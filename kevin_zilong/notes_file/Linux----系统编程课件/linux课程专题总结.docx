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727" w:rsidRDefault="00C17727" w:rsidP="00C17727">
      <w:pPr>
        <w:widowControl/>
        <w:jc w:val="left"/>
        <w:rPr>
          <w:rFonts w:hint="eastAsia"/>
        </w:rPr>
      </w:pPr>
    </w:p>
    <w:p w:rsidR="00C17727" w:rsidRPr="00956CB3" w:rsidRDefault="00C17727" w:rsidP="00C17727">
      <w:pPr>
        <w:pStyle w:val="1"/>
        <w:rPr>
          <w:sz w:val="30"/>
          <w:szCs w:val="30"/>
        </w:rPr>
      </w:pPr>
      <w:r>
        <w:rPr>
          <w:rFonts w:hint="eastAsia"/>
        </w:rPr>
        <w:t>linux</w:t>
      </w:r>
      <w:r>
        <w:rPr>
          <w:rFonts w:hint="eastAsia"/>
        </w:rPr>
        <w:t>系统编程</w:t>
      </w:r>
      <w:r>
        <w:rPr>
          <w:rFonts w:hint="eastAsia"/>
        </w:rPr>
        <w:t>-</w:t>
      </w:r>
      <w:r>
        <w:rPr>
          <w:rFonts w:hint="eastAsia"/>
        </w:rPr>
        <w:t>应用编程常识</w:t>
      </w:r>
      <w:r>
        <w:rPr>
          <w:rFonts w:hint="eastAsia"/>
        </w:rPr>
        <w:t>--</w:t>
      </w:r>
      <w:r w:rsidRPr="00956CB3">
        <w:rPr>
          <w:rFonts w:hint="eastAsia"/>
        </w:rPr>
        <w:t>专题讲座</w:t>
      </w:r>
      <w:r w:rsidRPr="00956CB3">
        <w:rPr>
          <w:rFonts w:hint="eastAsia"/>
        </w:rPr>
        <w:t xml:space="preserve"> </w:t>
      </w:r>
      <w:r>
        <w:rPr>
          <w:rFonts w:hint="eastAsia"/>
          <w:sz w:val="30"/>
          <w:szCs w:val="30"/>
        </w:rPr>
        <w:tab/>
      </w:r>
    </w:p>
    <w:p w:rsidR="00C17727" w:rsidRDefault="00C17727" w:rsidP="00C17727">
      <w:pPr>
        <w:pStyle w:val="2"/>
      </w:pPr>
      <w:r>
        <w:rPr>
          <w:rFonts w:hint="eastAsia"/>
        </w:rPr>
        <w:t>计算机系统组成</w:t>
      </w:r>
    </w:p>
    <w:p w:rsidR="00C17727" w:rsidRPr="005D3E55" w:rsidRDefault="00C17727" w:rsidP="003867D6">
      <w:pPr>
        <w:pStyle w:val="3"/>
        <w:rPr>
          <w:rFonts w:hint="eastAsia"/>
        </w:rPr>
      </w:pPr>
      <w:r>
        <w:rPr>
          <w:rFonts w:hint="eastAsia"/>
        </w:rPr>
        <w:t>1</w:t>
      </w:r>
      <w:r>
        <w:rPr>
          <w:rFonts w:hint="eastAsia"/>
        </w:rPr>
        <w:t>计算机系统硬件组成</w:t>
      </w:r>
      <w:bookmarkStart w:id="0" w:name="_GoBack"/>
      <w:bookmarkEnd w:id="0"/>
    </w:p>
    <w:tbl>
      <w:tblPr>
        <w:tblStyle w:val="a5"/>
        <w:tblW w:w="0" w:type="auto"/>
        <w:tblLook w:val="04A0" w:firstRow="1" w:lastRow="0" w:firstColumn="1" w:lastColumn="0" w:noHBand="0" w:noVBand="1"/>
      </w:tblPr>
      <w:tblGrid>
        <w:gridCol w:w="8522"/>
      </w:tblGrid>
      <w:tr w:rsidR="00C17727" w:rsidTr="00147275">
        <w:tc>
          <w:tcPr>
            <w:tcW w:w="8522" w:type="dxa"/>
          </w:tcPr>
          <w:p w:rsidR="00C17727" w:rsidRPr="00E208C7" w:rsidRDefault="00C17727" w:rsidP="00147275">
            <w:pPr>
              <w:numPr>
                <w:ilvl w:val="0"/>
                <w:numId w:val="1"/>
              </w:numPr>
            </w:pPr>
            <w:r w:rsidRPr="00E208C7">
              <w:rPr>
                <w:rFonts w:hint="eastAsia"/>
              </w:rPr>
              <w:t>计算机系统由软件硬件构成</w:t>
            </w:r>
          </w:p>
          <w:p w:rsidR="00C17727" w:rsidRDefault="00C17727" w:rsidP="00147275">
            <w:pPr>
              <w:ind w:firstLineChars="200" w:firstLine="420"/>
            </w:pPr>
            <w:r w:rsidRPr="00E208C7">
              <w:rPr>
                <w:noProof/>
              </w:rPr>
              <w:drawing>
                <wp:inline distT="0" distB="0" distL="0" distR="0" wp14:anchorId="76B641E9" wp14:editId="490B89A5">
                  <wp:extent cx="3019034" cy="3012141"/>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21469" cy="3014570"/>
                          </a:xfrm>
                          <a:prstGeom prst="rect">
                            <a:avLst/>
                          </a:prstGeom>
                          <a:noFill/>
                          <a:extLst/>
                        </pic:spPr>
                      </pic:pic>
                    </a:graphicData>
                  </a:graphic>
                </wp:inline>
              </w:drawing>
            </w:r>
          </w:p>
          <w:p w:rsidR="00C17727" w:rsidRDefault="00C17727" w:rsidP="00147275">
            <w:pPr>
              <w:ind w:firstLineChars="200" w:firstLine="420"/>
            </w:pPr>
          </w:p>
        </w:tc>
      </w:tr>
      <w:tr w:rsidR="00C17727" w:rsidTr="00147275">
        <w:tc>
          <w:tcPr>
            <w:tcW w:w="8522" w:type="dxa"/>
          </w:tcPr>
          <w:p w:rsidR="00C17727" w:rsidRDefault="00C17727" w:rsidP="00147275">
            <w:r>
              <w:rPr>
                <w:rFonts w:hint="eastAsia"/>
              </w:rPr>
              <w:t>总线</w:t>
            </w:r>
          </w:p>
          <w:p w:rsidR="00C17727" w:rsidRPr="00E208C7" w:rsidRDefault="00C17727" w:rsidP="00147275">
            <w:pPr>
              <w:numPr>
                <w:ilvl w:val="0"/>
                <w:numId w:val="2"/>
              </w:numPr>
            </w:pPr>
            <w:r w:rsidRPr="00E208C7">
              <w:rPr>
                <w:rFonts w:hint="eastAsia"/>
              </w:rPr>
              <w:t>贯穿整个系统的一组电子管道称为总线</w:t>
            </w:r>
          </w:p>
          <w:p w:rsidR="00C17727" w:rsidRPr="00E208C7" w:rsidRDefault="00C17727" w:rsidP="00147275">
            <w:pPr>
              <w:numPr>
                <w:ilvl w:val="0"/>
                <w:numId w:val="2"/>
              </w:numPr>
            </w:pPr>
            <w:r w:rsidRPr="00E208C7">
              <w:rPr>
                <w:rFonts w:hint="eastAsia"/>
              </w:rPr>
              <w:t>片内总线</w:t>
            </w:r>
          </w:p>
          <w:p w:rsidR="00C17727" w:rsidRPr="00E208C7" w:rsidRDefault="00C17727" w:rsidP="00147275">
            <w:pPr>
              <w:numPr>
                <w:ilvl w:val="0"/>
                <w:numId w:val="2"/>
              </w:numPr>
            </w:pPr>
            <w:r w:rsidRPr="00E208C7">
              <w:rPr>
                <w:rFonts w:hint="eastAsia"/>
              </w:rPr>
              <w:t>系统总线</w:t>
            </w:r>
          </w:p>
          <w:p w:rsidR="00C17727" w:rsidRPr="00E208C7" w:rsidRDefault="00C17727" w:rsidP="00147275">
            <w:pPr>
              <w:numPr>
                <w:ilvl w:val="1"/>
                <w:numId w:val="2"/>
              </w:numPr>
            </w:pPr>
            <w:r w:rsidRPr="00E208C7">
              <w:rPr>
                <w:rFonts w:hint="eastAsia"/>
              </w:rPr>
              <w:t>数据总线</w:t>
            </w:r>
            <w:r w:rsidRPr="00E208C7">
              <w:rPr>
                <w:rFonts w:hint="eastAsia"/>
              </w:rPr>
              <w:t>DB</w:t>
            </w:r>
          </w:p>
          <w:p w:rsidR="00C17727" w:rsidRPr="00E208C7" w:rsidRDefault="00C17727" w:rsidP="00147275">
            <w:pPr>
              <w:numPr>
                <w:ilvl w:val="1"/>
                <w:numId w:val="2"/>
              </w:numPr>
            </w:pPr>
            <w:r w:rsidRPr="00E208C7">
              <w:rPr>
                <w:rFonts w:hint="eastAsia"/>
              </w:rPr>
              <w:t>地址总线</w:t>
            </w:r>
            <w:r w:rsidRPr="00E208C7">
              <w:rPr>
                <w:rFonts w:hint="eastAsia"/>
              </w:rPr>
              <w:t>CB</w:t>
            </w:r>
          </w:p>
          <w:p w:rsidR="00C17727" w:rsidRPr="00E208C7" w:rsidRDefault="00C17727" w:rsidP="00147275">
            <w:pPr>
              <w:numPr>
                <w:ilvl w:val="1"/>
                <w:numId w:val="2"/>
              </w:numPr>
            </w:pPr>
            <w:r w:rsidRPr="00E208C7">
              <w:rPr>
                <w:rFonts w:hint="eastAsia"/>
              </w:rPr>
              <w:t>控制总线</w:t>
            </w:r>
            <w:r w:rsidRPr="00E208C7">
              <w:rPr>
                <w:rFonts w:hint="eastAsia"/>
              </w:rPr>
              <w:t>CB</w:t>
            </w:r>
          </w:p>
          <w:p w:rsidR="00C17727" w:rsidRPr="00E208C7" w:rsidRDefault="00C17727" w:rsidP="00147275">
            <w:pPr>
              <w:numPr>
                <w:ilvl w:val="0"/>
                <w:numId w:val="2"/>
              </w:numPr>
            </w:pPr>
            <w:r w:rsidRPr="00E208C7">
              <w:rPr>
                <w:rFonts w:hint="eastAsia"/>
              </w:rPr>
              <w:t>外部总线</w:t>
            </w:r>
          </w:p>
          <w:p w:rsidR="00C17727" w:rsidRDefault="00C17727" w:rsidP="00147275"/>
        </w:tc>
      </w:tr>
      <w:tr w:rsidR="00C17727" w:rsidRPr="00A66862" w:rsidTr="00147275">
        <w:tc>
          <w:tcPr>
            <w:tcW w:w="8522" w:type="dxa"/>
          </w:tcPr>
          <w:p w:rsidR="00C17727" w:rsidRDefault="00C17727" w:rsidP="00147275">
            <w:r>
              <w:rPr>
                <w:rFonts w:hint="eastAsia"/>
              </w:rPr>
              <w:t>IO</w:t>
            </w:r>
            <w:r>
              <w:rPr>
                <w:rFonts w:hint="eastAsia"/>
              </w:rPr>
              <w:t>设备</w:t>
            </w:r>
          </w:p>
          <w:p w:rsidR="00C17727" w:rsidRPr="00E208C7" w:rsidRDefault="00C17727" w:rsidP="00147275">
            <w:pPr>
              <w:numPr>
                <w:ilvl w:val="0"/>
                <w:numId w:val="3"/>
              </w:numPr>
            </w:pPr>
            <w:r w:rsidRPr="00E208C7">
              <w:rPr>
                <w:rFonts w:hint="eastAsia"/>
              </w:rPr>
              <w:t>I/O</w:t>
            </w:r>
            <w:r w:rsidRPr="00E208C7">
              <w:rPr>
                <w:rFonts w:hint="eastAsia"/>
              </w:rPr>
              <w:t>设备是系统与外界联系的通道</w:t>
            </w:r>
          </w:p>
          <w:p w:rsidR="00C17727" w:rsidRPr="00E208C7" w:rsidRDefault="00C17727" w:rsidP="00147275">
            <w:pPr>
              <w:numPr>
                <w:ilvl w:val="0"/>
                <w:numId w:val="3"/>
              </w:numPr>
            </w:pPr>
            <w:r w:rsidRPr="00E208C7">
              <w:rPr>
                <w:rFonts w:hint="eastAsia"/>
              </w:rPr>
              <w:t>键盘鼠标是输入设备</w:t>
            </w:r>
          </w:p>
          <w:p w:rsidR="00C17727" w:rsidRPr="00E208C7" w:rsidRDefault="00C17727" w:rsidP="00147275">
            <w:pPr>
              <w:numPr>
                <w:ilvl w:val="0"/>
                <w:numId w:val="3"/>
              </w:numPr>
            </w:pPr>
            <w:r w:rsidRPr="00E208C7">
              <w:rPr>
                <w:rFonts w:hint="eastAsia"/>
              </w:rPr>
              <w:t>显式器是输出设备</w:t>
            </w:r>
          </w:p>
          <w:p w:rsidR="00C17727" w:rsidRPr="00E208C7" w:rsidRDefault="00C17727" w:rsidP="00147275">
            <w:pPr>
              <w:numPr>
                <w:ilvl w:val="0"/>
                <w:numId w:val="3"/>
              </w:numPr>
            </w:pPr>
            <w:r w:rsidRPr="00E208C7">
              <w:rPr>
                <w:rFonts w:hint="eastAsia"/>
              </w:rPr>
              <w:t>磁盘既是输入设备也是输出设备</w:t>
            </w:r>
          </w:p>
          <w:p w:rsidR="00C17727" w:rsidRPr="00E208C7" w:rsidRDefault="00C17727" w:rsidP="00147275">
            <w:pPr>
              <w:numPr>
                <w:ilvl w:val="0"/>
                <w:numId w:val="3"/>
              </w:numPr>
            </w:pPr>
            <w:r w:rsidRPr="00E208C7">
              <w:rPr>
                <w:rFonts w:hint="eastAsia"/>
              </w:rPr>
              <w:t>输入输出是相对于内存来说的。</w:t>
            </w:r>
          </w:p>
          <w:p w:rsidR="00C17727" w:rsidRPr="00E208C7" w:rsidRDefault="00C17727" w:rsidP="00147275"/>
        </w:tc>
      </w:tr>
      <w:tr w:rsidR="00C17727" w:rsidTr="00147275">
        <w:tc>
          <w:tcPr>
            <w:tcW w:w="8522" w:type="dxa"/>
          </w:tcPr>
          <w:p w:rsidR="00C17727" w:rsidRDefault="00C17727" w:rsidP="00147275">
            <w:r>
              <w:rPr>
                <w:rFonts w:hint="eastAsia"/>
              </w:rPr>
              <w:lastRenderedPageBreak/>
              <w:t>内存</w:t>
            </w:r>
          </w:p>
          <w:p w:rsidR="00C17727" w:rsidRPr="00E208C7" w:rsidRDefault="00C17727" w:rsidP="00147275">
            <w:pPr>
              <w:numPr>
                <w:ilvl w:val="0"/>
                <w:numId w:val="4"/>
              </w:numPr>
            </w:pPr>
            <w:r w:rsidRPr="00E208C7">
              <w:rPr>
                <w:rFonts w:hint="eastAsia"/>
              </w:rPr>
              <w:t>内存是一个重要的部件，它是与</w:t>
            </w:r>
            <w:r w:rsidRPr="00E208C7">
              <w:rPr>
                <w:rFonts w:hint="eastAsia"/>
              </w:rPr>
              <w:t>CPU</w:t>
            </w:r>
            <w:r w:rsidRPr="00E208C7">
              <w:rPr>
                <w:rFonts w:hint="eastAsia"/>
              </w:rPr>
              <w:t>进行沟通的桥梁。它用来存放程序以及程序要处理的数据，磁盘中的程序要加载到内存才能运行。</w:t>
            </w:r>
          </w:p>
          <w:p w:rsidR="00C17727" w:rsidRDefault="00C17727" w:rsidP="00147275">
            <w:r>
              <w:rPr>
                <w:rFonts w:hint="eastAsia"/>
              </w:rPr>
              <w:t>处理器</w:t>
            </w:r>
            <w:r>
              <w:rPr>
                <w:rFonts w:hint="eastAsia"/>
              </w:rPr>
              <w:t xml:space="preserve">  </w:t>
            </w:r>
            <w:r>
              <w:rPr>
                <w:rFonts w:hint="eastAsia"/>
              </w:rPr>
              <w:t>（</w:t>
            </w:r>
            <w:r w:rsidRPr="00376FD6">
              <w:rPr>
                <w:rFonts w:hint="eastAsia"/>
              </w:rPr>
              <w:t>运算器</w:t>
            </w:r>
            <w:r w:rsidRPr="00376FD6">
              <w:rPr>
                <w:rFonts w:hint="eastAsia"/>
              </w:rPr>
              <w:t>+</w:t>
            </w:r>
            <w:r w:rsidRPr="00376FD6">
              <w:rPr>
                <w:rFonts w:hint="eastAsia"/>
              </w:rPr>
              <w:t>控制器</w:t>
            </w:r>
            <w:r>
              <w:rPr>
                <w:rFonts w:hint="eastAsia"/>
              </w:rPr>
              <w:t>）</w:t>
            </w:r>
          </w:p>
          <w:p w:rsidR="00C17727" w:rsidRPr="00E208C7" w:rsidRDefault="00C17727" w:rsidP="00147275">
            <w:pPr>
              <w:numPr>
                <w:ilvl w:val="0"/>
                <w:numId w:val="5"/>
              </w:numPr>
            </w:pPr>
            <w:r w:rsidRPr="00E208C7">
              <w:rPr>
                <w:rFonts w:hint="eastAsia"/>
              </w:rPr>
              <w:t>中央处理器（</w:t>
            </w:r>
            <w:r w:rsidRPr="00E208C7">
              <w:rPr>
                <w:rFonts w:hint="eastAsia"/>
              </w:rPr>
              <w:t>CPU</w:t>
            </w:r>
            <w:r w:rsidRPr="00E208C7">
              <w:rPr>
                <w:rFonts w:hint="eastAsia"/>
              </w:rPr>
              <w:t>），简称处理器。</w:t>
            </w:r>
          </w:p>
          <w:p w:rsidR="00C17727" w:rsidRPr="00E208C7" w:rsidRDefault="00C17727" w:rsidP="00147275">
            <w:pPr>
              <w:numPr>
                <w:ilvl w:val="0"/>
                <w:numId w:val="5"/>
              </w:numPr>
            </w:pPr>
            <w:r w:rsidRPr="00E208C7">
              <w:rPr>
                <w:rFonts w:hint="eastAsia"/>
              </w:rPr>
              <w:t>CPU</w:t>
            </w:r>
            <w:r w:rsidRPr="00E208C7">
              <w:rPr>
                <w:rFonts w:hint="eastAsia"/>
              </w:rPr>
              <w:t>主要有运算器、控制器、寄存器构成</w:t>
            </w:r>
          </w:p>
          <w:p w:rsidR="00C17727" w:rsidRPr="00E208C7" w:rsidRDefault="00C17727" w:rsidP="00147275">
            <w:pPr>
              <w:numPr>
                <w:ilvl w:val="0"/>
                <w:numId w:val="5"/>
              </w:numPr>
            </w:pPr>
            <w:r w:rsidRPr="00E208C7">
              <w:rPr>
                <w:rFonts w:hint="eastAsia"/>
              </w:rPr>
              <w:t>取指</w:t>
            </w:r>
          </w:p>
          <w:p w:rsidR="00C17727" w:rsidRPr="00E208C7" w:rsidRDefault="00C17727" w:rsidP="00147275">
            <w:pPr>
              <w:numPr>
                <w:ilvl w:val="0"/>
                <w:numId w:val="5"/>
              </w:numPr>
            </w:pPr>
            <w:r w:rsidRPr="00E208C7">
              <w:rPr>
                <w:rFonts w:hint="eastAsia"/>
              </w:rPr>
              <w:t>译码</w:t>
            </w:r>
          </w:p>
          <w:p w:rsidR="00C17727" w:rsidRPr="00E208C7" w:rsidRDefault="00C17727" w:rsidP="00147275">
            <w:pPr>
              <w:numPr>
                <w:ilvl w:val="0"/>
                <w:numId w:val="5"/>
              </w:numPr>
            </w:pPr>
            <w:r w:rsidRPr="00E208C7">
              <w:rPr>
                <w:rFonts w:hint="eastAsia"/>
              </w:rPr>
              <w:t>执行</w:t>
            </w:r>
          </w:p>
          <w:p w:rsidR="00C17727" w:rsidRPr="00E208C7" w:rsidRDefault="00C17727" w:rsidP="00147275">
            <w:pPr>
              <w:numPr>
                <w:ilvl w:val="0"/>
                <w:numId w:val="5"/>
              </w:numPr>
            </w:pPr>
            <w:r w:rsidRPr="00E208C7">
              <w:rPr>
                <w:rFonts w:hint="eastAsia"/>
              </w:rPr>
              <w:t>写回</w:t>
            </w:r>
          </w:p>
          <w:p w:rsidR="00C17727" w:rsidRPr="00E208C7" w:rsidRDefault="00C17727" w:rsidP="00147275">
            <w:pPr>
              <w:numPr>
                <w:ilvl w:val="0"/>
                <w:numId w:val="5"/>
              </w:numPr>
            </w:pPr>
            <w:r w:rsidRPr="00E208C7">
              <w:rPr>
                <w:rFonts w:hint="eastAsia"/>
              </w:rPr>
              <w:t>跳转</w:t>
            </w:r>
          </w:p>
          <w:p w:rsidR="00C17727" w:rsidRPr="00E208C7" w:rsidRDefault="00C17727" w:rsidP="00147275"/>
        </w:tc>
      </w:tr>
      <w:tr w:rsidR="00C17727" w:rsidTr="00147275">
        <w:tc>
          <w:tcPr>
            <w:tcW w:w="8522" w:type="dxa"/>
          </w:tcPr>
          <w:p w:rsidR="00C17727" w:rsidRDefault="00C17727" w:rsidP="00147275">
            <w:r>
              <w:rPr>
                <w:rFonts w:hint="eastAsia"/>
              </w:rPr>
              <w:t>计算机系统硬件组成</w:t>
            </w:r>
          </w:p>
          <w:p w:rsidR="00C17727" w:rsidRPr="00D46CF0" w:rsidRDefault="00C17727" w:rsidP="00147275">
            <w:r w:rsidRPr="00E208C7">
              <w:rPr>
                <w:noProof/>
              </w:rPr>
              <w:drawing>
                <wp:inline distT="0" distB="0" distL="0" distR="0" wp14:anchorId="11AB2DA5" wp14:editId="6F02C0DF">
                  <wp:extent cx="5071462" cy="3845859"/>
                  <wp:effectExtent l="0" t="0" r="0" b="2540"/>
                  <wp:docPr id="37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72554" cy="3846687"/>
                          </a:xfrm>
                          <a:prstGeom prst="rect">
                            <a:avLst/>
                          </a:prstGeom>
                          <a:noFill/>
                          <a:ln>
                            <a:noFill/>
                          </a:ln>
                          <a:extLst/>
                        </pic:spPr>
                      </pic:pic>
                    </a:graphicData>
                  </a:graphic>
                </wp:inline>
              </w:drawing>
            </w:r>
          </w:p>
        </w:tc>
      </w:tr>
      <w:tr w:rsidR="00C17727" w:rsidTr="00147275">
        <w:tc>
          <w:tcPr>
            <w:tcW w:w="8522" w:type="dxa"/>
          </w:tcPr>
          <w:p w:rsidR="00C17727" w:rsidRDefault="00C17727" w:rsidP="00147275">
            <w:r>
              <w:rPr>
                <w:rFonts w:hint="eastAsia"/>
              </w:rPr>
              <w:t>总结：</w:t>
            </w:r>
          </w:p>
          <w:p w:rsidR="00C17727" w:rsidRDefault="00C17727" w:rsidP="00147275">
            <w:r>
              <w:rPr>
                <w:rFonts w:hint="eastAsia"/>
              </w:rPr>
              <w:t>1</w:t>
            </w:r>
            <w:r>
              <w:rPr>
                <w:rFonts w:hint="eastAsia"/>
              </w:rPr>
              <w:t>、</w:t>
            </w:r>
            <w:r>
              <w:rPr>
                <w:rFonts w:hint="eastAsia"/>
              </w:rPr>
              <w:t>cpu</w:t>
            </w:r>
            <w:r>
              <w:rPr>
                <w:rFonts w:hint="eastAsia"/>
              </w:rPr>
              <w:t>操作内存步骤</w:t>
            </w:r>
            <w:r>
              <w:rPr>
                <w:rFonts w:hint="eastAsia"/>
              </w:rPr>
              <w:t xml:space="preserve"> </w:t>
            </w:r>
            <w:r>
              <w:rPr>
                <w:rFonts w:hint="eastAsia"/>
              </w:rPr>
              <w:t>通过地址总线写地址、写控制、操作内存</w:t>
            </w:r>
          </w:p>
          <w:p w:rsidR="00C17727" w:rsidRDefault="00C17727" w:rsidP="00147275">
            <w:r>
              <w:rPr>
                <w:rFonts w:hint="eastAsia"/>
              </w:rPr>
              <w:t>2</w:t>
            </w:r>
            <w:r>
              <w:rPr>
                <w:rFonts w:hint="eastAsia"/>
              </w:rPr>
              <w:t>、硬件角度看</w:t>
            </w:r>
            <w:r>
              <w:rPr>
                <w:rFonts w:hint="eastAsia"/>
              </w:rPr>
              <w:t>hello</w:t>
            </w:r>
            <w:r>
              <w:rPr>
                <w:rFonts w:hint="eastAsia"/>
              </w:rPr>
              <w:t>程序</w:t>
            </w:r>
          </w:p>
          <w:p w:rsidR="00C17727" w:rsidRPr="00376FD6" w:rsidRDefault="00C17727" w:rsidP="00147275"/>
        </w:tc>
      </w:tr>
      <w:tr w:rsidR="00C17727" w:rsidTr="00147275">
        <w:tc>
          <w:tcPr>
            <w:tcW w:w="8522" w:type="dxa"/>
          </w:tcPr>
          <w:p w:rsidR="00C17727" w:rsidRPr="00376FD6" w:rsidRDefault="00C17727" w:rsidP="00147275">
            <w:r w:rsidRPr="00376FD6">
              <w:t xml:space="preserve">DMA </w:t>
            </w:r>
            <w:r w:rsidRPr="00376FD6">
              <w:rPr>
                <w:rFonts w:hint="eastAsia"/>
              </w:rPr>
              <w:t>传输将数据从一个地址空间复制到另外一个地址空间。当</w:t>
            </w:r>
            <w:r w:rsidRPr="00376FD6">
              <w:rPr>
                <w:rFonts w:hint="eastAsia"/>
              </w:rPr>
              <w:t xml:space="preserve"> </w:t>
            </w:r>
            <w:r w:rsidRPr="00376FD6">
              <w:t xml:space="preserve">CPU </w:t>
            </w:r>
            <w:r w:rsidRPr="00376FD6">
              <w:rPr>
                <w:rFonts w:hint="eastAsia"/>
              </w:rPr>
              <w:t>初始化这个传输动作，传输动作本身是由</w:t>
            </w:r>
            <w:r w:rsidRPr="00376FD6">
              <w:rPr>
                <w:rFonts w:hint="eastAsia"/>
              </w:rPr>
              <w:t xml:space="preserve"> </w:t>
            </w:r>
            <w:r w:rsidRPr="00376FD6">
              <w:t xml:space="preserve">DMA </w:t>
            </w:r>
            <w:r w:rsidRPr="00376FD6">
              <w:rPr>
                <w:rFonts w:hint="eastAsia"/>
              </w:rPr>
              <w:t>控制器</w:t>
            </w:r>
            <w:r w:rsidRPr="00376FD6">
              <w:rPr>
                <w:rFonts w:hint="eastAsia"/>
              </w:rPr>
              <w:t xml:space="preserve"> </w:t>
            </w:r>
            <w:r w:rsidRPr="00376FD6">
              <w:rPr>
                <w:rFonts w:hint="eastAsia"/>
              </w:rPr>
              <w:t>来实行和完成。典型的例子就是移动一个外存的区块到芯片内部更快的</w:t>
            </w:r>
            <w:r>
              <w:rPr>
                <w:rFonts w:hint="eastAsia"/>
              </w:rPr>
              <w:t>内存区。像是这样的操作并没有让处理器工作拖延，反而可以被重新安排</w:t>
            </w:r>
            <w:r w:rsidRPr="00376FD6">
              <w:rPr>
                <w:rFonts w:hint="eastAsia"/>
              </w:rPr>
              <w:t>去处理其他的工作。在实现</w:t>
            </w:r>
            <w:r w:rsidRPr="00376FD6">
              <w:t>DMA</w:t>
            </w:r>
            <w:r w:rsidRPr="00376FD6">
              <w:rPr>
                <w:rFonts w:hint="eastAsia"/>
              </w:rPr>
              <w:t>传输时，是由</w:t>
            </w:r>
            <w:r w:rsidRPr="00376FD6">
              <w:t>DMA</w:t>
            </w:r>
            <w:r w:rsidRPr="00376FD6">
              <w:rPr>
                <w:rFonts w:hint="eastAsia"/>
              </w:rPr>
              <w:t>控制器直接掌管总线，因此，存在着一个总线控制权转移问题。</w:t>
            </w:r>
          </w:p>
          <w:p w:rsidR="00C17727" w:rsidRPr="00376FD6" w:rsidRDefault="00C17727" w:rsidP="00147275"/>
        </w:tc>
      </w:tr>
    </w:tbl>
    <w:p w:rsidR="00C17727" w:rsidRDefault="00C17727" w:rsidP="00C17727"/>
    <w:p w:rsidR="00C17727" w:rsidRDefault="00C17727" w:rsidP="00C17727">
      <w:pPr>
        <w:pStyle w:val="3"/>
      </w:pPr>
      <w:r>
        <w:rPr>
          <w:rFonts w:hint="eastAsia"/>
        </w:rPr>
        <w:t>2</w:t>
      </w:r>
      <w:r>
        <w:rPr>
          <w:rFonts w:hint="eastAsia"/>
        </w:rPr>
        <w:t>操作系统</w:t>
      </w:r>
    </w:p>
    <w:tbl>
      <w:tblPr>
        <w:tblStyle w:val="a5"/>
        <w:tblW w:w="0" w:type="auto"/>
        <w:tblLook w:val="04A0" w:firstRow="1" w:lastRow="0" w:firstColumn="1" w:lastColumn="0" w:noHBand="0" w:noVBand="1"/>
      </w:tblPr>
      <w:tblGrid>
        <w:gridCol w:w="8522"/>
      </w:tblGrid>
      <w:tr w:rsidR="00C17727" w:rsidTr="00147275">
        <w:tc>
          <w:tcPr>
            <w:tcW w:w="8522" w:type="dxa"/>
          </w:tcPr>
          <w:p w:rsidR="00C17727" w:rsidRDefault="00C17727" w:rsidP="00147275">
            <w:r>
              <w:rPr>
                <w:rFonts w:hint="eastAsia"/>
              </w:rPr>
              <w:t>什么是操作系统</w:t>
            </w:r>
          </w:p>
          <w:p w:rsidR="00C17727" w:rsidRPr="0006732C" w:rsidRDefault="00C17727" w:rsidP="00147275">
            <w:pPr>
              <w:numPr>
                <w:ilvl w:val="0"/>
                <w:numId w:val="6"/>
              </w:numPr>
            </w:pPr>
            <w:r w:rsidRPr="0006732C">
              <w:rPr>
                <w:rFonts w:hint="eastAsia"/>
              </w:rPr>
              <w:t>操作系统：有效地管理计算机系统中的资源，合理地管理计算机系统的工作流程，方便用户使用的程序的集合。</w:t>
            </w:r>
          </w:p>
          <w:p w:rsidR="00C17727" w:rsidRPr="0006732C" w:rsidRDefault="00C17727" w:rsidP="00147275">
            <w:pPr>
              <w:numPr>
                <w:ilvl w:val="0"/>
                <w:numId w:val="6"/>
              </w:numPr>
            </w:pPr>
            <w:r w:rsidRPr="0006732C">
              <w:rPr>
                <w:rFonts w:hint="eastAsia"/>
              </w:rPr>
              <w:t>资源</w:t>
            </w:r>
          </w:p>
          <w:p w:rsidR="00C17727" w:rsidRPr="0006732C" w:rsidRDefault="00C17727" w:rsidP="00147275">
            <w:pPr>
              <w:numPr>
                <w:ilvl w:val="1"/>
                <w:numId w:val="6"/>
              </w:numPr>
            </w:pPr>
            <w:r w:rsidRPr="0006732C">
              <w:rPr>
                <w:rFonts w:hint="eastAsia"/>
              </w:rPr>
              <w:t>软件资源</w:t>
            </w:r>
          </w:p>
          <w:p w:rsidR="00C17727" w:rsidRPr="0006732C" w:rsidRDefault="00C17727" w:rsidP="00147275">
            <w:pPr>
              <w:numPr>
                <w:ilvl w:val="1"/>
                <w:numId w:val="6"/>
              </w:numPr>
            </w:pPr>
            <w:r w:rsidRPr="0006732C">
              <w:rPr>
                <w:rFonts w:hint="eastAsia"/>
              </w:rPr>
              <w:t>硬件资源</w:t>
            </w:r>
          </w:p>
          <w:p w:rsidR="00C17727" w:rsidRPr="0006732C" w:rsidRDefault="00C17727" w:rsidP="00147275">
            <w:pPr>
              <w:numPr>
                <w:ilvl w:val="0"/>
                <w:numId w:val="6"/>
              </w:numPr>
            </w:pPr>
            <w:r w:rsidRPr="0006732C">
              <w:rPr>
                <w:rFonts w:hint="eastAsia"/>
              </w:rPr>
              <w:t>操作系统五大任务</w:t>
            </w:r>
          </w:p>
          <w:p w:rsidR="00C17727" w:rsidRPr="0006732C" w:rsidRDefault="00C17727" w:rsidP="00147275">
            <w:pPr>
              <w:numPr>
                <w:ilvl w:val="1"/>
                <w:numId w:val="6"/>
              </w:numPr>
            </w:pPr>
            <w:r w:rsidRPr="0006732C">
              <w:rPr>
                <w:rFonts w:hint="eastAsia"/>
              </w:rPr>
              <w:t>文件管理</w:t>
            </w:r>
          </w:p>
          <w:p w:rsidR="00C17727" w:rsidRPr="0006732C" w:rsidRDefault="00C17727" w:rsidP="00147275">
            <w:pPr>
              <w:numPr>
                <w:ilvl w:val="1"/>
                <w:numId w:val="6"/>
              </w:numPr>
            </w:pPr>
            <w:r w:rsidRPr="0006732C">
              <w:rPr>
                <w:rFonts w:hint="eastAsia"/>
              </w:rPr>
              <w:t>处理器管理</w:t>
            </w:r>
            <w:r>
              <w:rPr>
                <w:rFonts w:hint="eastAsia"/>
              </w:rPr>
              <w:t xml:space="preserve"> cpu  96  </w:t>
            </w:r>
          </w:p>
          <w:p w:rsidR="00C17727" w:rsidRPr="0006732C" w:rsidRDefault="00C17727" w:rsidP="00147275">
            <w:pPr>
              <w:numPr>
                <w:ilvl w:val="1"/>
                <w:numId w:val="6"/>
              </w:numPr>
            </w:pPr>
            <w:r w:rsidRPr="0006732C">
              <w:rPr>
                <w:rFonts w:hint="eastAsia"/>
              </w:rPr>
              <w:t>内存管理</w:t>
            </w:r>
          </w:p>
          <w:p w:rsidR="00C17727" w:rsidRPr="0006732C" w:rsidRDefault="00C17727" w:rsidP="00147275">
            <w:pPr>
              <w:numPr>
                <w:ilvl w:val="1"/>
                <w:numId w:val="6"/>
              </w:numPr>
            </w:pPr>
            <w:r w:rsidRPr="0006732C">
              <w:rPr>
                <w:rFonts w:hint="eastAsia"/>
              </w:rPr>
              <w:t>设备管理</w:t>
            </w:r>
          </w:p>
          <w:p w:rsidR="00C17727" w:rsidRDefault="00C17727" w:rsidP="00147275">
            <w:pPr>
              <w:numPr>
                <w:ilvl w:val="1"/>
                <w:numId w:val="6"/>
              </w:numPr>
            </w:pPr>
            <w:r w:rsidRPr="0006732C">
              <w:rPr>
                <w:rFonts w:hint="eastAsia"/>
              </w:rPr>
              <w:t>作业管理</w:t>
            </w:r>
          </w:p>
          <w:p w:rsidR="00C17727" w:rsidRDefault="00C17727" w:rsidP="00147275">
            <w:r w:rsidRPr="002261C7">
              <w:rPr>
                <w:noProof/>
              </w:rPr>
              <w:drawing>
                <wp:inline distT="0" distB="0" distL="0" distR="0" wp14:anchorId="39336C20" wp14:editId="04C7E896">
                  <wp:extent cx="4288724" cy="1192305"/>
                  <wp:effectExtent l="0" t="0" r="0" b="8255"/>
                  <wp:docPr id="7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2298" cy="1193299"/>
                          </a:xfrm>
                          <a:prstGeom prst="rect">
                            <a:avLst/>
                          </a:prstGeom>
                          <a:noFill/>
                          <a:extLst/>
                        </pic:spPr>
                      </pic:pic>
                    </a:graphicData>
                  </a:graphic>
                </wp:inline>
              </w:drawing>
            </w:r>
          </w:p>
        </w:tc>
      </w:tr>
      <w:tr w:rsidR="00C17727" w:rsidTr="00147275">
        <w:tc>
          <w:tcPr>
            <w:tcW w:w="8522" w:type="dxa"/>
          </w:tcPr>
          <w:p w:rsidR="00C17727" w:rsidRDefault="00C17727" w:rsidP="00147275">
            <w:r>
              <w:rPr>
                <w:rFonts w:hint="eastAsia"/>
              </w:rPr>
              <w:t>操作系统三个基本抽象</w:t>
            </w:r>
          </w:p>
          <w:p w:rsidR="00C17727" w:rsidRPr="002261C7" w:rsidRDefault="00C17727" w:rsidP="00147275">
            <w:pPr>
              <w:numPr>
                <w:ilvl w:val="0"/>
                <w:numId w:val="7"/>
              </w:numPr>
            </w:pPr>
            <w:r w:rsidRPr="002261C7">
              <w:rPr>
                <w:rFonts w:hint="eastAsia"/>
              </w:rPr>
              <w:t>操作系统通过三个基本抽象概念来实现这两个功能。（进程、虚拟存储器和文件）。文件是对</w:t>
            </w:r>
            <w:r w:rsidRPr="002261C7">
              <w:rPr>
                <w:rFonts w:hint="eastAsia"/>
              </w:rPr>
              <w:t>I/O</w:t>
            </w:r>
            <w:r w:rsidRPr="002261C7">
              <w:rPr>
                <w:rFonts w:hint="eastAsia"/>
              </w:rPr>
              <w:t>设备的抽象表示，虚拟存储器是对主存和磁盘</w:t>
            </w:r>
            <w:r w:rsidRPr="002261C7">
              <w:rPr>
                <w:rFonts w:hint="eastAsia"/>
              </w:rPr>
              <w:t>I/O</w:t>
            </w:r>
            <w:r w:rsidRPr="002261C7">
              <w:rPr>
                <w:rFonts w:hint="eastAsia"/>
              </w:rPr>
              <w:t>设备的抽象表示，进程则是对处理器、主存和</w:t>
            </w:r>
            <w:r w:rsidRPr="002261C7">
              <w:rPr>
                <w:rFonts w:hint="eastAsia"/>
              </w:rPr>
              <w:t>I/O</w:t>
            </w:r>
            <w:r w:rsidRPr="002261C7">
              <w:rPr>
                <w:rFonts w:hint="eastAsia"/>
              </w:rPr>
              <w:t>设备的抽象表示。</w:t>
            </w:r>
          </w:p>
          <w:p w:rsidR="00C17727" w:rsidRDefault="00C17727" w:rsidP="00147275">
            <w:r w:rsidRPr="00BA127C">
              <w:rPr>
                <w:noProof/>
              </w:rPr>
              <w:drawing>
                <wp:inline distT="0" distB="0" distL="0" distR="0" wp14:anchorId="67CFE848" wp14:editId="2E0F0B9E">
                  <wp:extent cx="3514165" cy="1741481"/>
                  <wp:effectExtent l="0" t="0" r="0" b="0"/>
                  <wp:docPr id="39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3453" cy="1741128"/>
                          </a:xfrm>
                          <a:prstGeom prst="rect">
                            <a:avLst/>
                          </a:prstGeom>
                          <a:noFill/>
                          <a:extLst/>
                        </pic:spPr>
                      </pic:pic>
                    </a:graphicData>
                  </a:graphic>
                </wp:inline>
              </w:drawing>
            </w:r>
          </w:p>
          <w:p w:rsidR="00C17727" w:rsidRDefault="00C17727" w:rsidP="00147275"/>
          <w:p w:rsidR="00C17727" w:rsidRDefault="00C17727" w:rsidP="00147275"/>
        </w:tc>
      </w:tr>
      <w:tr w:rsidR="00C17727" w:rsidTr="00147275">
        <w:tc>
          <w:tcPr>
            <w:tcW w:w="8522" w:type="dxa"/>
          </w:tcPr>
          <w:p w:rsidR="00C17727" w:rsidRDefault="00C17727" w:rsidP="00147275">
            <w:r>
              <w:rPr>
                <w:rFonts w:hint="eastAsia"/>
              </w:rPr>
              <w:t>进程：</w:t>
            </w:r>
          </w:p>
          <w:p w:rsidR="00C17727" w:rsidRPr="00BA127C" w:rsidRDefault="00C17727" w:rsidP="00147275">
            <w:pPr>
              <w:numPr>
                <w:ilvl w:val="0"/>
                <w:numId w:val="8"/>
              </w:numPr>
            </w:pPr>
            <w:r w:rsidRPr="00BA127C">
              <w:rPr>
                <w:rFonts w:hint="eastAsia"/>
              </w:rPr>
              <w:t>进程是操作系统对正在运行的程序的一种抽象。一个系统可以运行多个进程，而每个进程好像在独占使用硬件。</w:t>
            </w:r>
          </w:p>
          <w:p w:rsidR="00C17727" w:rsidRPr="00BA127C" w:rsidRDefault="00C17727" w:rsidP="00147275"/>
        </w:tc>
      </w:tr>
      <w:tr w:rsidR="00C17727" w:rsidTr="00147275">
        <w:tc>
          <w:tcPr>
            <w:tcW w:w="8522" w:type="dxa"/>
          </w:tcPr>
          <w:p w:rsidR="00C17727" w:rsidRDefault="00C17727" w:rsidP="00147275">
            <w:r>
              <w:rPr>
                <w:rFonts w:hint="eastAsia"/>
              </w:rPr>
              <w:lastRenderedPageBreak/>
              <w:t>进程上下文切换</w:t>
            </w:r>
          </w:p>
          <w:p w:rsidR="00C17727" w:rsidRDefault="00C17727" w:rsidP="00147275">
            <w:r w:rsidRPr="002E44D7">
              <w:rPr>
                <w:noProof/>
              </w:rPr>
              <w:drawing>
                <wp:inline distT="0" distB="0" distL="0" distR="0" wp14:anchorId="6364961C" wp14:editId="24DF9FBE">
                  <wp:extent cx="4466225" cy="1624693"/>
                  <wp:effectExtent l="0" t="0" r="0" b="0"/>
                  <wp:docPr id="348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6636" cy="1624842"/>
                          </a:xfrm>
                          <a:prstGeom prst="rect">
                            <a:avLst/>
                          </a:prstGeom>
                          <a:noFill/>
                          <a:extLst/>
                        </pic:spPr>
                      </pic:pic>
                    </a:graphicData>
                  </a:graphic>
                </wp:inline>
              </w:drawing>
            </w:r>
          </w:p>
          <w:p w:rsidR="00C17727" w:rsidRDefault="00C17727" w:rsidP="00147275"/>
          <w:p w:rsidR="00C17727" w:rsidRDefault="00C17727" w:rsidP="00147275">
            <w:r>
              <w:rPr>
                <w:noProof/>
              </w:rPr>
              <w:drawing>
                <wp:inline distT="0" distB="0" distL="0" distR="0" wp14:anchorId="53492076" wp14:editId="376F2928">
                  <wp:extent cx="4200604" cy="2677885"/>
                  <wp:effectExtent l="0" t="0" r="0" b="8255"/>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3"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03992" cy="2680045"/>
                          </a:xfrm>
                          <a:prstGeom prst="rect">
                            <a:avLst/>
                          </a:prstGeom>
                          <a:noFill/>
                          <a:extLst/>
                        </pic:spPr>
                      </pic:pic>
                    </a:graphicData>
                  </a:graphic>
                </wp:inline>
              </w:drawing>
            </w:r>
          </w:p>
          <w:p w:rsidR="00C17727" w:rsidRDefault="00C17727" w:rsidP="00147275"/>
        </w:tc>
      </w:tr>
      <w:tr w:rsidR="00C17727" w:rsidTr="00147275">
        <w:tc>
          <w:tcPr>
            <w:tcW w:w="8522" w:type="dxa"/>
          </w:tcPr>
          <w:p w:rsidR="00C17727" w:rsidRDefault="00C17727" w:rsidP="00147275">
            <w:pPr>
              <w:rPr>
                <w:b/>
                <w:bCs/>
              </w:rPr>
            </w:pPr>
            <w:r w:rsidRPr="002E44D7">
              <w:rPr>
                <w:rFonts w:hint="eastAsia"/>
                <w:b/>
                <w:bCs/>
              </w:rPr>
              <w:t>虚拟存储器</w:t>
            </w:r>
          </w:p>
          <w:p w:rsidR="00C17727" w:rsidRPr="002E44D7" w:rsidRDefault="00C17727" w:rsidP="00147275">
            <w:pPr>
              <w:numPr>
                <w:ilvl w:val="0"/>
                <w:numId w:val="9"/>
              </w:numPr>
            </w:pPr>
            <w:r w:rsidRPr="002E44D7">
              <w:rPr>
                <w:rFonts w:hint="eastAsia"/>
              </w:rPr>
              <w:t>虚拟存储器为每个进程提供了一个大的、一致的、私有的地址空间</w:t>
            </w:r>
          </w:p>
          <w:p w:rsidR="00C17727" w:rsidRPr="002E44D7" w:rsidRDefault="00C17727" w:rsidP="00147275">
            <w:pPr>
              <w:numPr>
                <w:ilvl w:val="0"/>
                <w:numId w:val="9"/>
              </w:numPr>
            </w:pPr>
            <w:r w:rsidRPr="002E44D7">
              <w:rPr>
                <w:rFonts w:hint="eastAsia"/>
              </w:rPr>
              <w:t>它将内存看成是存储在磁盘上的地址空间的高速缓存，在主存中只保存活动区域，并根据需要在主存与磁盘中来回交换数据。</w:t>
            </w:r>
          </w:p>
          <w:p w:rsidR="00C17727" w:rsidRPr="002E44D7" w:rsidRDefault="00C17727" w:rsidP="00147275">
            <w:pPr>
              <w:numPr>
                <w:ilvl w:val="0"/>
                <w:numId w:val="9"/>
              </w:numPr>
            </w:pPr>
            <w:r w:rsidRPr="002E44D7">
              <w:rPr>
                <w:rFonts w:hint="eastAsia"/>
              </w:rPr>
              <w:t>为每个进程提供一致的地址空间，简化了存储管理</w:t>
            </w:r>
          </w:p>
          <w:p w:rsidR="00C17727" w:rsidRPr="002E44D7" w:rsidRDefault="00C17727" w:rsidP="00147275">
            <w:pPr>
              <w:numPr>
                <w:ilvl w:val="0"/>
                <w:numId w:val="9"/>
              </w:numPr>
            </w:pPr>
            <w:r w:rsidRPr="002E44D7">
              <w:rPr>
                <w:rFonts w:hint="eastAsia"/>
              </w:rPr>
              <w:t>保护每个进程的地址空间不被其他进程破坏。</w:t>
            </w:r>
          </w:p>
          <w:p w:rsidR="00C17727" w:rsidRPr="002E44D7" w:rsidRDefault="00C17727" w:rsidP="00147275"/>
        </w:tc>
      </w:tr>
      <w:tr w:rsidR="00C17727" w:rsidTr="00147275">
        <w:tc>
          <w:tcPr>
            <w:tcW w:w="8522" w:type="dxa"/>
          </w:tcPr>
          <w:p w:rsidR="00C17727" w:rsidRDefault="00C17727" w:rsidP="00147275">
            <w:pPr>
              <w:rPr>
                <w:b/>
                <w:bCs/>
              </w:rPr>
            </w:pPr>
            <w:r w:rsidRPr="002E44D7">
              <w:rPr>
                <w:rFonts w:hint="eastAsia"/>
                <w:b/>
                <w:bCs/>
              </w:rPr>
              <w:t>进程虚地址空间</w:t>
            </w:r>
          </w:p>
          <w:p w:rsidR="00C17727" w:rsidRDefault="00C17727" w:rsidP="00147275">
            <w:pPr>
              <w:rPr>
                <w:b/>
                <w:bCs/>
              </w:rPr>
            </w:pPr>
            <w:r w:rsidRPr="002E44D7">
              <w:rPr>
                <w:b/>
                <w:bCs/>
                <w:noProof/>
              </w:rPr>
              <w:lastRenderedPageBreak/>
              <w:drawing>
                <wp:inline distT="0" distB="0" distL="0" distR="0" wp14:anchorId="55478C18" wp14:editId="34D6498A">
                  <wp:extent cx="3890963" cy="4648200"/>
                  <wp:effectExtent l="0" t="0" r="0" b="0"/>
                  <wp:docPr id="307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6"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0963" cy="46482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17727" w:rsidRDefault="00C17727" w:rsidP="00147275">
            <w:pPr>
              <w:rPr>
                <w:b/>
                <w:bCs/>
              </w:rPr>
            </w:pPr>
          </w:p>
          <w:p w:rsidR="00C17727" w:rsidRPr="002E44D7" w:rsidRDefault="00C17727" w:rsidP="00147275">
            <w:pPr>
              <w:rPr>
                <w:b/>
                <w:bCs/>
              </w:rPr>
            </w:pPr>
          </w:p>
        </w:tc>
      </w:tr>
      <w:tr w:rsidR="00C17727" w:rsidTr="00147275">
        <w:tc>
          <w:tcPr>
            <w:tcW w:w="8522" w:type="dxa"/>
          </w:tcPr>
          <w:p w:rsidR="00C17727" w:rsidRDefault="00C17727" w:rsidP="00147275">
            <w:pPr>
              <w:rPr>
                <w:b/>
                <w:bCs/>
              </w:rPr>
            </w:pPr>
            <w:r w:rsidRPr="002E44D7">
              <w:rPr>
                <w:rFonts w:hint="eastAsia"/>
                <w:b/>
                <w:bCs/>
              </w:rPr>
              <w:lastRenderedPageBreak/>
              <w:t>文件</w:t>
            </w:r>
          </w:p>
          <w:p w:rsidR="00C17727" w:rsidRPr="002E44D7" w:rsidRDefault="00C17727" w:rsidP="00147275">
            <w:pPr>
              <w:numPr>
                <w:ilvl w:val="0"/>
                <w:numId w:val="10"/>
              </w:numPr>
              <w:rPr>
                <w:b/>
                <w:bCs/>
              </w:rPr>
            </w:pPr>
            <w:r w:rsidRPr="002E44D7">
              <w:rPr>
                <w:rFonts w:hint="eastAsia"/>
                <w:b/>
                <w:bCs/>
              </w:rPr>
              <w:t>文件是一系列的字节序列</w:t>
            </w:r>
          </w:p>
          <w:p w:rsidR="00C17727" w:rsidRPr="002E44D7" w:rsidRDefault="00C17727" w:rsidP="00147275">
            <w:pPr>
              <w:numPr>
                <w:ilvl w:val="0"/>
                <w:numId w:val="10"/>
              </w:numPr>
              <w:rPr>
                <w:b/>
                <w:bCs/>
              </w:rPr>
            </w:pPr>
            <w:r w:rsidRPr="002E44D7">
              <w:rPr>
                <w:rFonts w:hint="eastAsia"/>
                <w:b/>
                <w:bCs/>
              </w:rPr>
              <w:t>它向应用程序提供了一个统一的视角，来看待系统中各式各样的</w:t>
            </w:r>
            <w:r w:rsidRPr="002E44D7">
              <w:rPr>
                <w:rFonts w:hint="eastAsia"/>
                <w:b/>
                <w:bCs/>
              </w:rPr>
              <w:t>I/O</w:t>
            </w:r>
            <w:r w:rsidRPr="002E44D7">
              <w:rPr>
                <w:rFonts w:hint="eastAsia"/>
                <w:b/>
                <w:bCs/>
              </w:rPr>
              <w:t>设备。</w:t>
            </w:r>
          </w:p>
          <w:p w:rsidR="00C17727" w:rsidRPr="002E44D7" w:rsidRDefault="00C17727" w:rsidP="00147275">
            <w:pPr>
              <w:rPr>
                <w:b/>
                <w:bCs/>
              </w:rPr>
            </w:pPr>
          </w:p>
        </w:tc>
      </w:tr>
      <w:tr w:rsidR="00C17727" w:rsidTr="00147275">
        <w:tc>
          <w:tcPr>
            <w:tcW w:w="8522" w:type="dxa"/>
          </w:tcPr>
          <w:p w:rsidR="00C17727" w:rsidRDefault="00C17727" w:rsidP="00147275">
            <w:pPr>
              <w:rPr>
                <w:b/>
                <w:bCs/>
              </w:rPr>
            </w:pPr>
            <w:r>
              <w:rPr>
                <w:rFonts w:hint="eastAsia"/>
                <w:b/>
                <w:bCs/>
              </w:rPr>
              <w:t>虚拟文件系统</w:t>
            </w:r>
            <w:r>
              <w:rPr>
                <w:rFonts w:hint="eastAsia"/>
                <w:b/>
                <w:bCs/>
              </w:rPr>
              <w:t>VFS</w:t>
            </w:r>
          </w:p>
          <w:p w:rsidR="00C17727" w:rsidRPr="002E44D7" w:rsidRDefault="00C17727" w:rsidP="00147275">
            <w:pPr>
              <w:numPr>
                <w:ilvl w:val="0"/>
                <w:numId w:val="11"/>
              </w:numPr>
              <w:rPr>
                <w:b/>
                <w:bCs/>
              </w:rPr>
            </w:pPr>
            <w:r w:rsidRPr="002E44D7">
              <w:rPr>
                <w:rFonts w:hint="eastAsia"/>
                <w:b/>
                <w:bCs/>
              </w:rPr>
              <w:t>虚拟文件系统是内核实现的一种架构，为用户空间提供统一的文件操作接口，即文件系统调用。它在内核内部为不同的真实文件系统提供一致的抽象接口。</w:t>
            </w:r>
          </w:p>
          <w:p w:rsidR="00C17727" w:rsidRPr="002E44D7" w:rsidRDefault="00C17727" w:rsidP="00147275">
            <w:pPr>
              <w:numPr>
                <w:ilvl w:val="0"/>
                <w:numId w:val="11"/>
              </w:numPr>
              <w:rPr>
                <w:b/>
                <w:bCs/>
              </w:rPr>
            </w:pPr>
            <w:r w:rsidRPr="002E44D7">
              <w:rPr>
                <w:rFonts w:hint="eastAsia"/>
                <w:b/>
                <w:bCs/>
              </w:rPr>
              <w:t>用户通过系统用与内核中的虚拟文件系统交互，进而操作实际的文件系统和设备。</w:t>
            </w:r>
          </w:p>
          <w:p w:rsidR="00C17727" w:rsidRPr="002E44D7" w:rsidRDefault="00C17727" w:rsidP="00147275">
            <w:pPr>
              <w:rPr>
                <w:b/>
                <w:bCs/>
              </w:rPr>
            </w:pPr>
          </w:p>
        </w:tc>
      </w:tr>
      <w:tr w:rsidR="00C17727" w:rsidTr="00147275">
        <w:tc>
          <w:tcPr>
            <w:tcW w:w="8522" w:type="dxa"/>
          </w:tcPr>
          <w:p w:rsidR="00C17727" w:rsidRPr="002E44D7" w:rsidRDefault="00C17727" w:rsidP="00147275">
            <w:pPr>
              <w:rPr>
                <w:b/>
                <w:bCs/>
              </w:rPr>
            </w:pPr>
            <w:r w:rsidRPr="002E44D7">
              <w:rPr>
                <w:b/>
                <w:bCs/>
                <w:noProof/>
              </w:rPr>
              <w:lastRenderedPageBreak/>
              <w:drawing>
                <wp:inline distT="0" distB="0" distL="0" distR="0" wp14:anchorId="3268105E" wp14:editId="5D48B978">
                  <wp:extent cx="3657600" cy="3041241"/>
                  <wp:effectExtent l="0" t="0" r="0" b="6985"/>
                  <wp:docPr id="409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5"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9032" cy="3042432"/>
                          </a:xfrm>
                          <a:prstGeom prst="rect">
                            <a:avLst/>
                          </a:prstGeom>
                          <a:noFill/>
                          <a:ln>
                            <a:noFill/>
                          </a:ln>
                          <a:effectLst/>
                          <a:extLst/>
                        </pic:spPr>
                      </pic:pic>
                    </a:graphicData>
                  </a:graphic>
                </wp:inline>
              </w:drawing>
            </w:r>
          </w:p>
        </w:tc>
      </w:tr>
    </w:tbl>
    <w:p w:rsidR="00C17727" w:rsidRDefault="00C17727" w:rsidP="00C17727"/>
    <w:p w:rsidR="00C17727" w:rsidRDefault="00C17727" w:rsidP="00C17727"/>
    <w:p w:rsidR="00C17727" w:rsidRDefault="00C17727" w:rsidP="00C17727">
      <w:pPr>
        <w:pStyle w:val="3"/>
      </w:pPr>
      <w:r>
        <w:rPr>
          <w:rFonts w:hint="eastAsia"/>
        </w:rPr>
        <w:t>3linux</w:t>
      </w:r>
      <w:r>
        <w:rPr>
          <w:rFonts w:hint="eastAsia"/>
        </w:rPr>
        <w:t>内核</w:t>
      </w:r>
    </w:p>
    <w:tbl>
      <w:tblPr>
        <w:tblStyle w:val="a5"/>
        <w:tblW w:w="0" w:type="auto"/>
        <w:tblLook w:val="04A0" w:firstRow="1" w:lastRow="0" w:firstColumn="1" w:lastColumn="0" w:noHBand="0" w:noVBand="1"/>
      </w:tblPr>
      <w:tblGrid>
        <w:gridCol w:w="8522"/>
      </w:tblGrid>
      <w:tr w:rsidR="00C17727" w:rsidTr="00147275">
        <w:tc>
          <w:tcPr>
            <w:tcW w:w="8522" w:type="dxa"/>
          </w:tcPr>
          <w:p w:rsidR="00C17727" w:rsidRDefault="00C17727" w:rsidP="00147275"/>
          <w:p w:rsidR="00C17727" w:rsidRDefault="00C17727" w:rsidP="00147275">
            <w:r>
              <w:rPr>
                <w:noProof/>
              </w:rPr>
              <w:drawing>
                <wp:inline distT="0" distB="0" distL="0" distR="0" wp14:anchorId="66E5F5F1" wp14:editId="1F1909B3">
                  <wp:extent cx="5486400" cy="3055620"/>
                  <wp:effectExtent l="0" t="0" r="0" b="0"/>
                  <wp:docPr id="2590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77"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55620"/>
                          </a:xfrm>
                          <a:prstGeom prst="rect">
                            <a:avLst/>
                          </a:prstGeom>
                          <a:noFill/>
                          <a:extLst/>
                        </pic:spPr>
                      </pic:pic>
                    </a:graphicData>
                  </a:graphic>
                </wp:inline>
              </w:drawing>
            </w:r>
          </w:p>
          <w:p w:rsidR="00C17727" w:rsidRDefault="00C17727" w:rsidP="00147275"/>
        </w:tc>
      </w:tr>
      <w:tr w:rsidR="00C17727" w:rsidTr="00147275">
        <w:tc>
          <w:tcPr>
            <w:tcW w:w="8522" w:type="dxa"/>
          </w:tcPr>
          <w:p w:rsidR="00C17727" w:rsidRDefault="00C17727" w:rsidP="00147275">
            <w:r>
              <w:rPr>
                <w:noProof/>
              </w:rPr>
              <w:lastRenderedPageBreak/>
              <w:drawing>
                <wp:inline distT="0" distB="0" distL="0" distR="0" wp14:anchorId="2949AAA7" wp14:editId="0A2498D8">
                  <wp:extent cx="4691040" cy="2990538"/>
                  <wp:effectExtent l="0" t="0" r="0" b="635"/>
                  <wp:docPr id="993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3"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1040" cy="2990538"/>
                          </a:xfrm>
                          <a:prstGeom prst="rect">
                            <a:avLst/>
                          </a:prstGeom>
                          <a:noFill/>
                          <a:extLst/>
                        </pic:spPr>
                      </pic:pic>
                    </a:graphicData>
                  </a:graphic>
                </wp:inline>
              </w:drawing>
            </w:r>
          </w:p>
          <w:p w:rsidR="00C17727" w:rsidRDefault="00C17727" w:rsidP="00147275"/>
        </w:tc>
      </w:tr>
      <w:tr w:rsidR="00C17727" w:rsidTr="00147275">
        <w:tc>
          <w:tcPr>
            <w:tcW w:w="8522" w:type="dxa"/>
          </w:tcPr>
          <w:p w:rsidR="00C17727" w:rsidRDefault="00C17727" w:rsidP="00147275">
            <w:r>
              <w:rPr>
                <w:noProof/>
              </w:rPr>
              <w:drawing>
                <wp:inline distT="0" distB="0" distL="0" distR="0" wp14:anchorId="0FD2C23C" wp14:editId="2372286D">
                  <wp:extent cx="4073979" cy="3180438"/>
                  <wp:effectExtent l="0" t="0" r="3175" b="1270"/>
                  <wp:docPr id="95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6"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989" cy="3182788"/>
                          </a:xfrm>
                          <a:prstGeom prst="rect">
                            <a:avLst/>
                          </a:prstGeom>
                          <a:noFill/>
                          <a:extLst/>
                        </pic:spPr>
                      </pic:pic>
                    </a:graphicData>
                  </a:graphic>
                </wp:inline>
              </w:drawing>
            </w:r>
          </w:p>
        </w:tc>
      </w:tr>
      <w:tr w:rsidR="00C17727" w:rsidTr="00147275">
        <w:tc>
          <w:tcPr>
            <w:tcW w:w="8522" w:type="dxa"/>
          </w:tcPr>
          <w:p w:rsidR="00C17727" w:rsidRPr="00342A47" w:rsidRDefault="00C17727" w:rsidP="00147275">
            <w:bookmarkStart w:id="1" w:name="ref_[1]_573460"/>
            <w:r w:rsidRPr="00342A47">
              <w:rPr>
                <w:rFonts w:hint="eastAsia"/>
              </w:rPr>
              <w:t>常识</w:t>
            </w:r>
          </w:p>
          <w:p w:rsidR="00C17727" w:rsidRDefault="00C17727" w:rsidP="00147275">
            <w:r>
              <w:t> </w:t>
            </w:r>
            <w:bookmarkEnd w:id="1"/>
            <w:r>
              <w:t>Linux</w:t>
            </w:r>
            <w:r>
              <w:t>是最受欢迎的自由电脑</w:t>
            </w:r>
            <w:hyperlink r:id="rId17" w:tgtFrame="_blank" w:history="1">
              <w:r>
                <w:rPr>
                  <w:rStyle w:val="a6"/>
                </w:rPr>
                <w:t>操作系统</w:t>
              </w:r>
            </w:hyperlink>
            <w:r>
              <w:t>内核。它是一个用</w:t>
            </w:r>
            <w:r>
              <w:t>C</w:t>
            </w:r>
            <w:r>
              <w:t>语言写成，符合</w:t>
            </w:r>
            <w:r>
              <w:t>POSIX</w:t>
            </w:r>
            <w:r>
              <w:t>标准的类</w:t>
            </w:r>
            <w:r>
              <w:t>Unix</w:t>
            </w:r>
            <w:r>
              <w:t>操作系统。</w:t>
            </w:r>
            <w:r>
              <w:t>Linux</w:t>
            </w:r>
            <w:r>
              <w:t>最早是由</w:t>
            </w:r>
            <w:hyperlink r:id="rId18" w:tgtFrame="_blank" w:history="1">
              <w:r>
                <w:rPr>
                  <w:rStyle w:val="a6"/>
                </w:rPr>
                <w:t>芬兰</w:t>
              </w:r>
            </w:hyperlink>
            <w:hyperlink r:id="rId19" w:tgtFrame="_blank" w:history="1">
              <w:r>
                <w:rPr>
                  <w:rStyle w:val="a6"/>
                </w:rPr>
                <w:t>黑客</w:t>
              </w:r>
            </w:hyperlink>
            <w:r>
              <w:t xml:space="preserve"> Linus Torvalds</w:t>
            </w:r>
            <w:r>
              <w:t>为尝试在英特尔</w:t>
            </w:r>
            <w:r>
              <w:t>x86</w:t>
            </w:r>
            <w:r>
              <w:t>架构上提供自由免费的类</w:t>
            </w:r>
            <w:r>
              <w:t>Unix</w:t>
            </w:r>
            <w:r>
              <w:t>操作系统而开发的。该计划开始于</w:t>
            </w:r>
            <w:r>
              <w:t>1991</w:t>
            </w:r>
            <w:r>
              <w:t>年，在计划的早期有一些</w:t>
            </w:r>
            <w:r>
              <w:t xml:space="preserve">Minix </w:t>
            </w:r>
            <w:hyperlink r:id="rId20" w:tgtFrame="_blank" w:history="1">
              <w:r>
                <w:rPr>
                  <w:rStyle w:val="a6"/>
                </w:rPr>
                <w:t>黑客</w:t>
              </w:r>
            </w:hyperlink>
            <w:r>
              <w:t>提供了协助，而今天全球无数程序员正在为该计划无偿提供帮助。</w:t>
            </w:r>
            <w:r>
              <w:t xml:space="preserve"> </w:t>
            </w:r>
            <w:r>
              <w:t>技术上说</w:t>
            </w:r>
            <w:r>
              <w:t>Linux</w:t>
            </w:r>
            <w:r>
              <w:t>是一个内核。</w:t>
            </w:r>
            <w:r>
              <w:t>“</w:t>
            </w:r>
            <w:r>
              <w:t>内核</w:t>
            </w:r>
            <w:r>
              <w:t>”</w:t>
            </w:r>
            <w:r>
              <w:t>指的是一个提供</w:t>
            </w:r>
            <w:hyperlink r:id="rId21" w:tgtFrame="_blank" w:history="1">
              <w:r>
                <w:rPr>
                  <w:rStyle w:val="a6"/>
                </w:rPr>
                <w:t>硬件抽象层</w:t>
              </w:r>
            </w:hyperlink>
            <w:r>
              <w:t>、磁盘及文件系统控制、多任务等功能的</w:t>
            </w:r>
            <w:hyperlink r:id="rId22" w:tgtFrame="_blank" w:history="1">
              <w:r>
                <w:rPr>
                  <w:rStyle w:val="a6"/>
                </w:rPr>
                <w:t>系统软件</w:t>
              </w:r>
            </w:hyperlink>
            <w:r>
              <w:t>。一个内核不是一套完整的操作系统。一套基于</w:t>
            </w:r>
            <w:r>
              <w:t>Linux</w:t>
            </w:r>
            <w:r>
              <w:t>内核的完整操作系统叫作</w:t>
            </w:r>
            <w:r>
              <w:t>Linux</w:t>
            </w:r>
            <w:r>
              <w:t>操作系统，或是</w:t>
            </w:r>
            <w:r>
              <w:t>GNU/Linux</w:t>
            </w:r>
            <w:r>
              <w:t>。</w:t>
            </w:r>
          </w:p>
          <w:p w:rsidR="00C17727" w:rsidRDefault="00C17727" w:rsidP="00147275"/>
        </w:tc>
      </w:tr>
      <w:tr w:rsidR="00C17727" w:rsidTr="00147275">
        <w:tc>
          <w:tcPr>
            <w:tcW w:w="8522" w:type="dxa"/>
          </w:tcPr>
          <w:p w:rsidR="00C17727" w:rsidRDefault="0027484F" w:rsidP="00147275">
            <w:hyperlink r:id="rId23" w:tgtFrame="_blank" w:history="1">
              <w:r w:rsidR="00C17727">
                <w:rPr>
                  <w:rStyle w:val="a6"/>
                </w:rPr>
                <w:t>Linux</w:t>
              </w:r>
            </w:hyperlink>
            <w:r w:rsidR="00C17727">
              <w:t>是一个一体化</w:t>
            </w:r>
            <w:hyperlink r:id="rId24" w:tgtFrame="_blank" w:history="1">
              <w:r w:rsidR="00C17727">
                <w:rPr>
                  <w:rStyle w:val="a6"/>
                </w:rPr>
                <w:t>内核</w:t>
              </w:r>
            </w:hyperlink>
            <w:r w:rsidR="00C17727">
              <w:t>（</w:t>
            </w:r>
            <w:r w:rsidR="00C17727">
              <w:t>monolithic kernel</w:t>
            </w:r>
            <w:r w:rsidR="00C17727">
              <w:t>）系统。</w:t>
            </w:r>
            <w:hyperlink r:id="rId25" w:tgtFrame="_blank" w:history="1">
              <w:r w:rsidR="00C17727">
                <w:rPr>
                  <w:rStyle w:val="a6"/>
                </w:rPr>
                <w:t>设备驱动程序</w:t>
              </w:r>
            </w:hyperlink>
            <w:r w:rsidR="00C17727">
              <w:t>可以完全访问硬件。</w:t>
            </w:r>
            <w:r w:rsidR="00C17727">
              <w:t>Linux</w:t>
            </w:r>
            <w:r w:rsidR="00C17727">
              <w:lastRenderedPageBreak/>
              <w:t>内的</w:t>
            </w:r>
            <w:hyperlink r:id="rId26" w:tgtFrame="_blank" w:history="1">
              <w:r w:rsidR="00C17727">
                <w:rPr>
                  <w:rStyle w:val="a6"/>
                </w:rPr>
                <w:t>设备驱动程序</w:t>
              </w:r>
            </w:hyperlink>
            <w:r w:rsidR="00C17727">
              <w:t>可以方便地以</w:t>
            </w:r>
            <w:hyperlink r:id="rId27" w:tgtFrame="_blank" w:history="1">
              <w:r w:rsidR="00C17727">
                <w:rPr>
                  <w:rStyle w:val="a6"/>
                </w:rPr>
                <w:t>模块化</w:t>
              </w:r>
            </w:hyperlink>
            <w:r w:rsidR="00C17727">
              <w:t>（</w:t>
            </w:r>
            <w:r w:rsidR="00C17727">
              <w:t>modularize</w:t>
            </w:r>
            <w:r w:rsidR="00C17727">
              <w:t>）的形式设置，并在系统运行期间可直接装载或</w:t>
            </w:r>
            <w:hyperlink r:id="rId28" w:tgtFrame="_blank" w:history="1">
              <w:r w:rsidR="00C17727">
                <w:rPr>
                  <w:rStyle w:val="a6"/>
                </w:rPr>
                <w:t>卸载</w:t>
              </w:r>
            </w:hyperlink>
            <w:r w:rsidR="00C17727">
              <w:t>。</w:t>
            </w:r>
          </w:p>
        </w:tc>
      </w:tr>
      <w:tr w:rsidR="00C17727" w:rsidTr="00147275">
        <w:tc>
          <w:tcPr>
            <w:tcW w:w="8522" w:type="dxa"/>
          </w:tcPr>
          <w:p w:rsidR="00C17727" w:rsidRDefault="00C17727" w:rsidP="00147275">
            <w:r>
              <w:rPr>
                <w:rFonts w:hint="eastAsia"/>
              </w:rPr>
              <w:lastRenderedPageBreak/>
              <w:t>架构</w:t>
            </w:r>
          </w:p>
          <w:p w:rsidR="00C17727" w:rsidRDefault="0027484F" w:rsidP="00147275">
            <w:hyperlink r:id="rId29" w:tgtFrame="_blank" w:history="1">
              <w:r w:rsidR="00C17727">
                <w:rPr>
                  <w:rStyle w:val="a6"/>
                </w:rPr>
                <w:t>Linux</w:t>
              </w:r>
            </w:hyperlink>
            <w:r w:rsidR="00C17727">
              <w:t>是一个一体化</w:t>
            </w:r>
            <w:hyperlink r:id="rId30" w:tgtFrame="_blank" w:history="1">
              <w:r w:rsidR="00C17727">
                <w:rPr>
                  <w:rStyle w:val="a6"/>
                </w:rPr>
                <w:t>内核</w:t>
              </w:r>
            </w:hyperlink>
            <w:r w:rsidR="00C17727">
              <w:t>（</w:t>
            </w:r>
            <w:r w:rsidR="00C17727">
              <w:t>monolithic kernel</w:t>
            </w:r>
            <w:r w:rsidR="00C17727">
              <w:t>）系统。</w:t>
            </w:r>
            <w:hyperlink r:id="rId31" w:tgtFrame="_blank" w:history="1">
              <w:r w:rsidR="00C17727">
                <w:rPr>
                  <w:rStyle w:val="a6"/>
                </w:rPr>
                <w:t>设备驱动程序</w:t>
              </w:r>
            </w:hyperlink>
            <w:r w:rsidR="00C17727">
              <w:t>可以完全访问硬件。</w:t>
            </w:r>
            <w:r w:rsidR="00C17727">
              <w:t>Linux</w:t>
            </w:r>
            <w:r w:rsidR="00C17727">
              <w:t>内的</w:t>
            </w:r>
            <w:hyperlink r:id="rId32" w:tgtFrame="_blank" w:history="1">
              <w:r w:rsidR="00C17727">
                <w:rPr>
                  <w:rStyle w:val="a6"/>
                </w:rPr>
                <w:t>设备驱动程序</w:t>
              </w:r>
            </w:hyperlink>
            <w:r w:rsidR="00C17727">
              <w:t>可以方便地以</w:t>
            </w:r>
            <w:hyperlink r:id="rId33" w:tgtFrame="_blank" w:history="1">
              <w:r w:rsidR="00C17727">
                <w:rPr>
                  <w:rStyle w:val="a6"/>
                </w:rPr>
                <w:t>模块化</w:t>
              </w:r>
            </w:hyperlink>
            <w:r w:rsidR="00C17727">
              <w:t>（</w:t>
            </w:r>
            <w:r w:rsidR="00C17727">
              <w:t>modularize</w:t>
            </w:r>
            <w:r w:rsidR="00C17727">
              <w:t>）的形式设置，并在系统运行期间可直接装载或</w:t>
            </w:r>
            <w:hyperlink r:id="rId34" w:tgtFrame="_blank" w:history="1">
              <w:r w:rsidR="00C17727">
                <w:rPr>
                  <w:rStyle w:val="a6"/>
                </w:rPr>
                <w:t>卸载</w:t>
              </w:r>
            </w:hyperlink>
          </w:p>
          <w:p w:rsidR="00C17727" w:rsidRDefault="00C17727" w:rsidP="00147275"/>
          <w:p w:rsidR="00C17727" w:rsidRDefault="00C17727" w:rsidP="00147275">
            <w:pPr>
              <w:pStyle w:val="3"/>
            </w:pPr>
            <w:r>
              <w:rPr>
                <w:rStyle w:val="headline-content"/>
              </w:rPr>
              <w:t>体系结构属性</w:t>
            </w:r>
          </w:p>
          <w:p w:rsidR="00C17727" w:rsidRDefault="00C17727" w:rsidP="00147275">
            <w:r>
              <w:t>在讨论大型而复杂的系统的</w:t>
            </w:r>
            <w:hyperlink r:id="rId35" w:tgtFrame="_blank" w:history="1">
              <w:r>
                <w:rPr>
                  <w:rStyle w:val="a6"/>
                </w:rPr>
                <w:t>体系结构</w:t>
              </w:r>
            </w:hyperlink>
            <w:r>
              <w:t>时，可以从很多角度来审视系统。</w:t>
            </w:r>
            <w:hyperlink r:id="rId36" w:tgtFrame="_blank" w:history="1">
              <w:r>
                <w:rPr>
                  <w:rStyle w:val="a6"/>
                </w:rPr>
                <w:t>体系结构</w:t>
              </w:r>
            </w:hyperlink>
            <w:r>
              <w:t>分析的一个目标是提供一种方法更好地理解</w:t>
            </w:r>
            <w:hyperlink r:id="rId37" w:tgtFrame="_blank" w:history="1">
              <w:r>
                <w:rPr>
                  <w:rStyle w:val="a6"/>
                </w:rPr>
                <w:t>源代码</w:t>
              </w:r>
            </w:hyperlink>
            <w:r>
              <w:t>。</w:t>
            </w:r>
          </w:p>
          <w:p w:rsidR="00C17727" w:rsidRDefault="00C17727" w:rsidP="00147275">
            <w:r>
              <w:t xml:space="preserve">Linux </w:t>
            </w:r>
            <w:r>
              <w:t>内核实现了很多重要的</w:t>
            </w:r>
            <w:hyperlink r:id="rId38" w:tgtFrame="_blank" w:history="1">
              <w:r>
                <w:rPr>
                  <w:rStyle w:val="a6"/>
                </w:rPr>
                <w:t>体系结构</w:t>
              </w:r>
            </w:hyperlink>
            <w:r>
              <w:t>属性。在或高或低的层次上，内核被划分为多个子系统。</w:t>
            </w:r>
            <w:r>
              <w:t xml:space="preserve">Linux </w:t>
            </w:r>
            <w:r>
              <w:t>也可以看作是一个整体，因为它会将所有这些基本服务都集成到内核中。这与</w:t>
            </w:r>
            <w:hyperlink r:id="rId39" w:tgtFrame="_blank" w:history="1">
              <w:r>
                <w:rPr>
                  <w:rStyle w:val="a6"/>
                </w:rPr>
                <w:t>微内核</w:t>
              </w:r>
            </w:hyperlink>
            <w:r>
              <w:t>的</w:t>
            </w:r>
            <w:hyperlink r:id="rId40" w:tgtFrame="_blank" w:history="1">
              <w:r>
                <w:rPr>
                  <w:rStyle w:val="a6"/>
                </w:rPr>
                <w:t>体系结构</w:t>
              </w:r>
            </w:hyperlink>
            <w:r>
              <w:t>不同，后者会提供一些基本的服务，例如</w:t>
            </w:r>
            <w:hyperlink r:id="rId41" w:tgtFrame="_blank" w:history="1">
              <w:r>
                <w:rPr>
                  <w:rStyle w:val="a6"/>
                </w:rPr>
                <w:t>通信</w:t>
              </w:r>
            </w:hyperlink>
            <w:r>
              <w:t>、</w:t>
            </w:r>
            <w:hyperlink r:id="rId42" w:tgtFrame="_blank" w:history="1">
              <w:r>
                <w:rPr>
                  <w:rStyle w:val="a6"/>
                </w:rPr>
                <w:t>I/O</w:t>
              </w:r>
            </w:hyperlink>
            <w:r>
              <w:t>、</w:t>
            </w:r>
            <w:hyperlink r:id="rId43" w:tgtFrame="_blank" w:history="1">
              <w:r>
                <w:rPr>
                  <w:rStyle w:val="a6"/>
                </w:rPr>
                <w:t>内存</w:t>
              </w:r>
            </w:hyperlink>
            <w:r>
              <w:t>和</w:t>
            </w:r>
            <w:hyperlink r:id="rId44" w:tgtFrame="_blank" w:history="1">
              <w:r>
                <w:rPr>
                  <w:rStyle w:val="a6"/>
                </w:rPr>
                <w:t>进程管理</w:t>
              </w:r>
            </w:hyperlink>
            <w:r>
              <w:t>，更具体的服务都是插入到微内核层中的。</w:t>
            </w:r>
          </w:p>
          <w:p w:rsidR="00C17727" w:rsidRDefault="00C17727" w:rsidP="00147275">
            <w:r>
              <w:t>随着时间的流逝，</w:t>
            </w:r>
            <w:r>
              <w:t xml:space="preserve">Linux </w:t>
            </w:r>
            <w:r>
              <w:t>内核在</w:t>
            </w:r>
            <w:hyperlink r:id="rId45" w:tgtFrame="_blank" w:history="1">
              <w:r>
                <w:rPr>
                  <w:rStyle w:val="a6"/>
                </w:rPr>
                <w:t>内存</w:t>
              </w:r>
            </w:hyperlink>
            <w:r>
              <w:t>和</w:t>
            </w:r>
            <w:r>
              <w:t xml:space="preserve"> CPU </w:t>
            </w:r>
            <w:r>
              <w:t>使用方面具有较高的效率，并且非常稳定。但是对于</w:t>
            </w:r>
            <w:r>
              <w:t xml:space="preserve"> Linux </w:t>
            </w:r>
            <w:r>
              <w:t>来说，最为有趣的是在这种大小和复杂性的前提下，依然具有良好的</w:t>
            </w:r>
            <w:hyperlink r:id="rId46" w:tgtFrame="_blank" w:history="1">
              <w:r>
                <w:rPr>
                  <w:rStyle w:val="a6"/>
                </w:rPr>
                <w:t>可移植性</w:t>
              </w:r>
            </w:hyperlink>
            <w:r>
              <w:t>。</w:t>
            </w:r>
            <w:r>
              <w:t xml:space="preserve">Linux </w:t>
            </w:r>
            <w:r>
              <w:t>编译后可在大量处理器和具有不同</w:t>
            </w:r>
            <w:hyperlink r:id="rId47" w:tgtFrame="_blank" w:history="1">
              <w:r>
                <w:rPr>
                  <w:rStyle w:val="a6"/>
                </w:rPr>
                <w:t>体系结构</w:t>
              </w:r>
            </w:hyperlink>
            <w:r>
              <w:t>约束和需求的平台上运行。一个例子是</w:t>
            </w:r>
            <w:r>
              <w:t xml:space="preserve"> Linux </w:t>
            </w:r>
            <w:r>
              <w:t>可以在一个具有</w:t>
            </w:r>
            <w:hyperlink r:id="rId48" w:tgtFrame="_blank" w:history="1">
              <w:r>
                <w:rPr>
                  <w:rStyle w:val="a6"/>
                </w:rPr>
                <w:t>内存管理</w:t>
              </w:r>
            </w:hyperlink>
            <w:r>
              <w:t>单元（</w:t>
            </w:r>
            <w:r>
              <w:t>MMU</w:t>
            </w:r>
            <w:r>
              <w:t>）的处理器上运行，也可以在那些不提供</w:t>
            </w:r>
            <w:hyperlink r:id="rId49" w:tgtFrame="_blank" w:history="1">
              <w:r>
                <w:rPr>
                  <w:rStyle w:val="a6"/>
                </w:rPr>
                <w:t>MMU</w:t>
              </w:r>
            </w:hyperlink>
            <w:r>
              <w:t>的处理器上运行。</w:t>
            </w:r>
            <w:r>
              <w:t xml:space="preserve">Linux </w:t>
            </w:r>
            <w:r>
              <w:t>内核的</w:t>
            </w:r>
            <w:hyperlink r:id="rId50" w:tgtFrame="_blank" w:history="1">
              <w:r>
                <w:rPr>
                  <w:rStyle w:val="a6"/>
                </w:rPr>
                <w:t>uClinux</w:t>
              </w:r>
            </w:hyperlink>
            <w:r>
              <w:t>移植提供了对非</w:t>
            </w:r>
            <w:r>
              <w:t xml:space="preserve"> MMU </w:t>
            </w:r>
            <w:r>
              <w:t>的支持</w:t>
            </w:r>
          </w:p>
          <w:p w:rsidR="00C17727" w:rsidRDefault="00C17727" w:rsidP="00147275"/>
          <w:p w:rsidR="00C17727" w:rsidRDefault="00C17727" w:rsidP="00147275">
            <w:pPr>
              <w:pStyle w:val="3"/>
            </w:pPr>
            <w:r>
              <w:rPr>
                <w:rStyle w:val="headline-content"/>
              </w:rPr>
              <w:t>开发和规范</w:t>
            </w:r>
          </w:p>
          <w:p w:rsidR="00C17727" w:rsidRDefault="00C17727" w:rsidP="00147275">
            <w:r>
              <w:t>核心的开发和规范一直是由</w:t>
            </w:r>
            <w:r>
              <w:t>Linux</w:t>
            </w:r>
            <w:r>
              <w:t>社区控制着，版本也是唯一的。实际上，操作系统的</w:t>
            </w:r>
            <w:hyperlink r:id="rId51" w:tgtFrame="_blank" w:history="1">
              <w:r>
                <w:rPr>
                  <w:rStyle w:val="a6"/>
                </w:rPr>
                <w:t>内核版本</w:t>
              </w:r>
            </w:hyperlink>
            <w:r>
              <w:t>指的是在</w:t>
            </w:r>
            <w:r>
              <w:t>Linux</w:t>
            </w:r>
            <w:r>
              <w:t>本人领导下的开发小组开发出的系统内核的版本号。自</w:t>
            </w:r>
            <w:r>
              <w:t>1994</w:t>
            </w:r>
            <w:r>
              <w:t>年</w:t>
            </w:r>
            <w:r>
              <w:t>3</w:t>
            </w:r>
            <w:r>
              <w:t>月</w:t>
            </w:r>
            <w:r>
              <w:t>14</w:t>
            </w:r>
            <w:r>
              <w:t>日发布了第一个正式版本</w:t>
            </w:r>
            <w:r>
              <w:t>Linux 1.0</w:t>
            </w:r>
            <w:r>
              <w:t>以来，每隔一段时间就有新的版本或其修订版公布。</w:t>
            </w:r>
          </w:p>
          <w:p w:rsidR="00C17727" w:rsidRDefault="00C17727" w:rsidP="00147275">
            <w:r>
              <w:t>Linux</w:t>
            </w:r>
            <w:r>
              <w:t>将标准的</w:t>
            </w:r>
            <w:r>
              <w:t>GNU</w:t>
            </w:r>
            <w:r>
              <w:t>许可协议改称</w:t>
            </w:r>
            <w:r>
              <w:t>Copyleft</w:t>
            </w:r>
            <w:r>
              <w:t>，以便与</w:t>
            </w:r>
            <w:r>
              <w:t>Copyright</w:t>
            </w:r>
            <w:r>
              <w:t>相对照。通用的公共许可（</w:t>
            </w:r>
            <w:r>
              <w:t>GPL</w:t>
            </w:r>
            <w:r>
              <w:t>）允许用户销售、拷贝和改变具有</w:t>
            </w:r>
            <w:r>
              <w:t>Copyleft</w:t>
            </w:r>
            <w:r>
              <w:t>的</w:t>
            </w:r>
            <w:hyperlink r:id="rId52" w:tgtFrame="_blank" w:history="1">
              <w:r>
                <w:rPr>
                  <w:rStyle w:val="a6"/>
                </w:rPr>
                <w:t>应用程序</w:t>
              </w:r>
            </w:hyperlink>
            <w:r>
              <w:t>。当然这些程序也可以是</w:t>
            </w:r>
            <w:r>
              <w:t>Copyright</w:t>
            </w:r>
            <w:r>
              <w:t>的，但是你必须允许进一步的销售、拷贝和对其代码进行改变，同时也必须使他人可以免费得到修改后的</w:t>
            </w:r>
            <w:hyperlink r:id="rId53" w:tgtFrame="_blank" w:history="1">
              <w:r>
                <w:rPr>
                  <w:rStyle w:val="a6"/>
                </w:rPr>
                <w:t>源代码</w:t>
              </w:r>
            </w:hyperlink>
            <w:r>
              <w:t>。事实证明，</w:t>
            </w:r>
            <w:r>
              <w:t>GPL</w:t>
            </w:r>
            <w:r>
              <w:t>对于</w:t>
            </w:r>
            <w:r>
              <w:t>Linux</w:t>
            </w:r>
            <w:r>
              <w:t>的成功起到了极大的作用。它启动了一个十分繁荣的商用</w:t>
            </w:r>
            <w:r>
              <w:t>Linux</w:t>
            </w:r>
            <w:r>
              <w:t>阶段，还为</w:t>
            </w:r>
            <w:hyperlink r:id="rId54" w:tgtFrame="_blank" w:history="1">
              <w:r>
                <w:rPr>
                  <w:rStyle w:val="a6"/>
                </w:rPr>
                <w:t>编程</w:t>
              </w:r>
            </w:hyperlink>
            <w:r>
              <w:t>人员提供了一种凝聚力，诱使大家加入这个充满了慈善精神的</w:t>
            </w:r>
            <w:r>
              <w:t>Linux</w:t>
            </w:r>
            <w:r>
              <w:t>运动。</w:t>
            </w:r>
          </w:p>
          <w:p w:rsidR="00C17727" w:rsidRDefault="00C17727" w:rsidP="00147275"/>
          <w:p w:rsidR="00C17727" w:rsidRDefault="00C17727" w:rsidP="00147275">
            <w:pPr>
              <w:pStyle w:val="3"/>
            </w:pPr>
            <w:r>
              <w:rPr>
                <w:rStyle w:val="headline-content"/>
              </w:rPr>
              <w:t>主要子系统</w:t>
            </w:r>
          </w:p>
          <w:p w:rsidR="00C17727" w:rsidRDefault="00C17727" w:rsidP="00147275">
            <w:r>
              <w:rPr>
                <w:b/>
                <w:bCs/>
              </w:rPr>
              <w:t>系统调用接口</w:t>
            </w:r>
            <w:r>
              <w:t>：</w:t>
            </w:r>
            <w:r>
              <w:t xml:space="preserve">SCI </w:t>
            </w:r>
            <w:r>
              <w:t>层提供了某些机制执行从</w:t>
            </w:r>
            <w:hyperlink r:id="rId55" w:tgtFrame="_blank" w:history="1">
              <w:r>
                <w:rPr>
                  <w:rStyle w:val="a6"/>
                </w:rPr>
                <w:t>用户空间</w:t>
              </w:r>
            </w:hyperlink>
            <w:r>
              <w:t>到内核的</w:t>
            </w:r>
            <w:hyperlink r:id="rId56" w:tgtFrame="_blank" w:history="1">
              <w:r>
                <w:rPr>
                  <w:rStyle w:val="a6"/>
                </w:rPr>
                <w:t>函数调用</w:t>
              </w:r>
            </w:hyperlink>
            <w:r>
              <w:t>。正如前面讨论的一样，这个接口依赖于</w:t>
            </w:r>
            <w:hyperlink r:id="rId57" w:tgtFrame="_blank" w:history="1">
              <w:r>
                <w:rPr>
                  <w:rStyle w:val="a6"/>
                </w:rPr>
                <w:t>体系结构</w:t>
              </w:r>
            </w:hyperlink>
            <w:r>
              <w:t>，甚至在相同的处理器家族内也是如此。</w:t>
            </w:r>
            <w:r>
              <w:t xml:space="preserve">SCI </w:t>
            </w:r>
            <w:r>
              <w:t>实际上是一个非常有用的</w:t>
            </w:r>
            <w:hyperlink r:id="rId58" w:tgtFrame="_blank" w:history="1">
              <w:r>
                <w:rPr>
                  <w:rStyle w:val="a6"/>
                </w:rPr>
                <w:t>函数调用</w:t>
              </w:r>
            </w:hyperlink>
            <w:r>
              <w:t>多路复用和多路分解服务。在</w:t>
            </w:r>
            <w:r>
              <w:t xml:space="preserve"> ./</w:t>
            </w:r>
            <w:hyperlink r:id="rId59" w:tgtFrame="_blank" w:history="1">
              <w:r>
                <w:rPr>
                  <w:rStyle w:val="a6"/>
                </w:rPr>
                <w:t>linux</w:t>
              </w:r>
            </w:hyperlink>
            <w:r>
              <w:t xml:space="preserve">/kernel </w:t>
            </w:r>
            <w:r>
              <w:t>中您可以找到</w:t>
            </w:r>
            <w:r>
              <w:t xml:space="preserve"> SCI </w:t>
            </w:r>
            <w:r>
              <w:t>的实现，并在</w:t>
            </w:r>
            <w:r>
              <w:t xml:space="preserve"> ./</w:t>
            </w:r>
            <w:hyperlink r:id="rId60" w:tgtFrame="_blank" w:history="1">
              <w:r>
                <w:rPr>
                  <w:rStyle w:val="a6"/>
                </w:rPr>
                <w:t>linux</w:t>
              </w:r>
            </w:hyperlink>
            <w:r>
              <w:t xml:space="preserve">/arch </w:t>
            </w:r>
            <w:r>
              <w:t>中找到依赖于</w:t>
            </w:r>
            <w:hyperlink r:id="rId61" w:tgtFrame="_blank" w:history="1">
              <w:r>
                <w:rPr>
                  <w:rStyle w:val="a6"/>
                </w:rPr>
                <w:t>体系结构</w:t>
              </w:r>
            </w:hyperlink>
            <w:r>
              <w:t>的部分。</w:t>
            </w:r>
          </w:p>
          <w:p w:rsidR="00C17727" w:rsidRDefault="0027484F" w:rsidP="00147275">
            <w:hyperlink r:id="rId62" w:tgtFrame="_blank" w:history="1">
              <w:r w:rsidR="00C17727">
                <w:rPr>
                  <w:rStyle w:val="a6"/>
                </w:rPr>
                <w:t>进程管理</w:t>
              </w:r>
            </w:hyperlink>
            <w:r w:rsidR="00C17727">
              <w:t>：进程管理的重点是进程的执行。在内核中，这些进程称为线程，代表了单独的处理器虚拟化（线程代码、数据、</w:t>
            </w:r>
            <w:hyperlink r:id="rId63" w:tgtFrame="_blank" w:history="1">
              <w:r w:rsidR="00C17727">
                <w:rPr>
                  <w:rStyle w:val="a6"/>
                </w:rPr>
                <w:t>堆栈</w:t>
              </w:r>
            </w:hyperlink>
            <w:r w:rsidR="00C17727">
              <w:t>和</w:t>
            </w:r>
            <w:r w:rsidR="00C17727">
              <w:t xml:space="preserve"> CPU</w:t>
            </w:r>
            <w:hyperlink r:id="rId64" w:tgtFrame="_blank" w:history="1">
              <w:r w:rsidR="00C17727">
                <w:rPr>
                  <w:rStyle w:val="a6"/>
                </w:rPr>
                <w:t>寄存器</w:t>
              </w:r>
            </w:hyperlink>
            <w:r w:rsidR="00C17727">
              <w:t>）。在</w:t>
            </w:r>
            <w:hyperlink r:id="rId65" w:tgtFrame="_blank" w:history="1">
              <w:r w:rsidR="00C17727">
                <w:rPr>
                  <w:rStyle w:val="a6"/>
                </w:rPr>
                <w:t>用户空间</w:t>
              </w:r>
            </w:hyperlink>
            <w:r w:rsidR="00C17727">
              <w:t>，通常使用进程</w:t>
            </w:r>
            <w:r w:rsidR="00C17727">
              <w:t xml:space="preserve"> </w:t>
            </w:r>
            <w:r w:rsidR="00C17727">
              <w:t>这个术语，不过</w:t>
            </w:r>
            <w:r w:rsidR="00C17727">
              <w:t xml:space="preserve"> Linux </w:t>
            </w:r>
            <w:r w:rsidR="00C17727">
              <w:t>实现并没有区分这两个概念（进程和线程）。内核通过</w:t>
            </w:r>
            <w:r w:rsidR="00C17727">
              <w:t xml:space="preserve"> SCI </w:t>
            </w:r>
            <w:r w:rsidR="00C17727">
              <w:t>提供了一个</w:t>
            </w:r>
            <w:hyperlink r:id="rId66" w:tgtFrame="_blank" w:history="1">
              <w:r w:rsidR="00C17727">
                <w:rPr>
                  <w:rStyle w:val="a6"/>
                </w:rPr>
                <w:t>应用程序编程接口</w:t>
              </w:r>
            </w:hyperlink>
            <w:r w:rsidR="00C17727">
              <w:t>（</w:t>
            </w:r>
            <w:hyperlink r:id="rId67" w:tgtFrame="_blank" w:history="1">
              <w:r w:rsidR="00C17727">
                <w:rPr>
                  <w:rStyle w:val="a6"/>
                </w:rPr>
                <w:t>API</w:t>
              </w:r>
            </w:hyperlink>
            <w:r w:rsidR="00C17727">
              <w:t>）来创建一个新进程（</w:t>
            </w:r>
            <w:r w:rsidR="00C17727">
              <w:t>fork</w:t>
            </w:r>
            <w:r w:rsidR="00C17727">
              <w:t>、</w:t>
            </w:r>
            <w:r w:rsidR="00C17727">
              <w:t xml:space="preserve">exec </w:t>
            </w:r>
            <w:r w:rsidR="00C17727">
              <w:t>或</w:t>
            </w:r>
            <w:r w:rsidR="00C17727">
              <w:t xml:space="preserve"> Portable Operating System Interface [POS</w:t>
            </w:r>
            <w:r w:rsidR="00C17727">
              <w:rPr>
                <w:rFonts w:ascii="宋体" w:eastAsia="宋体" w:hAnsi="宋体" w:cs="宋体" w:hint="eastAsia"/>
              </w:rPr>
              <w:t>Ⅸ</w:t>
            </w:r>
            <w:r w:rsidR="00C17727">
              <w:t xml:space="preserve">] </w:t>
            </w:r>
            <w:r w:rsidR="00C17727">
              <w:t>函数），停止进程（</w:t>
            </w:r>
            <w:r w:rsidR="00C17727">
              <w:t>kill</w:t>
            </w:r>
            <w:r w:rsidR="00C17727">
              <w:t>、</w:t>
            </w:r>
            <w:r w:rsidR="00C17727">
              <w:t>exit</w:t>
            </w:r>
            <w:r w:rsidR="00C17727">
              <w:t>），并在它们之间进行</w:t>
            </w:r>
            <w:hyperlink r:id="rId68" w:tgtFrame="_blank" w:history="1">
              <w:r w:rsidR="00C17727">
                <w:rPr>
                  <w:rStyle w:val="a6"/>
                </w:rPr>
                <w:t>通信</w:t>
              </w:r>
            </w:hyperlink>
            <w:r w:rsidR="00C17727">
              <w:t>和同步（</w:t>
            </w:r>
            <w:r w:rsidR="00C17727">
              <w:t xml:space="preserve">signal </w:t>
            </w:r>
            <w:r w:rsidR="00C17727">
              <w:t>或者</w:t>
            </w:r>
            <w:r w:rsidR="00C17727">
              <w:t xml:space="preserve"> POS</w:t>
            </w:r>
            <w:r w:rsidR="00C17727">
              <w:rPr>
                <w:rFonts w:ascii="宋体" w:eastAsia="宋体" w:hAnsi="宋体" w:cs="宋体" w:hint="eastAsia"/>
              </w:rPr>
              <w:t>Ⅸ</w:t>
            </w:r>
            <w:r w:rsidR="00C17727">
              <w:t xml:space="preserve"> </w:t>
            </w:r>
            <w:r w:rsidR="00C17727">
              <w:t>机制）。</w:t>
            </w:r>
          </w:p>
          <w:p w:rsidR="00C17727" w:rsidRDefault="0027484F" w:rsidP="00147275">
            <w:hyperlink r:id="rId69" w:tgtFrame="_blank" w:history="1">
              <w:r w:rsidR="00C17727">
                <w:rPr>
                  <w:rStyle w:val="a6"/>
                </w:rPr>
                <w:t>进程管理</w:t>
              </w:r>
            </w:hyperlink>
            <w:r w:rsidR="00C17727">
              <w:t>还包括处理活动进程之间共享</w:t>
            </w:r>
            <w:r w:rsidR="00C17727">
              <w:t xml:space="preserve"> CPU </w:t>
            </w:r>
            <w:r w:rsidR="00C17727">
              <w:t>的需求。内核实现了一种新型的</w:t>
            </w:r>
            <w:hyperlink r:id="rId70" w:tgtFrame="_blank" w:history="1">
              <w:r w:rsidR="00C17727">
                <w:rPr>
                  <w:rStyle w:val="a6"/>
                </w:rPr>
                <w:t>调度算法</w:t>
              </w:r>
            </w:hyperlink>
            <w:r w:rsidR="00C17727">
              <w:t>，</w:t>
            </w:r>
            <w:r w:rsidR="00C17727">
              <w:t xml:space="preserve"> </w:t>
            </w:r>
            <w:r w:rsidR="00C17727">
              <w:t>不管有多少个线程在竞争</w:t>
            </w:r>
            <w:r w:rsidR="00C17727">
              <w:t xml:space="preserve"> CPU</w:t>
            </w:r>
            <w:r w:rsidR="00C17727">
              <w:t>，这种算法都可以在固定时间内进行操作。这种算法就称为</w:t>
            </w:r>
            <w:r w:rsidR="00C17727">
              <w:t xml:space="preserve"> O</w:t>
            </w:r>
            <w:r w:rsidR="00C17727">
              <w:rPr>
                <w:rFonts w:ascii="宋体" w:eastAsia="宋体" w:hAnsi="宋体" w:cs="宋体" w:hint="eastAsia"/>
              </w:rPr>
              <w:t>⑴</w:t>
            </w:r>
            <w:r w:rsidR="00C17727">
              <w:t xml:space="preserve"> </w:t>
            </w:r>
            <w:r w:rsidR="00C17727">
              <w:t>调度程序，这个名字就表示它调度多个线程所使用的时间和调度一个线程所使用的时间是相同的。</w:t>
            </w:r>
            <w:r w:rsidR="00C17727">
              <w:t>O</w:t>
            </w:r>
            <w:r w:rsidR="00C17727">
              <w:rPr>
                <w:rFonts w:ascii="宋体" w:eastAsia="宋体" w:hAnsi="宋体" w:cs="宋体" w:hint="eastAsia"/>
              </w:rPr>
              <w:t>⑴</w:t>
            </w:r>
            <w:r w:rsidR="00C17727">
              <w:t xml:space="preserve"> </w:t>
            </w:r>
            <w:r w:rsidR="00C17727">
              <w:t>调度程序也可以支持多处理器（称为对称多处理器或</w:t>
            </w:r>
            <w:r w:rsidR="00C17727">
              <w:t xml:space="preserve"> SMP</w:t>
            </w:r>
            <w:r w:rsidR="00C17727">
              <w:t>）。您可以在</w:t>
            </w:r>
            <w:r w:rsidR="00C17727">
              <w:t xml:space="preserve"> ./linux/kernel </w:t>
            </w:r>
            <w:r w:rsidR="00C17727">
              <w:t>中找到</w:t>
            </w:r>
            <w:hyperlink r:id="rId71" w:tgtFrame="_blank" w:history="1">
              <w:r w:rsidR="00C17727">
                <w:rPr>
                  <w:rStyle w:val="a6"/>
                </w:rPr>
                <w:t>进程管理</w:t>
              </w:r>
            </w:hyperlink>
            <w:r w:rsidR="00C17727">
              <w:t>的</w:t>
            </w:r>
            <w:hyperlink r:id="rId72" w:tgtFrame="_blank" w:history="1">
              <w:r w:rsidR="00C17727">
                <w:rPr>
                  <w:rStyle w:val="a6"/>
                </w:rPr>
                <w:t>源代码</w:t>
              </w:r>
            </w:hyperlink>
            <w:r w:rsidR="00C17727">
              <w:t>，在</w:t>
            </w:r>
            <w:r w:rsidR="00C17727">
              <w:t xml:space="preserve"> ./linux/arch </w:t>
            </w:r>
            <w:r w:rsidR="00C17727">
              <w:t>中可以找到依赖于</w:t>
            </w:r>
            <w:hyperlink r:id="rId73" w:tgtFrame="_blank" w:history="1">
              <w:r w:rsidR="00C17727">
                <w:rPr>
                  <w:rStyle w:val="a6"/>
                </w:rPr>
                <w:t>体系结构</w:t>
              </w:r>
            </w:hyperlink>
            <w:r w:rsidR="00C17727">
              <w:t>的源代码。</w:t>
            </w:r>
          </w:p>
          <w:p w:rsidR="00C17727" w:rsidRDefault="0027484F" w:rsidP="00147275">
            <w:hyperlink r:id="rId74" w:tgtFrame="_blank" w:history="1">
              <w:r w:rsidR="00C17727">
                <w:rPr>
                  <w:rStyle w:val="a6"/>
                </w:rPr>
                <w:t>内存管理</w:t>
              </w:r>
            </w:hyperlink>
            <w:r w:rsidR="00C17727">
              <w:t>：内核所管理的另外一个重要资源是内存。为了提高效率，如果由硬</w:t>
            </w:r>
          </w:p>
          <w:p w:rsidR="00C17727" w:rsidRDefault="00C17727" w:rsidP="00147275">
            <w:r>
              <w:rPr>
                <w:noProof/>
                <w:color w:val="0000FF"/>
              </w:rPr>
              <w:drawing>
                <wp:inline distT="0" distB="0" distL="0" distR="0" wp14:anchorId="5DAA6787" wp14:editId="6D52A0FF">
                  <wp:extent cx="2098675" cy="1708785"/>
                  <wp:effectExtent l="0" t="0" r="0" b="5715"/>
                  <wp:docPr id="3" name="图片 3" descr="VFS 在用户和文件系统之间提供了一个交换层">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FS 在用户和文件系统之间提供了一个交换层">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8675" cy="1708785"/>
                          </a:xfrm>
                          <a:prstGeom prst="rect">
                            <a:avLst/>
                          </a:prstGeom>
                          <a:noFill/>
                          <a:ln>
                            <a:noFill/>
                          </a:ln>
                        </pic:spPr>
                      </pic:pic>
                    </a:graphicData>
                  </a:graphic>
                </wp:inline>
              </w:drawing>
            </w:r>
          </w:p>
          <w:p w:rsidR="00C17727" w:rsidRDefault="00C17727" w:rsidP="00147275">
            <w:pPr>
              <w:pStyle w:val="pic-info"/>
            </w:pPr>
            <w:r>
              <w:t>VFS 在用户和文件系统之间提供了一个交换层</w:t>
            </w:r>
          </w:p>
          <w:p w:rsidR="00C17727" w:rsidRDefault="00C17727" w:rsidP="00147275">
            <w:r>
              <w:t>管理</w:t>
            </w:r>
            <w:hyperlink r:id="rId77" w:tgtFrame="_blank" w:history="1">
              <w:r>
                <w:rPr>
                  <w:rStyle w:val="a6"/>
                </w:rPr>
                <w:t>虚拟内存</w:t>
              </w:r>
            </w:hyperlink>
            <w:r>
              <w:t>，内存是按照所谓的内存页</w:t>
            </w:r>
            <w:r>
              <w:t xml:space="preserve"> </w:t>
            </w:r>
            <w:r>
              <w:t>方式进行管理的（对于大部分</w:t>
            </w:r>
            <w:hyperlink r:id="rId78" w:tgtFrame="_blank" w:history="1">
              <w:r>
                <w:rPr>
                  <w:rStyle w:val="a6"/>
                </w:rPr>
                <w:t>体系结构</w:t>
              </w:r>
            </w:hyperlink>
            <w:r>
              <w:t>来说都是</w:t>
            </w:r>
            <w:r>
              <w:t xml:space="preserve"> 4KB</w:t>
            </w:r>
            <w:r>
              <w:t>）。</w:t>
            </w:r>
            <w:r>
              <w:t xml:space="preserve">Linux </w:t>
            </w:r>
            <w:r>
              <w:t>包括了管理可用</w:t>
            </w:r>
            <w:hyperlink r:id="rId79" w:tgtFrame="_blank" w:history="1">
              <w:r>
                <w:rPr>
                  <w:rStyle w:val="a6"/>
                </w:rPr>
                <w:t>内存</w:t>
              </w:r>
            </w:hyperlink>
            <w:r>
              <w:t>的方式，以及物理和虚拟映射所使用的硬件机制。</w:t>
            </w:r>
          </w:p>
          <w:p w:rsidR="00C17727" w:rsidRDefault="00C17727" w:rsidP="00147275">
            <w:r>
              <w:t>不过</w:t>
            </w:r>
            <w:hyperlink r:id="rId80" w:tgtFrame="_blank" w:history="1">
              <w:r>
                <w:rPr>
                  <w:rStyle w:val="a6"/>
                </w:rPr>
                <w:t>内存管理</w:t>
              </w:r>
            </w:hyperlink>
            <w:r>
              <w:t>要管理的可不止</w:t>
            </w:r>
            <w:r>
              <w:t xml:space="preserve"> 4KB</w:t>
            </w:r>
            <w:hyperlink r:id="rId81" w:tgtFrame="_blank" w:history="1">
              <w:r>
                <w:rPr>
                  <w:rStyle w:val="a6"/>
                </w:rPr>
                <w:t>缓冲区</w:t>
              </w:r>
            </w:hyperlink>
            <w:r>
              <w:t>。</w:t>
            </w:r>
            <w:r>
              <w:t xml:space="preserve">Linux </w:t>
            </w:r>
            <w:r>
              <w:t>提供了对</w:t>
            </w:r>
            <w:r>
              <w:t xml:space="preserve"> 4KB</w:t>
            </w:r>
            <w:hyperlink r:id="rId82" w:tgtFrame="_blank" w:history="1">
              <w:r>
                <w:rPr>
                  <w:rStyle w:val="a6"/>
                </w:rPr>
                <w:t>缓冲区</w:t>
              </w:r>
            </w:hyperlink>
            <w:r>
              <w:t>的抽象，例如</w:t>
            </w:r>
            <w:r>
              <w:t xml:space="preserve"> slab </w:t>
            </w:r>
            <w:r>
              <w:t>分配器。这种</w:t>
            </w:r>
            <w:hyperlink r:id="rId83" w:tgtFrame="_blank" w:history="1">
              <w:r>
                <w:rPr>
                  <w:rStyle w:val="a6"/>
                </w:rPr>
                <w:t>内存管理</w:t>
              </w:r>
            </w:hyperlink>
            <w:r>
              <w:t>模式使用</w:t>
            </w:r>
            <w:r>
              <w:t xml:space="preserve"> 4KB</w:t>
            </w:r>
            <w:hyperlink r:id="rId84" w:tgtFrame="_blank" w:history="1">
              <w:r>
                <w:rPr>
                  <w:rStyle w:val="a6"/>
                </w:rPr>
                <w:t>缓冲区</w:t>
              </w:r>
            </w:hyperlink>
            <w:r>
              <w:t>为基数，然后从中分配结构，并跟踪内存页使用情况，</w:t>
            </w:r>
            <w:hyperlink r:id="rId85" w:tgtFrame="_blank" w:history="1">
              <w:r>
                <w:rPr>
                  <w:rStyle w:val="a6"/>
                </w:rPr>
                <w:t>比如</w:t>
              </w:r>
            </w:hyperlink>
            <w:r>
              <w:t>哪些内存页是满的，哪些页面没有完全使用，哪些页面为空。这样就允许该模式根据系统需要来动态调整</w:t>
            </w:r>
            <w:hyperlink r:id="rId86" w:tgtFrame="_blank" w:history="1">
              <w:r>
                <w:rPr>
                  <w:rStyle w:val="a6"/>
                </w:rPr>
                <w:t>内存</w:t>
              </w:r>
            </w:hyperlink>
            <w:r>
              <w:t>使用。</w:t>
            </w:r>
          </w:p>
          <w:p w:rsidR="00C17727" w:rsidRDefault="00C17727" w:rsidP="00147275">
            <w:r>
              <w:t>为了支持多个用户使用</w:t>
            </w:r>
            <w:hyperlink r:id="rId87" w:tgtFrame="_blank" w:history="1">
              <w:r>
                <w:rPr>
                  <w:rStyle w:val="a6"/>
                </w:rPr>
                <w:t>内存</w:t>
              </w:r>
            </w:hyperlink>
            <w:r>
              <w:t>，有时会出现可用内存被消耗光的情况。由于这个原因，页面可以移出</w:t>
            </w:r>
            <w:hyperlink r:id="rId88" w:tgtFrame="_blank" w:history="1">
              <w:r>
                <w:rPr>
                  <w:rStyle w:val="a6"/>
                </w:rPr>
                <w:t>内存</w:t>
              </w:r>
            </w:hyperlink>
            <w:r>
              <w:t>并放入磁盘中。这个过程称为交换，因为页面会被从</w:t>
            </w:r>
            <w:hyperlink r:id="rId89" w:tgtFrame="_blank" w:history="1">
              <w:r>
                <w:rPr>
                  <w:rStyle w:val="a6"/>
                </w:rPr>
                <w:t>内存</w:t>
              </w:r>
            </w:hyperlink>
            <w:r>
              <w:t>交换到硬盘上。</w:t>
            </w:r>
            <w:hyperlink r:id="rId90" w:tgtFrame="_blank" w:history="1">
              <w:r>
                <w:rPr>
                  <w:rStyle w:val="a6"/>
                </w:rPr>
                <w:t>内存管理</w:t>
              </w:r>
            </w:hyperlink>
            <w:r>
              <w:t>的</w:t>
            </w:r>
            <w:hyperlink r:id="rId91" w:tgtFrame="_blank" w:history="1">
              <w:r>
                <w:rPr>
                  <w:rStyle w:val="a6"/>
                </w:rPr>
                <w:t>源代码</w:t>
              </w:r>
            </w:hyperlink>
            <w:r>
              <w:t>可以在</w:t>
            </w:r>
            <w:r>
              <w:t xml:space="preserve"> ./</w:t>
            </w:r>
            <w:hyperlink r:id="rId92" w:tgtFrame="_blank" w:history="1">
              <w:r>
                <w:rPr>
                  <w:rStyle w:val="a6"/>
                </w:rPr>
                <w:t>linux</w:t>
              </w:r>
            </w:hyperlink>
            <w:r>
              <w:t xml:space="preserve">/mm </w:t>
            </w:r>
            <w:r>
              <w:t>中找到。</w:t>
            </w:r>
          </w:p>
          <w:p w:rsidR="00C17727" w:rsidRDefault="0027484F" w:rsidP="00147275">
            <w:hyperlink r:id="rId93" w:tgtFrame="_blank" w:history="1">
              <w:r w:rsidR="00C17727">
                <w:rPr>
                  <w:rStyle w:val="a6"/>
                </w:rPr>
                <w:t>虚拟文件系统</w:t>
              </w:r>
            </w:hyperlink>
            <w:r w:rsidR="00C17727">
              <w:t>：虚拟文件系统（</w:t>
            </w:r>
            <w:r w:rsidR="00C17727">
              <w:t>VFS</w:t>
            </w:r>
            <w:r w:rsidR="00C17727">
              <w:t>）是</w:t>
            </w:r>
            <w:r w:rsidR="00C17727">
              <w:t xml:space="preserve"> Linux </w:t>
            </w:r>
            <w:r w:rsidR="00C17727">
              <w:t>内核中非常有用的一个方面，因为它为文件系统提供了一个通用的接口抽象。</w:t>
            </w:r>
            <w:r w:rsidR="00C17727">
              <w:t xml:space="preserve">VFS </w:t>
            </w:r>
            <w:r w:rsidR="00C17727">
              <w:t>在</w:t>
            </w:r>
            <w:r w:rsidR="00C17727">
              <w:t xml:space="preserve"> SCI </w:t>
            </w:r>
            <w:r w:rsidR="00C17727">
              <w:t>和内核所支持的文件系统之间提供了一个交换层。</w:t>
            </w:r>
          </w:p>
          <w:p w:rsidR="00C17727" w:rsidRDefault="00C17727" w:rsidP="00147275">
            <w:r>
              <w:t xml:space="preserve">VFS </w:t>
            </w:r>
            <w:r>
              <w:t>在用户和文件系统之间提供了一个交换层</w:t>
            </w:r>
          </w:p>
          <w:p w:rsidR="00C17727" w:rsidRDefault="00C17727" w:rsidP="00147275">
            <w:r>
              <w:t>在</w:t>
            </w:r>
            <w:r>
              <w:t xml:space="preserve"> VFS </w:t>
            </w:r>
            <w:r>
              <w:t>上面，是对诸如</w:t>
            </w:r>
            <w:r>
              <w:t xml:space="preserve"> open</w:t>
            </w:r>
            <w:r>
              <w:t>、</w:t>
            </w:r>
            <w:r>
              <w:t>close</w:t>
            </w:r>
            <w:r>
              <w:t>、</w:t>
            </w:r>
            <w:r>
              <w:t xml:space="preserve">read </w:t>
            </w:r>
            <w:r>
              <w:t>和</w:t>
            </w:r>
            <w:r>
              <w:t xml:space="preserve"> write </w:t>
            </w:r>
            <w:r>
              <w:t>之类的函数的一个通用</w:t>
            </w:r>
            <w:r>
              <w:t xml:space="preserve"> API </w:t>
            </w:r>
            <w:r>
              <w:t>抽象。在</w:t>
            </w:r>
            <w:r>
              <w:t xml:space="preserve"> VFS </w:t>
            </w:r>
            <w:r>
              <w:t>下面是文件系统抽象，它定义了上层函数的实现方式。它们是给定文件系统（超过</w:t>
            </w:r>
            <w:r>
              <w:t xml:space="preserve"> 50 </w:t>
            </w:r>
            <w:r>
              <w:t>个）的插件。文件系统的</w:t>
            </w:r>
            <w:hyperlink r:id="rId94" w:tgtFrame="_blank" w:history="1">
              <w:r>
                <w:rPr>
                  <w:rStyle w:val="a6"/>
                </w:rPr>
                <w:t>源代码</w:t>
              </w:r>
            </w:hyperlink>
            <w:r>
              <w:t>可以在</w:t>
            </w:r>
            <w:r>
              <w:t xml:space="preserve"> ./</w:t>
            </w:r>
            <w:hyperlink r:id="rId95" w:tgtFrame="_blank" w:history="1">
              <w:r>
                <w:rPr>
                  <w:rStyle w:val="a6"/>
                </w:rPr>
                <w:t>linux</w:t>
              </w:r>
            </w:hyperlink>
            <w:r>
              <w:t xml:space="preserve">/fs </w:t>
            </w:r>
            <w:r>
              <w:t>中找到。</w:t>
            </w:r>
          </w:p>
          <w:p w:rsidR="00C17727" w:rsidRDefault="00C17727" w:rsidP="00147275">
            <w:r>
              <w:t>文件系统层之下是</w:t>
            </w:r>
            <w:hyperlink r:id="rId96" w:tgtFrame="_blank" w:history="1">
              <w:r>
                <w:rPr>
                  <w:rStyle w:val="a6"/>
                </w:rPr>
                <w:t>缓冲区</w:t>
              </w:r>
            </w:hyperlink>
            <w:r>
              <w:t>缓存，它为文件系统层提供了一个通用函数集（与具体文件系统无关）。这个缓存层通过将数据保留一段时间（或者随即预先读取数据以便在需要是就可用）优化了对</w:t>
            </w:r>
            <w:hyperlink r:id="rId97" w:tgtFrame="_blank" w:history="1">
              <w:r>
                <w:rPr>
                  <w:rStyle w:val="a6"/>
                </w:rPr>
                <w:t>物理设备</w:t>
              </w:r>
            </w:hyperlink>
            <w:r>
              <w:t>的访问。</w:t>
            </w:r>
            <w:hyperlink r:id="rId98" w:tgtFrame="_blank" w:history="1">
              <w:r>
                <w:rPr>
                  <w:rStyle w:val="a6"/>
                </w:rPr>
                <w:t>缓冲区</w:t>
              </w:r>
            </w:hyperlink>
            <w:r>
              <w:t>缓存之下是</w:t>
            </w:r>
            <w:hyperlink r:id="rId99" w:tgtFrame="_blank" w:history="1">
              <w:r>
                <w:rPr>
                  <w:rStyle w:val="a6"/>
                </w:rPr>
                <w:t>设备驱动程序</w:t>
              </w:r>
            </w:hyperlink>
            <w:r>
              <w:t>，它实现了特定</w:t>
            </w:r>
            <w:hyperlink r:id="rId100" w:tgtFrame="_blank" w:history="1">
              <w:r>
                <w:rPr>
                  <w:rStyle w:val="a6"/>
                </w:rPr>
                <w:t>物理设备</w:t>
              </w:r>
            </w:hyperlink>
            <w:r>
              <w:t>的接口。</w:t>
            </w:r>
          </w:p>
          <w:p w:rsidR="00C17727" w:rsidRDefault="00C17727" w:rsidP="00147275"/>
          <w:p w:rsidR="00C17727" w:rsidRDefault="00C17727" w:rsidP="00147275">
            <w:pPr>
              <w:pStyle w:val="3"/>
            </w:pPr>
            <w:r>
              <w:rPr>
                <w:rStyle w:val="headline-content"/>
              </w:rPr>
              <w:t>特性</w:t>
            </w:r>
          </w:p>
          <w:p w:rsidR="00C17727" w:rsidRDefault="00C17727" w:rsidP="00147275">
            <w:r>
              <w:t>如果</w:t>
            </w:r>
            <w:r>
              <w:t xml:space="preserve"> Linux </w:t>
            </w:r>
            <w:r>
              <w:t>内核的</w:t>
            </w:r>
            <w:hyperlink r:id="rId101" w:tgtFrame="_blank" w:history="1">
              <w:r>
                <w:rPr>
                  <w:rStyle w:val="a6"/>
                </w:rPr>
                <w:t>可移植性</w:t>
              </w:r>
            </w:hyperlink>
            <w:r>
              <w:t>和效率还不够好，</w:t>
            </w:r>
            <w:r>
              <w:t xml:space="preserve">Linux </w:t>
            </w:r>
            <w:r>
              <w:t>还提供了其他一些特性，它们无法划分到上面的分类中。</w:t>
            </w:r>
          </w:p>
          <w:p w:rsidR="00C17727" w:rsidRDefault="00C17727" w:rsidP="00147275">
            <w:r>
              <w:t>作为一个生产操作系统和</w:t>
            </w:r>
            <w:hyperlink r:id="rId102" w:tgtFrame="_blank" w:history="1">
              <w:r>
                <w:rPr>
                  <w:rStyle w:val="a6"/>
                </w:rPr>
                <w:t>开源软件</w:t>
              </w:r>
            </w:hyperlink>
            <w:r>
              <w:t>，</w:t>
            </w:r>
            <w:r>
              <w:t xml:space="preserve">Linux </w:t>
            </w:r>
            <w:r>
              <w:t>是测试新协议及其增强的良好平台。</w:t>
            </w:r>
            <w:r>
              <w:t xml:space="preserve">Linux </w:t>
            </w:r>
            <w:r>
              <w:t>支持大量</w:t>
            </w:r>
            <w:hyperlink r:id="rId103" w:tgtFrame="_blank" w:history="1">
              <w:r>
                <w:rPr>
                  <w:rStyle w:val="a6"/>
                </w:rPr>
                <w:t>网络协议</w:t>
              </w:r>
            </w:hyperlink>
            <w:r>
              <w:t>，包括典型的</w:t>
            </w:r>
            <w:r>
              <w:t xml:space="preserve"> TCP/IP</w:t>
            </w:r>
            <w:r>
              <w:t>，以及高速网络的扩展（大于</w:t>
            </w:r>
            <w:r>
              <w:t xml:space="preserve"> 1 Gigabit Ethernet [GbE] </w:t>
            </w:r>
            <w:r>
              <w:t>和</w:t>
            </w:r>
            <w:r>
              <w:t xml:space="preserve"> 10 GbE</w:t>
            </w:r>
            <w:r>
              <w:t>）。</w:t>
            </w:r>
            <w:r>
              <w:t xml:space="preserve">Linux </w:t>
            </w:r>
            <w:r>
              <w:t>也可以支持诸如</w:t>
            </w:r>
            <w:hyperlink r:id="rId104" w:tgtFrame="_blank" w:history="1">
              <w:r>
                <w:rPr>
                  <w:rStyle w:val="a6"/>
                </w:rPr>
                <w:t>流控制传输协议</w:t>
              </w:r>
            </w:hyperlink>
            <w:r>
              <w:t>（</w:t>
            </w:r>
            <w:r>
              <w:t>SCTP</w:t>
            </w:r>
            <w:r>
              <w:t>）之类的协议，它提供了很多比</w:t>
            </w:r>
            <w:r>
              <w:t xml:space="preserve"> TCP </w:t>
            </w:r>
            <w:r>
              <w:t>更高级的特性（是传输层协议的接替者）。</w:t>
            </w:r>
          </w:p>
          <w:p w:rsidR="00C17727" w:rsidRDefault="00C17727" w:rsidP="00147275">
            <w:r>
              <w:t xml:space="preserve">Linux </w:t>
            </w:r>
            <w:r>
              <w:t>还是一个动态内核，支持动态添加或删除</w:t>
            </w:r>
            <w:hyperlink r:id="rId105" w:tgtFrame="_blank" w:history="1">
              <w:r>
                <w:rPr>
                  <w:rStyle w:val="a6"/>
                </w:rPr>
                <w:t>软件组件</w:t>
              </w:r>
            </w:hyperlink>
            <w:r>
              <w:t>。被称为动态可加载内核模块，它们可以在引导时根据需要（当前特定设备需要这个模块）或在任何时候由用户插入。</w:t>
            </w:r>
          </w:p>
          <w:p w:rsidR="00C17727" w:rsidRDefault="00C17727" w:rsidP="00147275">
            <w:r>
              <w:t xml:space="preserve">Linux </w:t>
            </w:r>
            <w:r>
              <w:t>最新的一个增强是可以用作其他操作系统的操作系统（称为</w:t>
            </w:r>
            <w:hyperlink r:id="rId106" w:tgtFrame="_blank" w:history="1">
              <w:r>
                <w:rPr>
                  <w:rStyle w:val="a6"/>
                </w:rPr>
                <w:t>系统管理</w:t>
              </w:r>
            </w:hyperlink>
            <w:r>
              <w:t>程序）。该系统对内核进行了修改，称为基于内核的</w:t>
            </w:r>
            <w:hyperlink r:id="rId107" w:tgtFrame="_blank" w:history="1">
              <w:r>
                <w:rPr>
                  <w:rStyle w:val="a6"/>
                </w:rPr>
                <w:t>虚拟机</w:t>
              </w:r>
            </w:hyperlink>
            <w:r>
              <w:t>（</w:t>
            </w:r>
            <w:r>
              <w:t>KVM</w:t>
            </w:r>
            <w:r>
              <w:t>）。这个修改为</w:t>
            </w:r>
            <w:hyperlink r:id="rId108" w:tgtFrame="_blank" w:history="1">
              <w:r>
                <w:rPr>
                  <w:rStyle w:val="a6"/>
                </w:rPr>
                <w:t>用户空间</w:t>
              </w:r>
            </w:hyperlink>
            <w:r>
              <w:t>启用了一个新的接口，它可以允许其他操作系统在启用了</w:t>
            </w:r>
            <w:r>
              <w:t xml:space="preserve"> KVM </w:t>
            </w:r>
            <w:r>
              <w:t>的内核之上运行。除了运行</w:t>
            </w:r>
            <w:r>
              <w:t xml:space="preserve"> Linux </w:t>
            </w:r>
            <w:r>
              <w:t>的其他实例之外，</w:t>
            </w:r>
            <w:r>
              <w:t xml:space="preserve"> Microsoft&amp;reg; Windows&amp;reg; </w:t>
            </w:r>
            <w:r>
              <w:t>也可以进行虚拟化。惟一的限制是底层处理器必须支持新的虚拟化指令</w:t>
            </w:r>
            <w:r>
              <w:rPr>
                <w:vertAlign w:val="superscript"/>
              </w:rPr>
              <w:t>[4]</w:t>
            </w:r>
            <w:bookmarkStart w:id="2" w:name="ref_[4]_573460"/>
            <w:r>
              <w:t> </w:t>
            </w:r>
            <w:bookmarkEnd w:id="2"/>
            <w:r>
              <w:t>。</w:t>
            </w:r>
          </w:p>
          <w:p w:rsidR="00C17727" w:rsidRPr="00682EE1" w:rsidRDefault="00C17727" w:rsidP="00147275"/>
          <w:p w:rsidR="00C17727" w:rsidRDefault="00C17727" w:rsidP="00147275"/>
        </w:tc>
      </w:tr>
    </w:tbl>
    <w:p w:rsidR="00C17727" w:rsidRDefault="00C17727" w:rsidP="00B036E7">
      <w:pPr>
        <w:pStyle w:val="2"/>
      </w:pPr>
      <w:r>
        <w:rPr>
          <w:rFonts w:hint="eastAsia"/>
        </w:rPr>
        <w:lastRenderedPageBreak/>
        <w:t>系统编程和应用编程</w:t>
      </w:r>
    </w:p>
    <w:tbl>
      <w:tblPr>
        <w:tblStyle w:val="a5"/>
        <w:tblW w:w="0" w:type="auto"/>
        <w:tblLook w:val="04A0" w:firstRow="1" w:lastRow="0" w:firstColumn="1" w:lastColumn="0" w:noHBand="0" w:noVBand="1"/>
      </w:tblPr>
      <w:tblGrid>
        <w:gridCol w:w="8522"/>
      </w:tblGrid>
      <w:tr w:rsidR="00C17727" w:rsidTr="00147275">
        <w:tc>
          <w:tcPr>
            <w:tcW w:w="8522" w:type="dxa"/>
          </w:tcPr>
          <w:p w:rsidR="00C17727" w:rsidRPr="00743630" w:rsidRDefault="00C17727" w:rsidP="00C17727">
            <w:pPr>
              <w:numPr>
                <w:ilvl w:val="0"/>
                <w:numId w:val="12"/>
              </w:numPr>
            </w:pPr>
            <w:r w:rsidRPr="00743630">
              <w:rPr>
                <w:rFonts w:hint="eastAsia"/>
              </w:rPr>
              <w:t>系统编程</w:t>
            </w:r>
          </w:p>
          <w:p w:rsidR="00C17727" w:rsidRPr="00743630" w:rsidRDefault="00C17727" w:rsidP="00147275">
            <w:r w:rsidRPr="00743630">
              <w:rPr>
                <w:rFonts w:hint="eastAsia"/>
              </w:rPr>
              <w:t xml:space="preserve">    </w:t>
            </w:r>
            <w:r w:rsidRPr="00743630">
              <w:rPr>
                <w:rFonts w:hint="eastAsia"/>
              </w:rPr>
              <w:t>在操作系统之上利用系统调用、</w:t>
            </w:r>
            <w:r w:rsidRPr="00743630">
              <w:rPr>
                <w:rFonts w:hint="eastAsia"/>
              </w:rPr>
              <w:t>C</w:t>
            </w:r>
            <w:r w:rsidRPr="00743630">
              <w:rPr>
                <w:rFonts w:hint="eastAsia"/>
              </w:rPr>
              <w:t>库进行对系统资源进行访问。如</w:t>
            </w:r>
            <w:r w:rsidRPr="00743630">
              <w:rPr>
                <w:rFonts w:hint="eastAsia"/>
              </w:rPr>
              <w:t xml:space="preserve">apache </w:t>
            </w:r>
            <w:r w:rsidRPr="00743630">
              <w:rPr>
                <w:rFonts w:hint="eastAsia"/>
              </w:rPr>
              <w:t>、</w:t>
            </w:r>
            <w:r w:rsidRPr="00743630">
              <w:rPr>
                <w:rFonts w:hint="eastAsia"/>
              </w:rPr>
              <w:t>gcc</w:t>
            </w:r>
            <w:r w:rsidRPr="00743630">
              <w:rPr>
                <w:rFonts w:hint="eastAsia"/>
              </w:rPr>
              <w:t>、</w:t>
            </w:r>
            <w:r w:rsidRPr="00743630">
              <w:rPr>
                <w:rFonts w:hint="eastAsia"/>
              </w:rPr>
              <w:t xml:space="preserve">gdb </w:t>
            </w:r>
            <w:r w:rsidRPr="00743630">
              <w:rPr>
                <w:rFonts w:hint="eastAsia"/>
              </w:rPr>
              <w:t>等</w:t>
            </w:r>
          </w:p>
          <w:p w:rsidR="00C17727" w:rsidRPr="00743630" w:rsidRDefault="00C17727" w:rsidP="00C17727">
            <w:pPr>
              <w:numPr>
                <w:ilvl w:val="0"/>
                <w:numId w:val="12"/>
              </w:numPr>
            </w:pPr>
            <w:r w:rsidRPr="00743630">
              <w:rPr>
                <w:rFonts w:hint="eastAsia"/>
              </w:rPr>
              <w:t>应用编程</w:t>
            </w:r>
          </w:p>
          <w:p w:rsidR="00C17727" w:rsidRPr="00743630" w:rsidRDefault="00C17727" w:rsidP="00147275">
            <w:r w:rsidRPr="00743630">
              <w:rPr>
                <w:rFonts w:hint="eastAsia"/>
              </w:rPr>
              <w:t xml:space="preserve">    </w:t>
            </w:r>
            <w:r w:rsidRPr="00743630">
              <w:rPr>
                <w:rFonts w:hint="eastAsia"/>
              </w:rPr>
              <w:t>在更高层次的编程接口或者库之上构建应用程序。如</w:t>
            </w:r>
            <w:r w:rsidRPr="00743630">
              <w:rPr>
                <w:rFonts w:hint="eastAsia"/>
              </w:rPr>
              <w:t>android</w:t>
            </w:r>
            <w:r w:rsidRPr="00743630">
              <w:rPr>
                <w:rFonts w:hint="eastAsia"/>
              </w:rPr>
              <w:t>程序（</w:t>
            </w:r>
            <w:r w:rsidRPr="00743630">
              <w:rPr>
                <w:rFonts w:hint="eastAsia"/>
              </w:rPr>
              <w:t>android sdk</w:t>
            </w:r>
            <w:r w:rsidRPr="00743630">
              <w:rPr>
                <w:rFonts w:hint="eastAsia"/>
              </w:rPr>
              <w:t>）、</w:t>
            </w:r>
            <w:r w:rsidRPr="00743630">
              <w:rPr>
                <w:rFonts w:hint="eastAsia"/>
              </w:rPr>
              <w:t>iphone</w:t>
            </w:r>
            <w:r w:rsidRPr="00743630">
              <w:rPr>
                <w:rFonts w:hint="eastAsia"/>
              </w:rPr>
              <w:t>程序（</w:t>
            </w:r>
            <w:r w:rsidRPr="00743630">
              <w:rPr>
                <w:rFonts w:hint="eastAsia"/>
              </w:rPr>
              <w:t>iphone sdk</w:t>
            </w:r>
            <w:r w:rsidRPr="00743630">
              <w:rPr>
                <w:rFonts w:hint="eastAsia"/>
              </w:rPr>
              <w:t>）、</w:t>
            </w:r>
            <w:r w:rsidRPr="00743630">
              <w:rPr>
                <w:rFonts w:hint="eastAsia"/>
              </w:rPr>
              <w:t>QT</w:t>
            </w:r>
            <w:r w:rsidRPr="00743630">
              <w:rPr>
                <w:rFonts w:hint="eastAsia"/>
              </w:rPr>
              <w:t>程序设计（</w:t>
            </w:r>
            <w:r w:rsidRPr="00743630">
              <w:rPr>
                <w:rFonts w:hint="eastAsia"/>
              </w:rPr>
              <w:t>QT</w:t>
            </w:r>
            <w:r w:rsidRPr="00743630">
              <w:rPr>
                <w:rFonts w:hint="eastAsia"/>
              </w:rPr>
              <w:t>）</w:t>
            </w:r>
            <w:r w:rsidRPr="00743630">
              <w:rPr>
                <w:rFonts w:hint="eastAsia"/>
              </w:rPr>
              <w:t>MFC</w:t>
            </w:r>
            <w:r w:rsidRPr="00743630">
              <w:rPr>
                <w:rFonts w:hint="eastAsia"/>
              </w:rPr>
              <w:t>程序设计（</w:t>
            </w:r>
            <w:r w:rsidRPr="00743630">
              <w:rPr>
                <w:rFonts w:hint="eastAsia"/>
              </w:rPr>
              <w:t>MFC</w:t>
            </w:r>
            <w:r w:rsidRPr="00743630">
              <w:rPr>
                <w:rFonts w:hint="eastAsia"/>
              </w:rPr>
              <w:t>）等。</w:t>
            </w:r>
          </w:p>
          <w:p w:rsidR="00C17727" w:rsidRPr="00743630" w:rsidRDefault="00C17727" w:rsidP="00147275"/>
        </w:tc>
      </w:tr>
      <w:tr w:rsidR="00C17727" w:rsidTr="00147275">
        <w:tc>
          <w:tcPr>
            <w:tcW w:w="8522" w:type="dxa"/>
          </w:tcPr>
          <w:p w:rsidR="00C17727" w:rsidRDefault="00C17727" w:rsidP="00147275">
            <w:pPr>
              <w:rPr>
                <w:b/>
                <w:bCs/>
              </w:rPr>
            </w:pPr>
            <w:r w:rsidRPr="00743630">
              <w:rPr>
                <w:rFonts w:hint="eastAsia"/>
                <w:b/>
                <w:bCs/>
              </w:rPr>
              <w:t>系统调用在系统中所处的位置</w:t>
            </w:r>
          </w:p>
          <w:p w:rsidR="00C17727" w:rsidRPr="00743630" w:rsidRDefault="00C17727" w:rsidP="00C17727">
            <w:pPr>
              <w:numPr>
                <w:ilvl w:val="0"/>
                <w:numId w:val="13"/>
              </w:numPr>
              <w:rPr>
                <w:b/>
                <w:bCs/>
              </w:rPr>
            </w:pPr>
            <w:r w:rsidRPr="00743630">
              <w:rPr>
                <w:rFonts w:hint="eastAsia"/>
                <w:b/>
                <w:bCs/>
              </w:rPr>
              <w:t>所有操作系统都提供多种服务的入口点，由此程序向系统核请求服务。这些入口点被称之为系统调用</w:t>
            </w:r>
            <w:r w:rsidRPr="00743630">
              <w:rPr>
                <w:rFonts w:hint="eastAsia"/>
                <w:b/>
                <w:bCs/>
              </w:rPr>
              <w:t>(system call)</w:t>
            </w:r>
            <w:r w:rsidRPr="00743630">
              <w:rPr>
                <w:rFonts w:hint="eastAsia"/>
                <w:b/>
                <w:bCs/>
              </w:rPr>
              <w:t>，</w:t>
            </w:r>
          </w:p>
          <w:p w:rsidR="00C17727" w:rsidRDefault="00C17727" w:rsidP="00147275">
            <w:pPr>
              <w:rPr>
                <w:b/>
                <w:bCs/>
              </w:rPr>
            </w:pPr>
            <w:r w:rsidRPr="00743630">
              <w:rPr>
                <w:b/>
                <w:bCs/>
                <w:noProof/>
              </w:rPr>
              <w:lastRenderedPageBreak/>
              <w:drawing>
                <wp:inline distT="0" distB="0" distL="0" distR="0" wp14:anchorId="58D86BCE" wp14:editId="01AC9582">
                  <wp:extent cx="4356847" cy="2474426"/>
                  <wp:effectExtent l="0" t="0" r="5715" b="2540"/>
                  <wp:docPr id="12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57455" cy="2474771"/>
                          </a:xfrm>
                          <a:prstGeom prst="rect">
                            <a:avLst/>
                          </a:prstGeom>
                          <a:noFill/>
                          <a:ln>
                            <a:noFill/>
                          </a:ln>
                          <a:extLst/>
                        </pic:spPr>
                      </pic:pic>
                    </a:graphicData>
                  </a:graphic>
                </wp:inline>
              </w:drawing>
            </w:r>
          </w:p>
          <w:p w:rsidR="00C17727" w:rsidRDefault="00C17727" w:rsidP="00147275">
            <w:pPr>
              <w:rPr>
                <w:b/>
                <w:bCs/>
              </w:rPr>
            </w:pPr>
          </w:p>
          <w:p w:rsidR="00C17727" w:rsidRDefault="00C17727" w:rsidP="00147275"/>
        </w:tc>
      </w:tr>
      <w:tr w:rsidR="00C17727" w:rsidTr="00147275">
        <w:tc>
          <w:tcPr>
            <w:tcW w:w="8522" w:type="dxa"/>
          </w:tcPr>
          <w:p w:rsidR="00C17727" w:rsidRDefault="00C17727" w:rsidP="00147275">
            <w:pPr>
              <w:rPr>
                <w:b/>
                <w:bCs/>
              </w:rPr>
            </w:pPr>
            <w:r>
              <w:rPr>
                <w:rFonts w:hint="eastAsia"/>
                <w:b/>
                <w:bCs/>
              </w:rPr>
              <w:lastRenderedPageBreak/>
              <w:t>C</w:t>
            </w:r>
            <w:r>
              <w:rPr>
                <w:rFonts w:hint="eastAsia"/>
                <w:b/>
                <w:bCs/>
              </w:rPr>
              <w:t>库</w:t>
            </w:r>
          </w:p>
          <w:p w:rsidR="00C17727" w:rsidRPr="00B31757" w:rsidRDefault="00C17727" w:rsidP="00C17727">
            <w:pPr>
              <w:numPr>
                <w:ilvl w:val="0"/>
                <w:numId w:val="14"/>
              </w:numPr>
              <w:rPr>
                <w:b/>
                <w:bCs/>
              </w:rPr>
            </w:pPr>
            <w:r w:rsidRPr="00B31757">
              <w:rPr>
                <w:rFonts w:hint="eastAsia"/>
                <w:b/>
                <w:bCs/>
              </w:rPr>
              <w:t>这里我们所说的</w:t>
            </w:r>
            <w:r w:rsidRPr="00B31757">
              <w:rPr>
                <w:rFonts w:hint="eastAsia"/>
                <w:b/>
                <w:bCs/>
              </w:rPr>
              <w:t>C</w:t>
            </w:r>
            <w:r w:rsidRPr="00B31757">
              <w:rPr>
                <w:rFonts w:hint="eastAsia"/>
                <w:b/>
                <w:bCs/>
              </w:rPr>
              <w:t>库（</w:t>
            </w:r>
            <w:r w:rsidRPr="00B31757">
              <w:rPr>
                <w:rFonts w:hint="eastAsia"/>
                <w:b/>
                <w:bCs/>
              </w:rPr>
              <w:t>libc</w:t>
            </w:r>
            <w:r w:rsidRPr="00B31757">
              <w:rPr>
                <w:rFonts w:hint="eastAsia"/>
                <w:b/>
                <w:bCs/>
              </w:rPr>
              <w:t>），指的是标准</w:t>
            </w:r>
            <w:r w:rsidRPr="00B31757">
              <w:rPr>
                <w:rFonts w:hint="eastAsia"/>
                <w:b/>
                <w:bCs/>
              </w:rPr>
              <w:t>C</w:t>
            </w:r>
            <w:r w:rsidRPr="00B31757">
              <w:rPr>
                <w:rFonts w:hint="eastAsia"/>
                <w:b/>
                <w:bCs/>
              </w:rPr>
              <w:t>定义的Ｃ函数的集合。如标准输入输出函数、字符串处理函数、动态存储分配函数、日期时间函数、数学函数等。</w:t>
            </w:r>
          </w:p>
          <w:p w:rsidR="00C17727" w:rsidRPr="00B31757" w:rsidRDefault="00C17727" w:rsidP="00C17727">
            <w:pPr>
              <w:numPr>
                <w:ilvl w:val="0"/>
                <w:numId w:val="14"/>
              </w:numPr>
              <w:rPr>
                <w:b/>
                <w:bCs/>
              </w:rPr>
            </w:pPr>
            <w:r w:rsidRPr="00B31757">
              <w:rPr>
                <w:rFonts w:hint="eastAsia"/>
                <w:b/>
                <w:bCs/>
              </w:rPr>
              <w:t>GNU</w:t>
            </w:r>
            <w:r w:rsidRPr="00B31757">
              <w:rPr>
                <w:rFonts w:hint="eastAsia"/>
                <w:b/>
                <w:bCs/>
              </w:rPr>
              <w:t>发布的</w:t>
            </w:r>
            <w:r w:rsidRPr="00B31757">
              <w:rPr>
                <w:rFonts w:hint="eastAsia"/>
                <w:b/>
                <w:bCs/>
              </w:rPr>
              <w:t>libc</w:t>
            </w:r>
            <w:r w:rsidRPr="00B31757">
              <w:rPr>
                <w:rFonts w:hint="eastAsia"/>
                <w:b/>
                <w:bCs/>
              </w:rPr>
              <w:t>称为</w:t>
            </w:r>
            <w:r w:rsidRPr="00B31757">
              <w:rPr>
                <w:rFonts w:hint="eastAsia"/>
                <w:b/>
                <w:bCs/>
              </w:rPr>
              <w:t>glibc</w:t>
            </w:r>
          </w:p>
          <w:p w:rsidR="00C17727" w:rsidRPr="00743630" w:rsidRDefault="00C17727" w:rsidP="00147275">
            <w:pPr>
              <w:rPr>
                <w:b/>
                <w:bCs/>
              </w:rPr>
            </w:pPr>
          </w:p>
        </w:tc>
      </w:tr>
      <w:tr w:rsidR="00C17727" w:rsidTr="00147275">
        <w:tc>
          <w:tcPr>
            <w:tcW w:w="8522" w:type="dxa"/>
          </w:tcPr>
          <w:p w:rsidR="00C17727" w:rsidRDefault="00C17727" w:rsidP="00147275">
            <w:pPr>
              <w:rPr>
                <w:b/>
                <w:bCs/>
              </w:rPr>
            </w:pPr>
            <w:r w:rsidRPr="00B31757">
              <w:rPr>
                <w:rFonts w:hint="eastAsia"/>
                <w:b/>
                <w:bCs/>
              </w:rPr>
              <w:t>系统调用与</w:t>
            </w:r>
            <w:r w:rsidRPr="00B31757">
              <w:rPr>
                <w:rFonts w:hint="eastAsia"/>
                <w:b/>
                <w:bCs/>
              </w:rPr>
              <w:t>C</w:t>
            </w:r>
            <w:r w:rsidRPr="00B31757">
              <w:rPr>
                <w:rFonts w:hint="eastAsia"/>
                <w:b/>
                <w:bCs/>
              </w:rPr>
              <w:t>库关系</w:t>
            </w:r>
          </w:p>
          <w:p w:rsidR="00C17727" w:rsidRPr="00B31757" w:rsidRDefault="00C17727" w:rsidP="00C17727">
            <w:pPr>
              <w:numPr>
                <w:ilvl w:val="0"/>
                <w:numId w:val="15"/>
              </w:numPr>
            </w:pPr>
            <w:r w:rsidRPr="00B31757">
              <w:rPr>
                <w:rFonts w:hint="eastAsia"/>
              </w:rPr>
              <w:t>系统调用与Ｃ库从形式上来看都</w:t>
            </w:r>
            <w:r w:rsidRPr="00B31757">
              <w:rPr>
                <w:rFonts w:hint="eastAsia"/>
              </w:rPr>
              <w:t>C</w:t>
            </w:r>
            <w:r w:rsidRPr="00B31757">
              <w:rPr>
                <w:rFonts w:hint="eastAsia"/>
              </w:rPr>
              <w:t>函数</w:t>
            </w:r>
          </w:p>
          <w:p w:rsidR="00C17727" w:rsidRPr="00B31757" w:rsidRDefault="00C17727" w:rsidP="00C17727">
            <w:pPr>
              <w:numPr>
                <w:ilvl w:val="0"/>
                <w:numId w:val="15"/>
              </w:numPr>
            </w:pPr>
            <w:r w:rsidRPr="00B31757">
              <w:rPr>
                <w:rFonts w:hint="eastAsia"/>
              </w:rPr>
              <w:t>C</w:t>
            </w:r>
            <w:r w:rsidRPr="00B31757">
              <w:rPr>
                <w:rFonts w:hint="eastAsia"/>
              </w:rPr>
              <w:t>库函数有些是调用系统调用来实现的，比如说</w:t>
            </w:r>
            <w:r w:rsidRPr="00B31757">
              <w:rPr>
                <w:rFonts w:hint="eastAsia"/>
              </w:rPr>
              <w:t>malloc</w:t>
            </w:r>
            <w:r w:rsidRPr="00B31757">
              <w:rPr>
                <w:rFonts w:hint="eastAsia"/>
              </w:rPr>
              <w:t>、</w:t>
            </w:r>
            <w:r w:rsidRPr="00B31757">
              <w:rPr>
                <w:rFonts w:hint="eastAsia"/>
              </w:rPr>
              <w:t>free</w:t>
            </w:r>
            <w:r w:rsidRPr="00B31757">
              <w:rPr>
                <w:rFonts w:hint="eastAsia"/>
              </w:rPr>
              <w:t>调用</w:t>
            </w:r>
            <w:r w:rsidRPr="00B31757">
              <w:rPr>
                <w:rFonts w:hint="eastAsia"/>
              </w:rPr>
              <w:t>brk</w:t>
            </w:r>
            <w:r w:rsidRPr="00B31757">
              <w:rPr>
                <w:rFonts w:hint="eastAsia"/>
              </w:rPr>
              <w:t>，</w:t>
            </w:r>
            <w:r w:rsidRPr="00B31757">
              <w:rPr>
                <w:rFonts w:hint="eastAsia"/>
              </w:rPr>
              <w:t>printf</w:t>
            </w:r>
            <w:r w:rsidRPr="00B31757">
              <w:rPr>
                <w:rFonts w:hint="eastAsia"/>
              </w:rPr>
              <w:t>调用</w:t>
            </w:r>
            <w:r w:rsidRPr="00B31757">
              <w:rPr>
                <w:rFonts w:hint="eastAsia"/>
              </w:rPr>
              <w:t>write</w:t>
            </w:r>
            <w:r w:rsidRPr="00B31757">
              <w:rPr>
                <w:rFonts w:hint="eastAsia"/>
              </w:rPr>
              <w:t>系统用，有些函数不需要任何系统调用，比如</w:t>
            </w:r>
            <w:r w:rsidRPr="00B31757">
              <w:rPr>
                <w:rFonts w:hint="eastAsia"/>
              </w:rPr>
              <w:t>abs</w:t>
            </w:r>
            <w:r w:rsidRPr="00B31757">
              <w:rPr>
                <w:rFonts w:hint="eastAsia"/>
              </w:rPr>
              <w:t>、</w:t>
            </w:r>
            <w:r w:rsidRPr="00B31757">
              <w:rPr>
                <w:rFonts w:hint="eastAsia"/>
              </w:rPr>
              <w:t>strcpy</w:t>
            </w:r>
            <w:r w:rsidRPr="00B31757">
              <w:rPr>
                <w:rFonts w:hint="eastAsia"/>
              </w:rPr>
              <w:t>、</w:t>
            </w:r>
            <w:r w:rsidRPr="00B31757">
              <w:rPr>
                <w:rFonts w:hint="eastAsia"/>
              </w:rPr>
              <w:t>atoi</w:t>
            </w:r>
            <w:r w:rsidRPr="00B31757">
              <w:rPr>
                <w:rFonts w:hint="eastAsia"/>
              </w:rPr>
              <w:t>等，因为它并不是必需要使用内核服务</w:t>
            </w:r>
          </w:p>
          <w:p w:rsidR="00C17727" w:rsidRPr="00B31757" w:rsidRDefault="00C17727" w:rsidP="00C17727">
            <w:pPr>
              <w:numPr>
                <w:ilvl w:val="0"/>
                <w:numId w:val="15"/>
              </w:numPr>
            </w:pPr>
            <w:r w:rsidRPr="00B31757">
              <w:rPr>
                <w:rFonts w:hint="eastAsia"/>
              </w:rPr>
              <w:t>系统调用通常提供的是最小界面，而Ｃ库函数通常提供更复杂的功能。</w:t>
            </w:r>
          </w:p>
          <w:p w:rsidR="00C17727" w:rsidRPr="00B31757" w:rsidRDefault="00C17727" w:rsidP="00147275"/>
        </w:tc>
      </w:tr>
      <w:tr w:rsidR="00C17727" w:rsidTr="00147275">
        <w:tc>
          <w:tcPr>
            <w:tcW w:w="8522" w:type="dxa"/>
          </w:tcPr>
          <w:p w:rsidR="00C17727" w:rsidRDefault="00C17727" w:rsidP="00147275">
            <w:pPr>
              <w:rPr>
                <w:b/>
                <w:bCs/>
              </w:rPr>
            </w:pPr>
            <w:r w:rsidRPr="00B31757">
              <w:rPr>
                <w:rFonts w:hint="eastAsia"/>
                <w:b/>
                <w:bCs/>
              </w:rPr>
              <w:t>内核如何处理系统调用</w:t>
            </w:r>
          </w:p>
          <w:p w:rsidR="00C17727" w:rsidRPr="00B31757" w:rsidRDefault="00C17727" w:rsidP="00C17727">
            <w:pPr>
              <w:numPr>
                <w:ilvl w:val="0"/>
                <w:numId w:val="16"/>
              </w:numPr>
              <w:rPr>
                <w:b/>
                <w:bCs/>
              </w:rPr>
            </w:pPr>
            <w:r w:rsidRPr="00B31757">
              <w:rPr>
                <w:rFonts w:hint="eastAsia"/>
                <w:b/>
                <w:bCs/>
              </w:rPr>
              <w:t>每个系统调用被赋予一个系统调用号</w:t>
            </w:r>
          </w:p>
          <w:p w:rsidR="00C17727" w:rsidRPr="00B31757" w:rsidRDefault="00C17727" w:rsidP="00C17727">
            <w:pPr>
              <w:numPr>
                <w:ilvl w:val="0"/>
                <w:numId w:val="16"/>
              </w:numPr>
              <w:rPr>
                <w:b/>
                <w:bCs/>
              </w:rPr>
            </w:pPr>
            <w:r w:rsidRPr="00B31757">
              <w:rPr>
                <w:rFonts w:hint="eastAsia"/>
                <w:b/>
                <w:bCs/>
              </w:rPr>
              <w:t>在</w:t>
            </w:r>
            <w:r w:rsidRPr="00B31757">
              <w:rPr>
                <w:rFonts w:hint="eastAsia"/>
                <w:b/>
                <w:bCs/>
              </w:rPr>
              <w:t>i386</w:t>
            </w:r>
            <w:r w:rsidRPr="00B31757">
              <w:rPr>
                <w:rFonts w:hint="eastAsia"/>
                <w:b/>
                <w:bCs/>
              </w:rPr>
              <w:t>平台上，执行一个系统调用是通过</w:t>
            </w:r>
            <w:r w:rsidRPr="00B31757">
              <w:rPr>
                <w:rFonts w:hint="eastAsia"/>
                <w:b/>
                <w:bCs/>
              </w:rPr>
              <w:t>int 0x80</w:t>
            </w:r>
            <w:r w:rsidRPr="00B31757">
              <w:rPr>
                <w:rFonts w:hint="eastAsia"/>
                <w:b/>
                <w:bCs/>
              </w:rPr>
              <w:t>指令完成的。</w:t>
            </w:r>
          </w:p>
          <w:p w:rsidR="00C17727" w:rsidRPr="00B31757" w:rsidRDefault="00C17727" w:rsidP="00C17727">
            <w:pPr>
              <w:numPr>
                <w:ilvl w:val="0"/>
                <w:numId w:val="16"/>
              </w:numPr>
              <w:rPr>
                <w:b/>
                <w:bCs/>
              </w:rPr>
            </w:pPr>
            <w:r w:rsidRPr="00B31757">
              <w:rPr>
                <w:rFonts w:hint="eastAsia"/>
                <w:b/>
                <w:bCs/>
              </w:rPr>
              <w:t>eax</w:t>
            </w:r>
            <w:r w:rsidRPr="00B31757">
              <w:rPr>
                <w:rFonts w:hint="eastAsia"/>
                <w:b/>
                <w:bCs/>
              </w:rPr>
              <w:t>存放系统调用号</w:t>
            </w:r>
          </w:p>
          <w:p w:rsidR="00C17727" w:rsidRPr="00B31757" w:rsidRDefault="00C17727" w:rsidP="00C17727">
            <w:pPr>
              <w:numPr>
                <w:ilvl w:val="0"/>
                <w:numId w:val="16"/>
              </w:numPr>
              <w:rPr>
                <w:b/>
                <w:bCs/>
              </w:rPr>
            </w:pPr>
            <w:r w:rsidRPr="00B31757">
              <w:rPr>
                <w:rFonts w:hint="eastAsia"/>
                <w:b/>
                <w:bCs/>
              </w:rPr>
              <w:t>ebx</w:t>
            </w:r>
            <w:r w:rsidRPr="00B31757">
              <w:rPr>
                <w:rFonts w:hint="eastAsia"/>
                <w:b/>
                <w:bCs/>
              </w:rPr>
              <w:t>、</w:t>
            </w:r>
            <w:r w:rsidRPr="00B31757">
              <w:rPr>
                <w:rFonts w:hint="eastAsia"/>
                <w:b/>
                <w:bCs/>
              </w:rPr>
              <w:t>ecx</w:t>
            </w:r>
            <w:r w:rsidRPr="00B31757">
              <w:rPr>
                <w:rFonts w:hint="eastAsia"/>
                <w:b/>
                <w:bCs/>
              </w:rPr>
              <w:t>、</w:t>
            </w:r>
            <w:r w:rsidRPr="00B31757">
              <w:rPr>
                <w:rFonts w:hint="eastAsia"/>
                <w:b/>
                <w:bCs/>
              </w:rPr>
              <w:t>edx</w:t>
            </w:r>
            <w:r w:rsidRPr="00B31757">
              <w:rPr>
                <w:rFonts w:hint="eastAsia"/>
                <w:b/>
                <w:bCs/>
              </w:rPr>
              <w:t>、</w:t>
            </w:r>
            <w:r w:rsidRPr="00B31757">
              <w:rPr>
                <w:rFonts w:hint="eastAsia"/>
                <w:b/>
                <w:bCs/>
              </w:rPr>
              <w:t>esi</w:t>
            </w:r>
            <w:r w:rsidRPr="00B31757">
              <w:rPr>
                <w:rFonts w:hint="eastAsia"/>
                <w:b/>
                <w:bCs/>
              </w:rPr>
              <w:t>、</w:t>
            </w:r>
            <w:r w:rsidRPr="00B31757">
              <w:rPr>
                <w:rFonts w:hint="eastAsia"/>
                <w:b/>
                <w:bCs/>
              </w:rPr>
              <w:t>edi</w:t>
            </w:r>
            <w:r w:rsidRPr="00B31757">
              <w:rPr>
                <w:rFonts w:hint="eastAsia"/>
                <w:b/>
                <w:bCs/>
              </w:rPr>
              <w:t>存储系统调用参数，对于超过</w:t>
            </w:r>
            <w:r w:rsidRPr="00B31757">
              <w:rPr>
                <w:rFonts w:hint="eastAsia"/>
                <w:b/>
                <w:bCs/>
              </w:rPr>
              <w:t>5</w:t>
            </w:r>
            <w:r w:rsidRPr="00B31757">
              <w:rPr>
                <w:rFonts w:hint="eastAsia"/>
                <w:b/>
                <w:bCs/>
              </w:rPr>
              <w:t>个参数的系统调用，用一个寄存器指向用户空间存储所有系统调用参数的缓存。</w:t>
            </w:r>
          </w:p>
          <w:p w:rsidR="00C17727" w:rsidRPr="00B31757" w:rsidRDefault="00C17727" w:rsidP="00147275">
            <w:pPr>
              <w:rPr>
                <w:b/>
                <w:bCs/>
              </w:rPr>
            </w:pPr>
          </w:p>
          <w:p w:rsidR="00C17727" w:rsidRDefault="00C17727" w:rsidP="00147275"/>
        </w:tc>
      </w:tr>
      <w:tr w:rsidR="00C17727" w:rsidTr="00147275">
        <w:tc>
          <w:tcPr>
            <w:tcW w:w="8522" w:type="dxa"/>
          </w:tcPr>
          <w:p w:rsidR="00C17727" w:rsidRDefault="00C17727" w:rsidP="00147275">
            <w:pPr>
              <w:rPr>
                <w:b/>
                <w:bCs/>
              </w:rPr>
            </w:pPr>
            <w:r>
              <w:rPr>
                <w:rFonts w:hint="eastAsia"/>
                <w:b/>
                <w:bCs/>
              </w:rPr>
              <w:t>错误处理</w:t>
            </w:r>
          </w:p>
          <w:p w:rsidR="00C17727" w:rsidRPr="00B31757" w:rsidRDefault="00C17727" w:rsidP="00C17727">
            <w:pPr>
              <w:numPr>
                <w:ilvl w:val="0"/>
                <w:numId w:val="17"/>
              </w:numPr>
              <w:rPr>
                <w:b/>
                <w:bCs/>
              </w:rPr>
            </w:pPr>
            <w:r w:rsidRPr="00B31757">
              <w:rPr>
                <w:rFonts w:hint="eastAsia"/>
                <w:b/>
                <w:bCs/>
              </w:rPr>
              <w:t>在系统编程中错误通常通过函数返回值来表示，并通过特殊变量</w:t>
            </w:r>
            <w:r w:rsidRPr="00B31757">
              <w:rPr>
                <w:rFonts w:hint="eastAsia"/>
                <w:b/>
                <w:bCs/>
              </w:rPr>
              <w:t>errno</w:t>
            </w:r>
            <w:r w:rsidRPr="00B31757">
              <w:rPr>
                <w:rFonts w:hint="eastAsia"/>
                <w:b/>
                <w:bCs/>
              </w:rPr>
              <w:t>来描述。</w:t>
            </w:r>
          </w:p>
          <w:p w:rsidR="00C17727" w:rsidRPr="00B31757" w:rsidRDefault="00C17727" w:rsidP="00C17727">
            <w:pPr>
              <w:numPr>
                <w:ilvl w:val="0"/>
                <w:numId w:val="17"/>
              </w:numPr>
              <w:rPr>
                <w:b/>
                <w:bCs/>
              </w:rPr>
            </w:pPr>
            <w:r w:rsidRPr="00B31757">
              <w:rPr>
                <w:rFonts w:hint="eastAsia"/>
                <w:b/>
                <w:bCs/>
              </w:rPr>
              <w:t>errno</w:t>
            </w:r>
            <w:r w:rsidRPr="00B31757">
              <w:rPr>
                <w:rFonts w:hint="eastAsia"/>
                <w:b/>
                <w:bCs/>
              </w:rPr>
              <w:t>这个全局变量在</w:t>
            </w:r>
            <w:r w:rsidRPr="00B31757">
              <w:rPr>
                <w:rFonts w:hint="eastAsia"/>
                <w:b/>
                <w:bCs/>
              </w:rPr>
              <w:t>&lt;errno.h&gt;</w:t>
            </w:r>
            <w:r w:rsidRPr="00B31757">
              <w:rPr>
                <w:rFonts w:hint="eastAsia"/>
                <w:b/>
                <w:bCs/>
              </w:rPr>
              <w:t>头文件中声明如下：</w:t>
            </w:r>
            <w:r w:rsidRPr="00B31757">
              <w:rPr>
                <w:rFonts w:hint="eastAsia"/>
                <w:b/>
                <w:bCs/>
              </w:rPr>
              <w:t>extern int errno;</w:t>
            </w:r>
          </w:p>
          <w:p w:rsidR="00C17727" w:rsidRPr="00B31757" w:rsidRDefault="00C17727" w:rsidP="00C17727">
            <w:pPr>
              <w:numPr>
                <w:ilvl w:val="0"/>
                <w:numId w:val="17"/>
              </w:numPr>
              <w:rPr>
                <w:b/>
                <w:bCs/>
              </w:rPr>
            </w:pPr>
            <w:r w:rsidRPr="00B31757">
              <w:rPr>
                <w:rFonts w:hint="eastAsia"/>
                <w:b/>
                <w:bCs/>
              </w:rPr>
              <w:t>错误处理函数</w:t>
            </w:r>
          </w:p>
          <w:p w:rsidR="00C17727" w:rsidRPr="00B31757" w:rsidRDefault="00C17727" w:rsidP="00C17727">
            <w:pPr>
              <w:numPr>
                <w:ilvl w:val="1"/>
                <w:numId w:val="17"/>
              </w:numPr>
              <w:rPr>
                <w:b/>
                <w:bCs/>
              </w:rPr>
            </w:pPr>
            <w:r w:rsidRPr="00B31757">
              <w:rPr>
                <w:rFonts w:hint="eastAsia"/>
                <w:b/>
                <w:bCs/>
              </w:rPr>
              <w:t>perror</w:t>
            </w:r>
          </w:p>
          <w:p w:rsidR="00C17727" w:rsidRPr="00B31757" w:rsidRDefault="00C17727" w:rsidP="00C17727">
            <w:pPr>
              <w:numPr>
                <w:ilvl w:val="1"/>
                <w:numId w:val="17"/>
              </w:numPr>
              <w:rPr>
                <w:b/>
                <w:bCs/>
              </w:rPr>
            </w:pPr>
            <w:r w:rsidRPr="00B31757">
              <w:rPr>
                <w:rFonts w:hint="eastAsia"/>
                <w:b/>
                <w:bCs/>
              </w:rPr>
              <w:t>strerror</w:t>
            </w:r>
          </w:p>
          <w:p w:rsidR="00C17727" w:rsidRPr="00B31757" w:rsidRDefault="00C17727" w:rsidP="00147275">
            <w:pPr>
              <w:rPr>
                <w:b/>
                <w:bCs/>
              </w:rPr>
            </w:pPr>
          </w:p>
        </w:tc>
      </w:tr>
    </w:tbl>
    <w:p w:rsidR="00C17727" w:rsidRDefault="00C17727" w:rsidP="00C17727"/>
    <w:p w:rsidR="00C17727" w:rsidRDefault="00C17727" w:rsidP="00C17727"/>
    <w:p w:rsidR="00C17727" w:rsidRDefault="00C17727" w:rsidP="00C17727">
      <w:r>
        <w:rPr>
          <w:rFonts w:hint="eastAsia"/>
        </w:rPr>
        <w:lastRenderedPageBreak/>
        <w:t>linux</w:t>
      </w:r>
      <w:r>
        <w:rPr>
          <w:rFonts w:hint="eastAsia"/>
        </w:rPr>
        <w:t>应用编程市场需求</w:t>
      </w:r>
    </w:p>
    <w:p w:rsidR="00C17727" w:rsidRDefault="00C17727" w:rsidP="00C17727"/>
    <w:tbl>
      <w:tblPr>
        <w:tblStyle w:val="a5"/>
        <w:tblW w:w="0" w:type="auto"/>
        <w:tblLook w:val="04A0" w:firstRow="1" w:lastRow="0" w:firstColumn="1" w:lastColumn="0" w:noHBand="0" w:noVBand="1"/>
      </w:tblPr>
      <w:tblGrid>
        <w:gridCol w:w="8522"/>
      </w:tblGrid>
      <w:tr w:rsidR="00C17727" w:rsidTr="00147275">
        <w:tc>
          <w:tcPr>
            <w:tcW w:w="8522" w:type="dxa"/>
          </w:tcPr>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 w:val="24"/>
                <w:szCs w:val="24"/>
              </w:rPr>
              <w:t>广州博庭诚招金融软件开发工程师</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 w:val="24"/>
                <w:szCs w:val="24"/>
              </w:rPr>
              <w:t xml:space="preserve"> </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 w:val="24"/>
                <w:szCs w:val="24"/>
              </w:rPr>
              <w:t xml:space="preserve">    于2004年成立的广州博庭计算机科技有限公司位于广州天河广纺联创意园，是专注于证券金融软件与服务的技术公司。多年来，博庭科技在业界拥有优秀口碑。广州团队的产品</w:t>
            </w:r>
            <w:r w:rsidRPr="00242F34">
              <w:rPr>
                <w:rFonts w:ascii="宋体" w:eastAsia="宋体" w:hAnsi="宋体" w:cs="宋体" w:hint="eastAsia"/>
                <w:b/>
                <w:bCs/>
                <w:color w:val="ED1C24"/>
                <w:kern w:val="0"/>
                <w:sz w:val="24"/>
                <w:szCs w:val="24"/>
              </w:rPr>
              <w:t>《飞狐交易师》</w:t>
            </w:r>
            <w:r w:rsidRPr="00242F34">
              <w:rPr>
                <w:rFonts w:ascii="宋体" w:eastAsia="宋体" w:hAnsi="宋体" w:cs="宋体" w:hint="eastAsia"/>
                <w:color w:val="000000"/>
                <w:kern w:val="0"/>
                <w:sz w:val="24"/>
                <w:szCs w:val="24"/>
              </w:rPr>
              <w:t>软件是众多技术分析发烧者心目中的标杆，至今拥有大量忠实用户。在台湾长期坐拥市占率第一。</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 w:val="24"/>
                <w:szCs w:val="24"/>
              </w:rPr>
              <w:t xml:space="preserve"> </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 w:val="24"/>
                <w:szCs w:val="24"/>
              </w:rPr>
              <w:t xml:space="preserve">    博庭科技在量化投资交易领域尤其拥有强大实力。量化交易是指利用计算机结合一定的数据模型实现投资理念，执行投资策略的过程。量化交易在国际市场占交易量70%，是国际投资的主流先进方法，而在国内也是最热门的新兴技术，是未来的专业投资主流趋势。前景无可限量。</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 w:val="24"/>
                <w:szCs w:val="24"/>
              </w:rPr>
              <w:t xml:space="preserve"> </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 w:val="24"/>
                <w:szCs w:val="24"/>
              </w:rPr>
              <w:t xml:space="preserve">    博 庭拥有广州和上海两个团队。博庭科技既开发面向大众的金融软件，也为高端客户订制交易软件。正在研发的《金魔方》软件在继承飞狐交易师强大功能的基础上， 融合先进的量化分析研发和交易功能，致力于成为中国期货、期权、股票、和现货市场领先的量化交易软件。上海团队拥有证券柜台系统/账户管理系统、风控系 统、高频交易系统、各大证券期货交易接口系统、手机客户端。</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 w:val="24"/>
                <w:szCs w:val="24"/>
              </w:rPr>
              <w:t xml:space="preserve"> </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 w:val="24"/>
                <w:szCs w:val="24"/>
              </w:rPr>
              <w:t xml:space="preserve">    我们可以为客户提供从后台到前台的一个完整的交易服务全产品链。我们的客户包括各类交易所、券商、期货商、基金、证券投资人。</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 w:val="24"/>
                <w:szCs w:val="24"/>
              </w:rPr>
              <w:t xml:space="preserve"> </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 w:val="24"/>
                <w:szCs w:val="24"/>
              </w:rPr>
              <w:t xml:space="preserve">    另外，广州团队和上海团队各自运营两个不同风格的量化的私募基金，均拥有骄人的投资业绩。</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 w:val="24"/>
                <w:szCs w:val="24"/>
              </w:rPr>
              <w:t xml:space="preserve"> </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 w:val="24"/>
                <w:szCs w:val="24"/>
              </w:rPr>
              <w:t xml:space="preserve">    本次招聘员工主要工作于广州。同时，根据本人意愿和技能特点也可能在上海甚至海外工作。</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 w:val="24"/>
                <w:szCs w:val="24"/>
              </w:rPr>
              <w:t xml:space="preserve"> </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 w:val="24"/>
                <w:szCs w:val="24"/>
              </w:rPr>
              <w:t xml:space="preserve">    我们提供的福利和待遇：薪资6000-2万。社保和公积金。带薪年假。文体活动。学习机会。以及私募基金投资收益等。</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Cs w:val="21"/>
              </w:rPr>
              <w:t xml:space="preserve"> </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b/>
                <w:bCs/>
                <w:color w:val="000000"/>
                <w:kern w:val="0"/>
                <w:szCs w:val="21"/>
              </w:rPr>
              <w:t>招聘要求：</w:t>
            </w:r>
          </w:p>
          <w:p w:rsidR="00C17727" w:rsidRPr="00242F34" w:rsidRDefault="00C17727" w:rsidP="00147275">
            <w:pPr>
              <w:widowControl/>
              <w:shd w:val="clear" w:color="auto" w:fill="FFFFFF"/>
              <w:spacing w:line="345" w:lineRule="atLeast"/>
              <w:jc w:val="left"/>
              <w:rPr>
                <w:rFonts w:ascii="宋体" w:eastAsia="宋体" w:hAnsi="宋体" w:cs="宋体"/>
                <w:kern w:val="0"/>
                <w:sz w:val="24"/>
                <w:szCs w:val="24"/>
              </w:rPr>
            </w:pPr>
            <w:r w:rsidRPr="00242F34">
              <w:rPr>
                <w:rFonts w:ascii="宋体" w:eastAsia="宋体" w:hAnsi="宋体" w:cs="宋体" w:hint="eastAsia"/>
                <w:color w:val="000000"/>
                <w:kern w:val="0"/>
                <w:szCs w:val="21"/>
              </w:rPr>
              <w:t xml:space="preserve"> </w:t>
            </w:r>
          </w:p>
          <w:p w:rsidR="00C17727" w:rsidRPr="00242F34" w:rsidRDefault="00C17727" w:rsidP="00147275">
            <w:pPr>
              <w:widowControl/>
              <w:shd w:val="clear" w:color="auto" w:fill="FFFFFF"/>
              <w:jc w:val="left"/>
              <w:rPr>
                <w:rFonts w:ascii="宋体" w:eastAsia="宋体" w:hAnsi="宋体" w:cs="宋体"/>
                <w:kern w:val="0"/>
                <w:sz w:val="24"/>
                <w:szCs w:val="24"/>
              </w:rPr>
            </w:pPr>
            <w:r w:rsidRPr="00242F34">
              <w:rPr>
                <w:rFonts w:ascii="宋体" w:eastAsia="宋体" w:hAnsi="宋体" w:cs="宋体" w:hint="eastAsia"/>
                <w:color w:val="222222"/>
                <w:kern w:val="0"/>
                <w:szCs w:val="21"/>
              </w:rPr>
              <w:t xml:space="preserve">    招聘职位：软件开发工程师</w:t>
            </w:r>
          </w:p>
          <w:p w:rsidR="00C17727" w:rsidRPr="00242F34" w:rsidRDefault="00C17727" w:rsidP="00147275">
            <w:pPr>
              <w:widowControl/>
              <w:shd w:val="clear" w:color="auto" w:fill="FFFFFF"/>
              <w:jc w:val="left"/>
              <w:rPr>
                <w:rFonts w:ascii="宋体" w:eastAsia="宋体" w:hAnsi="宋体" w:cs="宋体"/>
                <w:kern w:val="0"/>
                <w:sz w:val="24"/>
                <w:szCs w:val="24"/>
              </w:rPr>
            </w:pPr>
            <w:r w:rsidRPr="00242F34">
              <w:rPr>
                <w:rFonts w:ascii="宋体" w:eastAsia="宋体" w:hAnsi="宋体" w:cs="宋体" w:hint="eastAsia"/>
                <w:color w:val="222222"/>
                <w:kern w:val="0"/>
                <w:szCs w:val="21"/>
              </w:rPr>
              <w:t xml:space="preserve"> </w:t>
            </w:r>
          </w:p>
          <w:p w:rsidR="00C17727" w:rsidRPr="00242F34" w:rsidRDefault="00C17727" w:rsidP="00147275">
            <w:pPr>
              <w:widowControl/>
              <w:shd w:val="clear" w:color="auto" w:fill="FFFFFF"/>
              <w:ind w:firstLine="480"/>
              <w:jc w:val="left"/>
              <w:rPr>
                <w:rFonts w:ascii="宋体" w:eastAsia="宋体" w:hAnsi="宋体" w:cs="宋体"/>
                <w:kern w:val="0"/>
                <w:sz w:val="24"/>
                <w:szCs w:val="24"/>
              </w:rPr>
            </w:pPr>
            <w:r w:rsidRPr="00242F34">
              <w:rPr>
                <w:rFonts w:ascii="宋体" w:eastAsia="宋体" w:hAnsi="宋体" w:cs="宋体" w:hint="eastAsia"/>
                <w:color w:val="222222"/>
                <w:kern w:val="0"/>
                <w:sz w:val="24"/>
                <w:szCs w:val="24"/>
              </w:rPr>
              <w:t>工作职责：</w:t>
            </w:r>
          </w:p>
          <w:p w:rsidR="00C17727" w:rsidRPr="00242F34" w:rsidRDefault="00C17727" w:rsidP="00147275">
            <w:pPr>
              <w:widowControl/>
              <w:shd w:val="clear" w:color="auto" w:fill="FFFFFF"/>
              <w:ind w:firstLine="480"/>
              <w:jc w:val="left"/>
              <w:rPr>
                <w:rFonts w:ascii="宋体" w:eastAsia="宋体" w:hAnsi="宋体" w:cs="宋体"/>
                <w:kern w:val="0"/>
                <w:sz w:val="24"/>
                <w:szCs w:val="24"/>
              </w:rPr>
            </w:pPr>
            <w:r w:rsidRPr="00242F34">
              <w:rPr>
                <w:rFonts w:ascii="宋体" w:eastAsia="宋体" w:hAnsi="宋体" w:cs="宋体" w:hint="eastAsia"/>
                <w:color w:val="222222"/>
                <w:kern w:val="0"/>
                <w:sz w:val="24"/>
                <w:szCs w:val="24"/>
              </w:rPr>
              <w:t xml:space="preserve"> </w:t>
            </w:r>
          </w:p>
          <w:p w:rsidR="00C17727" w:rsidRPr="00242F34" w:rsidRDefault="00C17727" w:rsidP="00147275">
            <w:pPr>
              <w:widowControl/>
              <w:shd w:val="clear" w:color="auto" w:fill="FFFFFF"/>
              <w:jc w:val="left"/>
              <w:rPr>
                <w:rFonts w:ascii="宋体" w:eastAsia="宋体" w:hAnsi="宋体" w:cs="宋体"/>
                <w:kern w:val="0"/>
                <w:sz w:val="24"/>
                <w:szCs w:val="24"/>
              </w:rPr>
            </w:pPr>
            <w:r w:rsidRPr="00242F34">
              <w:rPr>
                <w:rFonts w:ascii="宋体" w:eastAsia="宋体" w:hAnsi="宋体" w:cs="宋体" w:hint="eastAsia"/>
                <w:color w:val="222222"/>
                <w:kern w:val="0"/>
                <w:sz w:val="24"/>
                <w:szCs w:val="24"/>
              </w:rPr>
              <w:t xml:space="preserve">    1.负责证券量化分析和交易软件的客户端及服务器模块设计、编码、调试、测试等工作。</w:t>
            </w:r>
          </w:p>
          <w:p w:rsidR="00C17727" w:rsidRPr="00242F34" w:rsidRDefault="00C17727" w:rsidP="00147275">
            <w:pPr>
              <w:widowControl/>
              <w:shd w:val="clear" w:color="auto" w:fill="FFFFFF"/>
              <w:jc w:val="left"/>
              <w:rPr>
                <w:rFonts w:ascii="宋体" w:eastAsia="宋体" w:hAnsi="宋体" w:cs="宋体"/>
                <w:kern w:val="0"/>
                <w:sz w:val="24"/>
                <w:szCs w:val="24"/>
              </w:rPr>
            </w:pPr>
            <w:r w:rsidRPr="00242F34">
              <w:rPr>
                <w:rFonts w:ascii="宋体" w:eastAsia="宋体" w:hAnsi="宋体" w:cs="宋体" w:hint="eastAsia"/>
                <w:color w:val="222222"/>
                <w:kern w:val="0"/>
                <w:sz w:val="24"/>
                <w:szCs w:val="24"/>
              </w:rPr>
              <w:lastRenderedPageBreak/>
              <w:t xml:space="preserve">    2.参与相关质量活动，确保设计、实现、测试工作按时保质完成。</w:t>
            </w:r>
          </w:p>
          <w:p w:rsidR="00C17727" w:rsidRPr="00242F34" w:rsidRDefault="00C17727" w:rsidP="00147275">
            <w:pPr>
              <w:widowControl/>
              <w:shd w:val="clear" w:color="auto" w:fill="FFFFFF"/>
              <w:jc w:val="left"/>
              <w:rPr>
                <w:rFonts w:ascii="宋体" w:eastAsia="宋体" w:hAnsi="宋体" w:cs="宋体"/>
                <w:kern w:val="0"/>
                <w:sz w:val="24"/>
                <w:szCs w:val="24"/>
              </w:rPr>
            </w:pPr>
            <w:r w:rsidRPr="00242F34">
              <w:rPr>
                <w:rFonts w:ascii="宋体" w:eastAsia="宋体" w:hAnsi="宋体" w:cs="宋体" w:hint="eastAsia"/>
                <w:color w:val="222222"/>
                <w:kern w:val="0"/>
                <w:sz w:val="24"/>
                <w:szCs w:val="24"/>
              </w:rPr>
              <w:t xml:space="preserve"> </w:t>
            </w:r>
          </w:p>
          <w:p w:rsidR="00C17727" w:rsidRPr="00242F34" w:rsidRDefault="00C17727" w:rsidP="00147275">
            <w:pPr>
              <w:widowControl/>
              <w:jc w:val="left"/>
              <w:rPr>
                <w:ins w:id="3" w:author="Unknown"/>
                <w:rFonts w:ascii="宋体" w:eastAsia="宋体" w:hAnsi="宋体" w:cs="宋体"/>
                <w:kern w:val="0"/>
                <w:sz w:val="24"/>
                <w:szCs w:val="24"/>
              </w:rPr>
            </w:pPr>
          </w:p>
          <w:p w:rsidR="00C17727" w:rsidRPr="00242F34" w:rsidRDefault="00C17727" w:rsidP="00147275">
            <w:pPr>
              <w:widowControl/>
              <w:shd w:val="clear" w:color="auto" w:fill="FFFFFF"/>
              <w:jc w:val="left"/>
              <w:rPr>
                <w:ins w:id="4" w:author="Unknown"/>
                <w:rFonts w:ascii="宋体" w:eastAsia="宋体" w:hAnsi="宋体" w:cs="宋体"/>
                <w:kern w:val="0"/>
                <w:sz w:val="24"/>
                <w:szCs w:val="24"/>
              </w:rPr>
            </w:pPr>
            <w:ins w:id="5" w:author="Unknown">
              <w:r w:rsidRPr="00242F34">
                <w:rPr>
                  <w:rFonts w:ascii="宋体" w:eastAsia="宋体" w:hAnsi="宋体" w:cs="宋体" w:hint="eastAsia"/>
                  <w:color w:val="222222"/>
                  <w:kern w:val="0"/>
                  <w:sz w:val="24"/>
                  <w:szCs w:val="24"/>
                </w:rPr>
                <w:t>职位要求：</w:t>
              </w:r>
            </w:ins>
          </w:p>
          <w:p w:rsidR="00C17727" w:rsidRPr="00242F34" w:rsidRDefault="00C17727" w:rsidP="00147275">
            <w:pPr>
              <w:widowControl/>
              <w:shd w:val="clear" w:color="auto" w:fill="FFFFFF"/>
              <w:jc w:val="left"/>
              <w:rPr>
                <w:ins w:id="6" w:author="Unknown"/>
                <w:rFonts w:ascii="宋体" w:eastAsia="宋体" w:hAnsi="宋体" w:cs="宋体"/>
                <w:kern w:val="0"/>
                <w:sz w:val="24"/>
                <w:szCs w:val="24"/>
              </w:rPr>
            </w:pPr>
            <w:ins w:id="7" w:author="Unknown">
              <w:r w:rsidRPr="00242F34">
                <w:rPr>
                  <w:rFonts w:ascii="宋体" w:eastAsia="宋体" w:hAnsi="宋体" w:cs="宋体" w:hint="eastAsia"/>
                  <w:color w:val="222222"/>
                  <w:kern w:val="0"/>
                  <w:sz w:val="24"/>
                  <w:szCs w:val="24"/>
                </w:rPr>
                <w:t xml:space="preserve">    1、对金融和证券投资拥有浓厚兴趣。平时关心相关知识。</w:t>
              </w:r>
            </w:ins>
          </w:p>
          <w:p w:rsidR="00C17727" w:rsidRPr="00242F34" w:rsidRDefault="00C17727" w:rsidP="00147275">
            <w:pPr>
              <w:widowControl/>
              <w:shd w:val="clear" w:color="auto" w:fill="FFFFFF"/>
              <w:jc w:val="left"/>
              <w:rPr>
                <w:ins w:id="8" w:author="Unknown"/>
                <w:rFonts w:ascii="宋体" w:eastAsia="宋体" w:hAnsi="宋体" w:cs="宋体"/>
                <w:kern w:val="0"/>
                <w:sz w:val="24"/>
                <w:szCs w:val="24"/>
              </w:rPr>
            </w:pPr>
            <w:ins w:id="9" w:author="Unknown">
              <w:r w:rsidRPr="00242F34">
                <w:rPr>
                  <w:rFonts w:ascii="宋体" w:eastAsia="宋体" w:hAnsi="宋体" w:cs="宋体" w:hint="eastAsia"/>
                  <w:color w:val="222222"/>
                  <w:kern w:val="0"/>
                  <w:sz w:val="24"/>
                  <w:szCs w:val="24"/>
                </w:rPr>
                <w:t xml:space="preserve">    2、计算机、通信、软件工程、自动化、数学或相关专业，本科及以上学历。</w:t>
              </w:r>
            </w:ins>
          </w:p>
          <w:p w:rsidR="00C17727" w:rsidRPr="00242F34" w:rsidRDefault="00C17727" w:rsidP="00147275">
            <w:pPr>
              <w:widowControl/>
              <w:shd w:val="clear" w:color="auto" w:fill="FFFFFF"/>
              <w:jc w:val="left"/>
              <w:rPr>
                <w:ins w:id="10" w:author="Unknown"/>
                <w:rFonts w:ascii="宋体" w:eastAsia="宋体" w:hAnsi="宋体" w:cs="宋体"/>
                <w:kern w:val="0"/>
                <w:sz w:val="24"/>
                <w:szCs w:val="24"/>
              </w:rPr>
            </w:pPr>
            <w:ins w:id="11" w:author="Unknown">
              <w:r w:rsidRPr="00242F34">
                <w:rPr>
                  <w:rFonts w:ascii="宋体" w:eastAsia="宋体" w:hAnsi="宋体" w:cs="宋体" w:hint="eastAsia"/>
                  <w:color w:val="222222"/>
                  <w:kern w:val="0"/>
                  <w:sz w:val="24"/>
                  <w:szCs w:val="24"/>
                </w:rPr>
                <w:t xml:space="preserve">    3、精通C/C++语言/JAVA软件编程，熟悉TCP/IP协议、Internet网络的基本知识、熟悉STL。</w:t>
              </w:r>
            </w:ins>
          </w:p>
          <w:p w:rsidR="00C17727" w:rsidRPr="00242F34" w:rsidRDefault="00C17727" w:rsidP="00147275">
            <w:pPr>
              <w:widowControl/>
              <w:shd w:val="clear" w:color="auto" w:fill="FFFFFF"/>
              <w:jc w:val="left"/>
              <w:rPr>
                <w:ins w:id="12" w:author="Unknown"/>
                <w:rFonts w:ascii="宋体" w:eastAsia="宋体" w:hAnsi="宋体" w:cs="宋体"/>
                <w:kern w:val="0"/>
                <w:sz w:val="24"/>
                <w:szCs w:val="24"/>
              </w:rPr>
            </w:pPr>
            <w:ins w:id="13" w:author="Unknown">
              <w:r w:rsidRPr="00242F34">
                <w:rPr>
                  <w:rFonts w:ascii="宋体" w:eastAsia="宋体" w:hAnsi="宋体" w:cs="宋体" w:hint="eastAsia"/>
                  <w:color w:val="222222"/>
                  <w:kern w:val="0"/>
                  <w:sz w:val="24"/>
                  <w:szCs w:val="24"/>
                </w:rPr>
                <w:t xml:space="preserve">    4、熟练使用windows或Linux开发、编译、调试环境，如VC、。</w:t>
              </w:r>
            </w:ins>
          </w:p>
          <w:p w:rsidR="00C17727" w:rsidRPr="00242F34" w:rsidRDefault="00C17727" w:rsidP="00147275">
            <w:pPr>
              <w:widowControl/>
              <w:shd w:val="clear" w:color="auto" w:fill="FFFFFF"/>
              <w:jc w:val="left"/>
              <w:rPr>
                <w:ins w:id="14" w:author="Unknown"/>
                <w:rFonts w:ascii="宋体" w:eastAsia="宋体" w:hAnsi="宋体" w:cs="宋体"/>
                <w:kern w:val="0"/>
                <w:sz w:val="24"/>
                <w:szCs w:val="24"/>
              </w:rPr>
            </w:pPr>
            <w:ins w:id="15" w:author="Unknown">
              <w:r w:rsidRPr="00242F34">
                <w:rPr>
                  <w:rFonts w:ascii="宋体" w:eastAsia="宋体" w:hAnsi="宋体" w:cs="宋体" w:hint="eastAsia"/>
                  <w:color w:val="222222"/>
                  <w:kern w:val="0"/>
                  <w:sz w:val="24"/>
                  <w:szCs w:val="24"/>
                </w:rPr>
                <w:t xml:space="preserve">    5、能够熟练阅读和理解英文资料。</w:t>
              </w:r>
            </w:ins>
          </w:p>
          <w:p w:rsidR="00C17727" w:rsidRPr="00242F34" w:rsidRDefault="00C17727" w:rsidP="00147275">
            <w:pPr>
              <w:widowControl/>
              <w:shd w:val="clear" w:color="auto" w:fill="FFFFFF"/>
              <w:jc w:val="left"/>
              <w:rPr>
                <w:ins w:id="16" w:author="Unknown"/>
                <w:rFonts w:ascii="宋体" w:eastAsia="宋体" w:hAnsi="宋体" w:cs="宋体"/>
                <w:kern w:val="0"/>
                <w:sz w:val="24"/>
                <w:szCs w:val="24"/>
              </w:rPr>
            </w:pPr>
            <w:ins w:id="17" w:author="Unknown">
              <w:r w:rsidRPr="00242F34">
                <w:rPr>
                  <w:rFonts w:ascii="宋体" w:eastAsia="宋体" w:hAnsi="宋体" w:cs="宋体" w:hint="eastAsia"/>
                  <w:color w:val="222222"/>
                  <w:kern w:val="0"/>
                  <w:sz w:val="24"/>
                  <w:szCs w:val="24"/>
                </w:rPr>
                <w:t xml:space="preserve">    6、深刻理解Windows/Linux/Unix内存管理机制、进程/线程、各种进程间通信方式、消息事件通知机制和异步机制者加分。</w:t>
              </w:r>
            </w:ins>
          </w:p>
          <w:p w:rsidR="00C17727" w:rsidRPr="00242F34" w:rsidRDefault="00C17727" w:rsidP="00147275">
            <w:pPr>
              <w:widowControl/>
              <w:shd w:val="clear" w:color="auto" w:fill="FFFFFF"/>
              <w:jc w:val="left"/>
              <w:rPr>
                <w:ins w:id="18" w:author="Unknown"/>
                <w:rFonts w:ascii="宋体" w:eastAsia="宋体" w:hAnsi="宋体" w:cs="宋体"/>
                <w:kern w:val="0"/>
                <w:sz w:val="24"/>
                <w:szCs w:val="24"/>
              </w:rPr>
            </w:pPr>
            <w:ins w:id="19" w:author="Unknown">
              <w:r w:rsidRPr="00242F34">
                <w:rPr>
                  <w:rFonts w:ascii="宋体" w:eastAsia="宋体" w:hAnsi="宋体" w:cs="宋体" w:hint="eastAsia"/>
                  <w:color w:val="222222"/>
                  <w:kern w:val="0"/>
                  <w:sz w:val="24"/>
                  <w:szCs w:val="24"/>
                </w:rPr>
                <w:t xml:space="preserve">    7、精通编译原理者加分。</w:t>
              </w:r>
            </w:ins>
          </w:p>
          <w:p w:rsidR="00C17727" w:rsidRPr="00242F34" w:rsidRDefault="00C17727" w:rsidP="00147275"/>
        </w:tc>
      </w:tr>
      <w:tr w:rsidR="00C17727" w:rsidTr="00147275">
        <w:tc>
          <w:tcPr>
            <w:tcW w:w="8522" w:type="dxa"/>
          </w:tcPr>
          <w:p w:rsidR="00C17727" w:rsidRDefault="00C17727" w:rsidP="00147275">
            <w:r>
              <w:lastRenderedPageBreak/>
              <w:t>初级</w:t>
            </w:r>
            <w:r>
              <w:t>linux</w:t>
            </w:r>
            <w:r>
              <w:t>开发工程师</w:t>
            </w:r>
          </w:p>
          <w:tbl>
            <w:tblPr>
              <w:tblW w:w="4900" w:type="pct"/>
              <w:jc w:val="center"/>
              <w:tblCellSpacing w:w="0" w:type="dxa"/>
              <w:tblCellMar>
                <w:left w:w="0" w:type="dxa"/>
                <w:right w:w="0" w:type="dxa"/>
              </w:tblCellMar>
              <w:tblLook w:val="04A0" w:firstRow="1" w:lastRow="0" w:firstColumn="1" w:lastColumn="0" w:noHBand="0" w:noVBand="1"/>
            </w:tblPr>
            <w:tblGrid>
              <w:gridCol w:w="8140"/>
            </w:tblGrid>
            <w:tr w:rsidR="00C17727" w:rsidRPr="00561B17" w:rsidTr="00147275">
              <w:trPr>
                <w:tblCellSpacing w:w="0" w:type="dxa"/>
                <w:jc w:val="center"/>
              </w:trPr>
              <w:tc>
                <w:tcPr>
                  <w:tcW w:w="5000" w:type="pct"/>
                  <w:vAlign w:val="center"/>
                  <w:hideMark/>
                </w:tcPr>
                <w:p w:rsidR="00C17727" w:rsidRPr="00561B17" w:rsidRDefault="00C17727" w:rsidP="00147275">
                  <w:pPr>
                    <w:widowControl/>
                    <w:jc w:val="left"/>
                    <w:rPr>
                      <w:rFonts w:ascii="宋体" w:eastAsia="宋体" w:hAnsi="宋体" w:cs="宋体"/>
                      <w:kern w:val="0"/>
                      <w:sz w:val="24"/>
                      <w:szCs w:val="24"/>
                    </w:rPr>
                  </w:pPr>
                  <w:r w:rsidRPr="00561B17">
                    <w:rPr>
                      <w:rFonts w:ascii="宋体" w:eastAsia="宋体" w:hAnsi="宋体" w:cs="宋体"/>
                      <w:b/>
                      <w:bCs/>
                      <w:kern w:val="0"/>
                      <w:sz w:val="24"/>
                      <w:szCs w:val="24"/>
                    </w:rPr>
                    <w:t>职位职能:</w:t>
                  </w:r>
                  <w:r w:rsidRPr="00561B17">
                    <w:rPr>
                      <w:rFonts w:ascii="宋体" w:eastAsia="宋体" w:hAnsi="宋体" w:cs="宋体"/>
                      <w:kern w:val="0"/>
                      <w:sz w:val="24"/>
                      <w:szCs w:val="24"/>
                    </w:rPr>
                    <w:t xml:space="preserve">  软件工程师   </w:t>
                  </w:r>
                </w:p>
              </w:tc>
            </w:tr>
            <w:tr w:rsidR="00C17727" w:rsidRPr="00561B17" w:rsidTr="00147275">
              <w:trPr>
                <w:tblCellSpacing w:w="0" w:type="dxa"/>
                <w:jc w:val="center"/>
              </w:trPr>
              <w:tc>
                <w:tcPr>
                  <w:tcW w:w="5000" w:type="pct"/>
                  <w:vAlign w:val="center"/>
                  <w:hideMark/>
                </w:tcPr>
                <w:p w:rsidR="00C17727" w:rsidRPr="00561B17" w:rsidRDefault="00C17727" w:rsidP="00147275">
                  <w:pPr>
                    <w:widowControl/>
                    <w:jc w:val="left"/>
                    <w:rPr>
                      <w:rFonts w:ascii="宋体" w:eastAsia="宋体" w:hAnsi="宋体" w:cs="宋体"/>
                      <w:kern w:val="0"/>
                      <w:sz w:val="24"/>
                      <w:szCs w:val="24"/>
                    </w:rPr>
                  </w:pPr>
                  <w:r w:rsidRPr="00561B17">
                    <w:rPr>
                      <w:rFonts w:ascii="宋体" w:eastAsia="宋体" w:hAnsi="宋体" w:cs="宋体"/>
                      <w:b/>
                      <w:bCs/>
                      <w:kern w:val="0"/>
                      <w:sz w:val="24"/>
                      <w:szCs w:val="24"/>
                    </w:rPr>
                    <w:t>职位描述:</w:t>
                  </w:r>
                </w:p>
                <w:p w:rsidR="00C17727" w:rsidRPr="00561B17" w:rsidRDefault="00C17727" w:rsidP="00147275">
                  <w:pPr>
                    <w:widowControl/>
                    <w:jc w:val="left"/>
                    <w:rPr>
                      <w:rFonts w:ascii="宋体" w:eastAsia="宋体" w:hAnsi="宋体" w:cs="宋体"/>
                      <w:kern w:val="0"/>
                      <w:sz w:val="24"/>
                      <w:szCs w:val="24"/>
                    </w:rPr>
                  </w:pPr>
                  <w:r w:rsidRPr="00561B17">
                    <w:rPr>
                      <w:rFonts w:ascii="宋体" w:eastAsia="宋体" w:hAnsi="宋体" w:cs="宋体"/>
                      <w:kern w:val="0"/>
                      <w:sz w:val="24"/>
                      <w:szCs w:val="24"/>
                    </w:rPr>
                    <w:t>岗位职责：</w:t>
                  </w:r>
                  <w:r w:rsidRPr="00561B17">
                    <w:rPr>
                      <w:rFonts w:ascii="宋体" w:eastAsia="宋体" w:hAnsi="宋体" w:cs="宋体"/>
                      <w:kern w:val="0"/>
                      <w:sz w:val="24"/>
                      <w:szCs w:val="24"/>
                    </w:rPr>
                    <w:br/>
                    <w:t>1）项目任务执行</w:t>
                  </w:r>
                  <w:r w:rsidRPr="00561B17">
                    <w:rPr>
                      <w:rFonts w:ascii="宋体" w:eastAsia="宋体" w:hAnsi="宋体" w:cs="宋体"/>
                      <w:kern w:val="0"/>
                      <w:sz w:val="24"/>
                      <w:szCs w:val="24"/>
                    </w:rPr>
                    <w:br/>
                    <w:t>l 完成开发经理下达的项目任务</w:t>
                  </w:r>
                  <w:r w:rsidRPr="00561B17">
                    <w:rPr>
                      <w:rFonts w:ascii="宋体" w:eastAsia="宋体" w:hAnsi="宋体" w:cs="宋体"/>
                      <w:kern w:val="0"/>
                      <w:sz w:val="24"/>
                      <w:szCs w:val="24"/>
                    </w:rPr>
                    <w:br/>
                  </w:r>
                  <w:r w:rsidRPr="00561B17">
                    <w:rPr>
                      <w:rFonts w:ascii="宋体" w:eastAsia="宋体" w:hAnsi="宋体" w:cs="宋体"/>
                      <w:kern w:val="0"/>
                      <w:sz w:val="24"/>
                      <w:szCs w:val="24"/>
                    </w:rPr>
                    <w:br/>
                    <w:t>l 积极配合开发经理，保证项目的质量和进度</w:t>
                  </w:r>
                  <w:r w:rsidRPr="00561B17">
                    <w:rPr>
                      <w:rFonts w:ascii="宋体" w:eastAsia="宋体" w:hAnsi="宋体" w:cs="宋体"/>
                      <w:kern w:val="0"/>
                      <w:sz w:val="24"/>
                      <w:szCs w:val="24"/>
                    </w:rPr>
                    <w:br/>
                  </w:r>
                  <w:r w:rsidRPr="00561B17">
                    <w:rPr>
                      <w:rFonts w:ascii="宋体" w:eastAsia="宋体" w:hAnsi="宋体" w:cs="宋体"/>
                      <w:kern w:val="0"/>
                      <w:sz w:val="24"/>
                      <w:szCs w:val="24"/>
                    </w:rPr>
                    <w:br/>
                    <w:t>2）技术任务执行</w:t>
                  </w:r>
                  <w:r w:rsidRPr="00561B17">
                    <w:rPr>
                      <w:rFonts w:ascii="宋体" w:eastAsia="宋体" w:hAnsi="宋体" w:cs="宋体"/>
                      <w:kern w:val="0"/>
                      <w:sz w:val="24"/>
                      <w:szCs w:val="24"/>
                    </w:rPr>
                    <w:br/>
                    <w:t>l 完成技术主管下达的技术研究任务</w:t>
                  </w:r>
                  <w:r w:rsidRPr="00561B17">
                    <w:rPr>
                      <w:rFonts w:ascii="宋体" w:eastAsia="宋体" w:hAnsi="宋体" w:cs="宋体"/>
                      <w:kern w:val="0"/>
                      <w:sz w:val="24"/>
                      <w:szCs w:val="24"/>
                    </w:rPr>
                    <w:br/>
                  </w:r>
                  <w:r w:rsidRPr="00561B17">
                    <w:rPr>
                      <w:rFonts w:ascii="宋体" w:eastAsia="宋体" w:hAnsi="宋体" w:cs="宋体"/>
                      <w:kern w:val="0"/>
                      <w:sz w:val="24"/>
                      <w:szCs w:val="24"/>
                    </w:rPr>
                    <w:br/>
                    <w:t>l 积极与同组员工分享技术知识；</w:t>
                  </w:r>
                  <w:r w:rsidRPr="00561B17">
                    <w:rPr>
                      <w:rFonts w:ascii="宋体" w:eastAsia="宋体" w:hAnsi="宋体" w:cs="宋体"/>
                      <w:kern w:val="0"/>
                      <w:sz w:val="24"/>
                      <w:szCs w:val="24"/>
                    </w:rPr>
                    <w:br/>
                  </w:r>
                  <w:r w:rsidRPr="00561B17">
                    <w:rPr>
                      <w:rFonts w:ascii="宋体" w:eastAsia="宋体" w:hAnsi="宋体" w:cs="宋体"/>
                      <w:kern w:val="0"/>
                      <w:sz w:val="24"/>
                      <w:szCs w:val="24"/>
                    </w:rPr>
                    <w:br/>
                    <w:t>l协助同事解决技术问题</w:t>
                  </w:r>
                  <w:r w:rsidRPr="00561B17">
                    <w:rPr>
                      <w:rFonts w:ascii="宋体" w:eastAsia="宋体" w:hAnsi="宋体" w:cs="宋体"/>
                      <w:kern w:val="0"/>
                      <w:sz w:val="24"/>
                      <w:szCs w:val="24"/>
                    </w:rPr>
                    <w:br/>
                  </w:r>
                  <w:r w:rsidRPr="00561B17">
                    <w:rPr>
                      <w:rFonts w:ascii="宋体" w:eastAsia="宋体" w:hAnsi="宋体" w:cs="宋体"/>
                      <w:kern w:val="0"/>
                      <w:sz w:val="24"/>
                      <w:szCs w:val="24"/>
                    </w:rPr>
                    <w:br/>
                    <w:t>3）领导交办的其他事项</w:t>
                  </w:r>
                  <w:r w:rsidRPr="00561B17">
                    <w:rPr>
                      <w:rFonts w:ascii="宋体" w:eastAsia="宋体" w:hAnsi="宋体" w:cs="宋体"/>
                      <w:kern w:val="0"/>
                      <w:sz w:val="24"/>
                      <w:szCs w:val="24"/>
                    </w:rPr>
                    <w:br/>
                  </w:r>
                  <w:r w:rsidRPr="00561B17">
                    <w:rPr>
                      <w:rFonts w:ascii="宋体" w:eastAsia="宋体" w:hAnsi="宋体" w:cs="宋体"/>
                      <w:kern w:val="0"/>
                      <w:sz w:val="24"/>
                      <w:szCs w:val="24"/>
                    </w:rPr>
                    <w:br/>
                    <w:t>任职资格：</w:t>
                  </w:r>
                  <w:r w:rsidRPr="00561B17">
                    <w:rPr>
                      <w:rFonts w:ascii="宋体" w:eastAsia="宋体" w:hAnsi="宋体" w:cs="宋体"/>
                      <w:kern w:val="0"/>
                      <w:sz w:val="24"/>
                      <w:szCs w:val="24"/>
                    </w:rPr>
                    <w:br/>
                    <w:t>1) 掌握c、c++语言基础和特性。</w:t>
                  </w:r>
                  <w:r w:rsidRPr="00561B17">
                    <w:rPr>
                      <w:rFonts w:ascii="宋体" w:eastAsia="宋体" w:hAnsi="宋体" w:cs="宋体"/>
                      <w:kern w:val="0"/>
                      <w:sz w:val="24"/>
                      <w:szCs w:val="24"/>
                    </w:rPr>
                    <w:br/>
                  </w:r>
                  <w:r w:rsidRPr="00561B17">
                    <w:rPr>
                      <w:rFonts w:ascii="宋体" w:eastAsia="宋体" w:hAnsi="宋体" w:cs="宋体"/>
                      <w:kern w:val="0"/>
                      <w:sz w:val="24"/>
                      <w:szCs w:val="24"/>
                    </w:rPr>
                    <w:br/>
                    <w:t>2) 掌握计算机相关技术基础，包括操作系统、数据结构、汇编语言、组成原理、计算机网络、编译原理、设计模式等。</w:t>
                  </w:r>
                  <w:r w:rsidRPr="00561B17">
                    <w:rPr>
                      <w:rFonts w:ascii="宋体" w:eastAsia="宋体" w:hAnsi="宋体" w:cs="宋体"/>
                      <w:kern w:val="0"/>
                      <w:sz w:val="24"/>
                      <w:szCs w:val="24"/>
                    </w:rPr>
                    <w:br/>
                  </w:r>
                  <w:r w:rsidRPr="00561B17">
                    <w:rPr>
                      <w:rFonts w:ascii="宋体" w:eastAsia="宋体" w:hAnsi="宋体" w:cs="宋体"/>
                      <w:kern w:val="0"/>
                      <w:sz w:val="24"/>
                      <w:szCs w:val="24"/>
                    </w:rPr>
                    <w:br/>
                    <w:t>3) 熟练应用gcc/g++/gdb等开发调试工具。</w:t>
                  </w:r>
                  <w:r w:rsidRPr="00561B17">
                    <w:rPr>
                      <w:rFonts w:ascii="宋体" w:eastAsia="宋体" w:hAnsi="宋体" w:cs="宋体"/>
                      <w:kern w:val="0"/>
                      <w:sz w:val="24"/>
                      <w:szCs w:val="24"/>
                    </w:rPr>
                    <w:br/>
                  </w:r>
                  <w:r w:rsidRPr="00561B17">
                    <w:rPr>
                      <w:rFonts w:ascii="宋体" w:eastAsia="宋体" w:hAnsi="宋体" w:cs="宋体"/>
                      <w:kern w:val="0"/>
                      <w:sz w:val="24"/>
                      <w:szCs w:val="24"/>
                    </w:rPr>
                    <w:br/>
                    <w:t>4) 熟悉shell脚本，能进行makefile编写。</w:t>
                  </w:r>
                  <w:r w:rsidRPr="00561B17">
                    <w:rPr>
                      <w:rFonts w:ascii="宋体" w:eastAsia="宋体" w:hAnsi="宋体" w:cs="宋体"/>
                      <w:kern w:val="0"/>
                      <w:sz w:val="24"/>
                      <w:szCs w:val="24"/>
                    </w:rPr>
                    <w:br/>
                  </w:r>
                  <w:r w:rsidRPr="00561B17">
                    <w:rPr>
                      <w:rFonts w:ascii="宋体" w:eastAsia="宋体" w:hAnsi="宋体" w:cs="宋体"/>
                      <w:kern w:val="0"/>
                      <w:sz w:val="24"/>
                      <w:szCs w:val="24"/>
                    </w:rPr>
                    <w:br/>
                    <w:t>5) 熟练使用常用的数据库sqlite、mysql、oracle等。</w:t>
                  </w:r>
                  <w:r w:rsidRPr="00561B17">
                    <w:rPr>
                      <w:rFonts w:ascii="宋体" w:eastAsia="宋体" w:hAnsi="宋体" w:cs="宋体"/>
                      <w:kern w:val="0"/>
                      <w:sz w:val="24"/>
                      <w:szCs w:val="24"/>
                    </w:rPr>
                    <w:br/>
                  </w:r>
                  <w:r w:rsidRPr="00561B17">
                    <w:rPr>
                      <w:rFonts w:ascii="宋体" w:eastAsia="宋体" w:hAnsi="宋体" w:cs="宋体"/>
                      <w:kern w:val="0"/>
                      <w:sz w:val="24"/>
                      <w:szCs w:val="24"/>
                    </w:rPr>
                    <w:br/>
                  </w:r>
                  <w:r w:rsidRPr="00561B17">
                    <w:rPr>
                      <w:rFonts w:ascii="宋体" w:eastAsia="宋体" w:hAnsi="宋体" w:cs="宋体"/>
                      <w:kern w:val="0"/>
                      <w:sz w:val="24"/>
                      <w:szCs w:val="24"/>
                    </w:rPr>
                    <w:lastRenderedPageBreak/>
                    <w:t>6) 熟练使用常用的网络工具。</w:t>
                  </w:r>
                </w:p>
              </w:tc>
            </w:tr>
          </w:tbl>
          <w:p w:rsidR="00C17727" w:rsidRPr="00561B17" w:rsidRDefault="0027484F" w:rsidP="00147275">
            <w:hyperlink r:id="rId110" w:tgtFrame="_blank" w:history="1">
              <w:r w:rsidR="00C17727">
                <w:rPr>
                  <w:rStyle w:val="a6"/>
                  <w:b/>
                  <w:bCs/>
                  <w:color w:val="000000"/>
                  <w:szCs w:val="21"/>
                </w:rPr>
                <w:t>北京鼎普科技股份有限公司</w:t>
              </w:r>
            </w:hyperlink>
          </w:p>
        </w:tc>
      </w:tr>
      <w:tr w:rsidR="00C17727" w:rsidTr="00147275">
        <w:tc>
          <w:tcPr>
            <w:tcW w:w="8522" w:type="dxa"/>
          </w:tcPr>
          <w:p w:rsidR="00C17727" w:rsidRDefault="00C17727" w:rsidP="00147275"/>
          <w:tbl>
            <w:tblPr>
              <w:tblW w:w="4900" w:type="pct"/>
              <w:jc w:val="center"/>
              <w:tblCellSpacing w:w="0" w:type="dxa"/>
              <w:tblCellMar>
                <w:left w:w="0" w:type="dxa"/>
                <w:right w:w="0" w:type="dxa"/>
              </w:tblCellMar>
              <w:tblLook w:val="04A0" w:firstRow="1" w:lastRow="0" w:firstColumn="1" w:lastColumn="0" w:noHBand="0" w:noVBand="1"/>
            </w:tblPr>
            <w:tblGrid>
              <w:gridCol w:w="8140"/>
            </w:tblGrid>
            <w:tr w:rsidR="00C17727" w:rsidRPr="00561B17" w:rsidTr="00147275">
              <w:trPr>
                <w:trHeight w:val="15"/>
                <w:tblCellSpacing w:w="0" w:type="dxa"/>
                <w:jc w:val="center"/>
              </w:trPr>
              <w:tc>
                <w:tcPr>
                  <w:tcW w:w="5000" w:type="pct"/>
                  <w:vAlign w:val="center"/>
                  <w:hideMark/>
                </w:tcPr>
                <w:p w:rsidR="00C17727" w:rsidRPr="00561B17" w:rsidRDefault="00C17727" w:rsidP="00147275">
                  <w:pPr>
                    <w:widowControl/>
                    <w:spacing w:line="15" w:lineRule="atLeast"/>
                    <w:jc w:val="left"/>
                    <w:rPr>
                      <w:rFonts w:ascii="宋体" w:eastAsia="宋体" w:hAnsi="宋体" w:cs="宋体"/>
                      <w:kern w:val="0"/>
                      <w:sz w:val="24"/>
                      <w:szCs w:val="24"/>
                    </w:rPr>
                  </w:pPr>
                  <w:r w:rsidRPr="00561B17">
                    <w:rPr>
                      <w:rFonts w:ascii="宋体" w:eastAsia="宋体" w:hAnsi="宋体" w:cs="宋体"/>
                      <w:kern w:val="0"/>
                      <w:sz w:val="24"/>
                      <w:szCs w:val="24"/>
                    </w:rPr>
                    <w:t> </w:t>
                  </w:r>
                </w:p>
              </w:tc>
            </w:tr>
            <w:tr w:rsidR="00C17727" w:rsidRPr="00561B17" w:rsidTr="00147275">
              <w:trPr>
                <w:tblCellSpacing w:w="0" w:type="dxa"/>
                <w:jc w:val="center"/>
              </w:trPr>
              <w:tc>
                <w:tcPr>
                  <w:tcW w:w="5000" w:type="pct"/>
                  <w:vAlign w:val="center"/>
                  <w:hideMark/>
                </w:tcPr>
                <w:p w:rsidR="00C17727" w:rsidRPr="00561B17" w:rsidRDefault="00C17727" w:rsidP="00147275">
                  <w:pPr>
                    <w:widowControl/>
                    <w:jc w:val="left"/>
                    <w:rPr>
                      <w:rFonts w:ascii="宋体" w:eastAsia="宋体" w:hAnsi="宋体" w:cs="宋体"/>
                      <w:kern w:val="0"/>
                      <w:sz w:val="24"/>
                      <w:szCs w:val="24"/>
                    </w:rPr>
                  </w:pPr>
                  <w:r w:rsidRPr="00561B17">
                    <w:rPr>
                      <w:rFonts w:ascii="宋体" w:eastAsia="宋体" w:hAnsi="宋体" w:cs="宋体"/>
                      <w:b/>
                      <w:bCs/>
                      <w:kern w:val="0"/>
                      <w:sz w:val="24"/>
                      <w:szCs w:val="24"/>
                    </w:rPr>
                    <w:t>职位职能:</w:t>
                  </w:r>
                  <w:r w:rsidRPr="00561B17">
                    <w:rPr>
                      <w:rFonts w:ascii="宋体" w:eastAsia="宋体" w:hAnsi="宋体" w:cs="宋体"/>
                      <w:kern w:val="0"/>
                      <w:sz w:val="24"/>
                      <w:szCs w:val="24"/>
                    </w:rPr>
                    <w:t xml:space="preserve">  高级软件工程师  软件工程师 </w:t>
                  </w:r>
                </w:p>
              </w:tc>
            </w:tr>
            <w:tr w:rsidR="00C17727" w:rsidRPr="00561B17" w:rsidTr="00147275">
              <w:trPr>
                <w:tblCellSpacing w:w="0" w:type="dxa"/>
                <w:jc w:val="center"/>
              </w:trPr>
              <w:tc>
                <w:tcPr>
                  <w:tcW w:w="5000" w:type="pct"/>
                  <w:vAlign w:val="center"/>
                  <w:hideMark/>
                </w:tcPr>
                <w:p w:rsidR="00C17727" w:rsidRPr="00561B17" w:rsidRDefault="00C17727" w:rsidP="00147275">
                  <w:pPr>
                    <w:widowControl/>
                    <w:jc w:val="left"/>
                    <w:rPr>
                      <w:rFonts w:ascii="宋体" w:eastAsia="宋体" w:hAnsi="宋体" w:cs="宋体"/>
                      <w:kern w:val="0"/>
                      <w:sz w:val="24"/>
                      <w:szCs w:val="24"/>
                    </w:rPr>
                  </w:pPr>
                  <w:r w:rsidRPr="00561B17">
                    <w:rPr>
                      <w:rFonts w:ascii="宋体" w:eastAsia="宋体" w:hAnsi="宋体" w:cs="宋体"/>
                      <w:b/>
                      <w:bCs/>
                      <w:kern w:val="0"/>
                      <w:sz w:val="24"/>
                      <w:szCs w:val="24"/>
                    </w:rPr>
                    <w:t>职位描述:</w:t>
                  </w:r>
                </w:p>
                <w:p w:rsidR="00C17727" w:rsidRPr="00561B17" w:rsidRDefault="00C17727" w:rsidP="00147275">
                  <w:pPr>
                    <w:widowControl/>
                    <w:jc w:val="left"/>
                    <w:rPr>
                      <w:rFonts w:ascii="宋体" w:eastAsia="宋体" w:hAnsi="宋体" w:cs="宋体"/>
                      <w:kern w:val="0"/>
                      <w:sz w:val="24"/>
                      <w:szCs w:val="24"/>
                    </w:rPr>
                  </w:pPr>
                  <w:r w:rsidRPr="00561B17">
                    <w:rPr>
                      <w:rFonts w:ascii="宋体" w:eastAsia="宋体" w:hAnsi="宋体" w:cs="宋体"/>
                      <w:kern w:val="0"/>
                      <w:sz w:val="24"/>
                      <w:szCs w:val="24"/>
                    </w:rPr>
                    <w:t>岗位职责：</w:t>
                  </w:r>
                  <w:r w:rsidRPr="00561B17">
                    <w:rPr>
                      <w:rFonts w:ascii="宋体" w:eastAsia="宋体" w:hAnsi="宋体" w:cs="宋体"/>
                      <w:kern w:val="0"/>
                      <w:sz w:val="24"/>
                      <w:szCs w:val="24"/>
                    </w:rPr>
                    <w:br/>
                  </w:r>
                  <w:r w:rsidRPr="00561B17">
                    <w:rPr>
                      <w:rFonts w:ascii="宋体" w:eastAsia="宋体" w:hAnsi="宋体" w:cs="宋体"/>
                      <w:kern w:val="0"/>
                      <w:sz w:val="24"/>
                      <w:szCs w:val="24"/>
                    </w:rPr>
                    <w:br/>
                    <w:t>1.Linux平台下服务软件开发；</w:t>
                  </w:r>
                  <w:r w:rsidRPr="00561B17">
                    <w:rPr>
                      <w:rFonts w:ascii="宋体" w:eastAsia="宋体" w:hAnsi="宋体" w:cs="宋体"/>
                      <w:kern w:val="0"/>
                      <w:sz w:val="24"/>
                      <w:szCs w:val="24"/>
                    </w:rPr>
                    <w:br/>
                    <w:t>2.优化算法和性能；</w:t>
                  </w:r>
                  <w:r w:rsidRPr="00561B17">
                    <w:rPr>
                      <w:rFonts w:ascii="宋体" w:eastAsia="宋体" w:hAnsi="宋体" w:cs="宋体"/>
                      <w:kern w:val="0"/>
                      <w:sz w:val="24"/>
                      <w:szCs w:val="24"/>
                    </w:rPr>
                    <w:br/>
                    <w:t>3.脚本的自动化配置部署；</w:t>
                  </w:r>
                  <w:r w:rsidRPr="00561B17">
                    <w:rPr>
                      <w:rFonts w:ascii="宋体" w:eastAsia="宋体" w:hAnsi="宋体" w:cs="宋体"/>
                      <w:kern w:val="0"/>
                      <w:sz w:val="24"/>
                      <w:szCs w:val="24"/>
                    </w:rPr>
                    <w:br/>
                  </w:r>
                  <w:r w:rsidRPr="00561B17">
                    <w:rPr>
                      <w:rFonts w:ascii="宋体" w:eastAsia="宋体" w:hAnsi="宋体" w:cs="宋体"/>
                      <w:kern w:val="0"/>
                      <w:sz w:val="24"/>
                      <w:szCs w:val="24"/>
                    </w:rPr>
                    <w:br/>
                  </w:r>
                  <w:r w:rsidRPr="00561B17">
                    <w:rPr>
                      <w:rFonts w:ascii="宋体" w:eastAsia="宋体" w:hAnsi="宋体" w:cs="宋体"/>
                      <w:kern w:val="0"/>
                      <w:sz w:val="24"/>
                      <w:szCs w:val="24"/>
                    </w:rPr>
                    <w:br/>
                    <w:t>任职资格：</w:t>
                  </w:r>
                  <w:r w:rsidRPr="00561B17">
                    <w:rPr>
                      <w:rFonts w:ascii="宋体" w:eastAsia="宋体" w:hAnsi="宋体" w:cs="宋体"/>
                      <w:kern w:val="0"/>
                      <w:sz w:val="24"/>
                      <w:szCs w:val="24"/>
                    </w:rPr>
                    <w:br/>
                  </w:r>
                  <w:r w:rsidRPr="00561B17">
                    <w:rPr>
                      <w:rFonts w:ascii="宋体" w:eastAsia="宋体" w:hAnsi="宋体" w:cs="宋体"/>
                      <w:kern w:val="0"/>
                      <w:sz w:val="24"/>
                      <w:szCs w:val="24"/>
                    </w:rPr>
                    <w:br/>
                    <w:t>1.熟悉Linux，2年以上的开发经验；</w:t>
                  </w:r>
                  <w:r w:rsidRPr="00561B17">
                    <w:rPr>
                      <w:rFonts w:ascii="宋体" w:eastAsia="宋体" w:hAnsi="宋体" w:cs="宋体"/>
                      <w:kern w:val="0"/>
                      <w:sz w:val="24"/>
                      <w:szCs w:val="24"/>
                    </w:rPr>
                    <w:br/>
                    <w:t>2.精通C或Python或Perl开发，2年以上开发经验；</w:t>
                  </w:r>
                  <w:r w:rsidRPr="00561B17">
                    <w:rPr>
                      <w:rFonts w:ascii="宋体" w:eastAsia="宋体" w:hAnsi="宋体" w:cs="宋体"/>
                      <w:kern w:val="0"/>
                      <w:sz w:val="24"/>
                      <w:szCs w:val="24"/>
                    </w:rPr>
                    <w:br/>
                    <w:t>3.具备良好的分析解决问题能力；</w:t>
                  </w:r>
                  <w:r w:rsidRPr="00561B17">
                    <w:rPr>
                      <w:rFonts w:ascii="宋体" w:eastAsia="宋体" w:hAnsi="宋体" w:cs="宋体"/>
                      <w:kern w:val="0"/>
                      <w:sz w:val="24"/>
                      <w:szCs w:val="24"/>
                    </w:rPr>
                    <w:br/>
                    <w:t>4.学习能力强，善于沟通，富有团队合作精神，能承受一定的工作压力；</w:t>
                  </w:r>
                  <w:r w:rsidRPr="00561B17">
                    <w:rPr>
                      <w:rFonts w:ascii="宋体" w:eastAsia="宋体" w:hAnsi="宋体" w:cs="宋体"/>
                      <w:kern w:val="0"/>
                      <w:sz w:val="24"/>
                      <w:szCs w:val="24"/>
                    </w:rPr>
                    <w:br/>
                    <w:t>5.有大并发高性能服务器开发经验优先；</w:t>
                  </w:r>
                </w:p>
              </w:tc>
            </w:tr>
          </w:tbl>
          <w:p w:rsidR="00C17727" w:rsidRPr="00561B17" w:rsidRDefault="0027484F" w:rsidP="00147275">
            <w:hyperlink r:id="rId111" w:tgtFrame="_blank" w:history="1">
              <w:r w:rsidR="00C17727">
                <w:rPr>
                  <w:rStyle w:val="a6"/>
                  <w:b/>
                  <w:bCs/>
                  <w:color w:val="000000"/>
                  <w:szCs w:val="21"/>
                </w:rPr>
                <w:t>北京中软冠群软件技术有限公司</w:t>
              </w:r>
            </w:hyperlink>
          </w:p>
        </w:tc>
      </w:tr>
      <w:tr w:rsidR="00C17727" w:rsidTr="00147275">
        <w:tc>
          <w:tcPr>
            <w:tcW w:w="8522" w:type="dxa"/>
          </w:tcPr>
          <w:p w:rsidR="00C17727" w:rsidRDefault="00C17727" w:rsidP="00147275"/>
        </w:tc>
      </w:tr>
      <w:tr w:rsidR="00C17727" w:rsidTr="00147275">
        <w:tc>
          <w:tcPr>
            <w:tcW w:w="8522" w:type="dxa"/>
          </w:tcPr>
          <w:tbl>
            <w:tblPr>
              <w:tblW w:w="4900" w:type="pct"/>
              <w:jc w:val="center"/>
              <w:tblCellSpacing w:w="0" w:type="dxa"/>
              <w:tblCellMar>
                <w:left w:w="0" w:type="dxa"/>
                <w:right w:w="0" w:type="dxa"/>
              </w:tblCellMar>
              <w:tblLook w:val="04A0" w:firstRow="1" w:lastRow="0" w:firstColumn="1" w:lastColumn="0" w:noHBand="0" w:noVBand="1"/>
            </w:tblPr>
            <w:tblGrid>
              <w:gridCol w:w="8140"/>
            </w:tblGrid>
            <w:tr w:rsidR="00C17727" w:rsidRPr="00561B17" w:rsidTr="00147275">
              <w:trPr>
                <w:trHeight w:val="15"/>
                <w:tblCellSpacing w:w="0" w:type="dxa"/>
                <w:jc w:val="center"/>
              </w:trPr>
              <w:tc>
                <w:tcPr>
                  <w:tcW w:w="5000" w:type="pct"/>
                  <w:vAlign w:val="center"/>
                  <w:hideMark/>
                </w:tcPr>
                <w:p w:rsidR="00C17727" w:rsidRPr="00561B17" w:rsidRDefault="00C17727" w:rsidP="00147275">
                  <w:pPr>
                    <w:widowControl/>
                    <w:spacing w:line="15" w:lineRule="atLeast"/>
                    <w:jc w:val="left"/>
                    <w:rPr>
                      <w:rFonts w:ascii="宋体" w:eastAsia="宋体" w:hAnsi="宋体" w:cs="宋体"/>
                      <w:kern w:val="0"/>
                      <w:sz w:val="24"/>
                      <w:szCs w:val="24"/>
                    </w:rPr>
                  </w:pPr>
                  <w:r w:rsidRPr="00561B17">
                    <w:rPr>
                      <w:rFonts w:ascii="宋体" w:eastAsia="宋体" w:hAnsi="宋体" w:cs="宋体"/>
                      <w:kern w:val="0"/>
                      <w:sz w:val="24"/>
                      <w:szCs w:val="24"/>
                    </w:rPr>
                    <w:t> </w:t>
                  </w:r>
                </w:p>
              </w:tc>
            </w:tr>
            <w:tr w:rsidR="00C17727" w:rsidRPr="00561B17" w:rsidTr="00147275">
              <w:trPr>
                <w:tblCellSpacing w:w="0" w:type="dxa"/>
                <w:jc w:val="center"/>
              </w:trPr>
              <w:tc>
                <w:tcPr>
                  <w:tcW w:w="5000" w:type="pct"/>
                  <w:vAlign w:val="center"/>
                  <w:hideMark/>
                </w:tcPr>
                <w:p w:rsidR="00C17727" w:rsidRPr="00561B17" w:rsidRDefault="00C17727" w:rsidP="00147275">
                  <w:pPr>
                    <w:widowControl/>
                    <w:jc w:val="left"/>
                    <w:rPr>
                      <w:rFonts w:ascii="宋体" w:eastAsia="宋体" w:hAnsi="宋体" w:cs="宋体"/>
                      <w:kern w:val="0"/>
                      <w:sz w:val="24"/>
                      <w:szCs w:val="24"/>
                    </w:rPr>
                  </w:pPr>
                  <w:r w:rsidRPr="00561B17">
                    <w:rPr>
                      <w:rFonts w:ascii="宋体" w:eastAsia="宋体" w:hAnsi="宋体" w:cs="宋体"/>
                      <w:b/>
                      <w:bCs/>
                      <w:kern w:val="0"/>
                      <w:sz w:val="24"/>
                      <w:szCs w:val="24"/>
                    </w:rPr>
                    <w:t>职位职能:</w:t>
                  </w:r>
                  <w:r w:rsidRPr="00561B17">
                    <w:rPr>
                      <w:rFonts w:ascii="宋体" w:eastAsia="宋体" w:hAnsi="宋体" w:cs="宋体"/>
                      <w:kern w:val="0"/>
                      <w:sz w:val="24"/>
                      <w:szCs w:val="24"/>
                    </w:rPr>
                    <w:t xml:space="preserve">  高级软件工程师   </w:t>
                  </w:r>
                </w:p>
              </w:tc>
            </w:tr>
            <w:tr w:rsidR="00C17727" w:rsidRPr="00561B17" w:rsidTr="00147275">
              <w:trPr>
                <w:tblCellSpacing w:w="0" w:type="dxa"/>
                <w:jc w:val="center"/>
              </w:trPr>
              <w:tc>
                <w:tcPr>
                  <w:tcW w:w="5000" w:type="pct"/>
                  <w:vAlign w:val="center"/>
                  <w:hideMark/>
                </w:tcPr>
                <w:p w:rsidR="00C17727" w:rsidRPr="00561B17" w:rsidRDefault="00C17727" w:rsidP="00147275">
                  <w:pPr>
                    <w:widowControl/>
                    <w:jc w:val="left"/>
                    <w:rPr>
                      <w:rFonts w:ascii="宋体" w:eastAsia="宋体" w:hAnsi="宋体" w:cs="宋体"/>
                      <w:kern w:val="0"/>
                      <w:sz w:val="24"/>
                      <w:szCs w:val="24"/>
                    </w:rPr>
                  </w:pPr>
                  <w:r w:rsidRPr="00561B17">
                    <w:rPr>
                      <w:rFonts w:ascii="宋体" w:eastAsia="宋体" w:hAnsi="宋体" w:cs="宋体"/>
                      <w:b/>
                      <w:bCs/>
                      <w:kern w:val="0"/>
                      <w:sz w:val="24"/>
                      <w:szCs w:val="24"/>
                    </w:rPr>
                    <w:t>职位描述:</w:t>
                  </w:r>
                </w:p>
                <w:p w:rsidR="00C17727" w:rsidRPr="00561B17" w:rsidRDefault="00C17727" w:rsidP="00147275">
                  <w:pPr>
                    <w:widowControl/>
                    <w:jc w:val="left"/>
                    <w:rPr>
                      <w:rFonts w:ascii="宋体" w:eastAsia="宋体" w:hAnsi="宋体" w:cs="宋体"/>
                      <w:kern w:val="0"/>
                      <w:sz w:val="24"/>
                      <w:szCs w:val="24"/>
                    </w:rPr>
                  </w:pPr>
                  <w:r w:rsidRPr="00561B17">
                    <w:rPr>
                      <w:rFonts w:ascii="宋体" w:eastAsia="宋体" w:hAnsi="宋体" w:cs="宋体"/>
                      <w:kern w:val="0"/>
                      <w:sz w:val="24"/>
                      <w:szCs w:val="24"/>
                    </w:rPr>
                    <w:t>岗位职责：</w:t>
                  </w:r>
                  <w:r w:rsidRPr="00561B17">
                    <w:rPr>
                      <w:rFonts w:ascii="宋体" w:eastAsia="宋体" w:hAnsi="宋体" w:cs="宋体"/>
                      <w:kern w:val="0"/>
                      <w:sz w:val="24"/>
                      <w:szCs w:val="24"/>
                    </w:rPr>
                    <w:br/>
                    <w:t>1.负责Wifi networking开发- Linux kernel/module, system programming。</w:t>
                  </w:r>
                  <w:r w:rsidRPr="00561B17">
                    <w:rPr>
                      <w:rFonts w:ascii="宋体" w:eastAsia="宋体" w:hAnsi="宋体" w:cs="宋体"/>
                      <w:kern w:val="0"/>
                      <w:sz w:val="24"/>
                      <w:szCs w:val="24"/>
                    </w:rPr>
                    <w:br/>
                  </w:r>
                  <w:r w:rsidRPr="00561B17">
                    <w:rPr>
                      <w:rFonts w:ascii="宋体" w:eastAsia="宋体" w:hAnsi="宋体" w:cs="宋体"/>
                      <w:kern w:val="0"/>
                      <w:sz w:val="24"/>
                      <w:szCs w:val="24"/>
                    </w:rPr>
                    <w:br/>
                    <w:t>任职资格：</w:t>
                  </w:r>
                  <w:r w:rsidRPr="00561B17">
                    <w:rPr>
                      <w:rFonts w:ascii="宋体" w:eastAsia="宋体" w:hAnsi="宋体" w:cs="宋体"/>
                      <w:kern w:val="0"/>
                      <w:sz w:val="24"/>
                      <w:szCs w:val="24"/>
                    </w:rPr>
                    <w:br/>
                    <w:t>1.3年以上软件开发相关经验, 熟悉Embedded system&amp;RTOS；</w:t>
                  </w:r>
                  <w:r w:rsidRPr="00561B17">
                    <w:rPr>
                      <w:rFonts w:ascii="宋体" w:eastAsia="宋体" w:hAnsi="宋体" w:cs="宋体"/>
                      <w:kern w:val="0"/>
                      <w:sz w:val="24"/>
                      <w:szCs w:val="24"/>
                    </w:rPr>
                    <w:br/>
                    <w:t>2.熟悉C/C++ 开发；</w:t>
                  </w:r>
                  <w:r w:rsidRPr="00561B17">
                    <w:rPr>
                      <w:rFonts w:ascii="宋体" w:eastAsia="宋体" w:hAnsi="宋体" w:cs="宋体"/>
                      <w:kern w:val="0"/>
                      <w:sz w:val="24"/>
                      <w:szCs w:val="24"/>
                    </w:rPr>
                    <w:br/>
                    <w:t>3.具备Network Programming 经验；</w:t>
                  </w:r>
                  <w:r w:rsidRPr="00561B17">
                    <w:rPr>
                      <w:rFonts w:ascii="宋体" w:eastAsia="宋体" w:hAnsi="宋体" w:cs="宋体"/>
                      <w:kern w:val="0"/>
                      <w:sz w:val="24"/>
                      <w:szCs w:val="24"/>
                    </w:rPr>
                    <w:br/>
                    <w:t>4.熟悉linux内核开发。</w:t>
                  </w:r>
                </w:p>
              </w:tc>
            </w:tr>
          </w:tbl>
          <w:p w:rsidR="00C17727" w:rsidRPr="00561B17" w:rsidRDefault="00C17727" w:rsidP="00147275">
            <w:r>
              <w:t>高级</w:t>
            </w:r>
            <w:r>
              <w:t>linux</w:t>
            </w:r>
            <w:r>
              <w:t>开发工程师</w:t>
            </w:r>
            <w:r>
              <w:rPr>
                <w:rFonts w:hint="eastAsia"/>
              </w:rPr>
              <w:t xml:space="preserve"> </w:t>
            </w:r>
            <w:hyperlink r:id="rId112" w:tgtFrame="_blank" w:history="1">
              <w:r>
                <w:rPr>
                  <w:rStyle w:val="a6"/>
                  <w:b/>
                  <w:bCs/>
                  <w:color w:val="000000"/>
                  <w:szCs w:val="21"/>
                </w:rPr>
                <w:t>360</w:t>
              </w:r>
              <w:r>
                <w:rPr>
                  <w:rStyle w:val="a6"/>
                  <w:b/>
                  <w:bCs/>
                  <w:color w:val="000000"/>
                  <w:szCs w:val="21"/>
                </w:rPr>
                <w:t>安全卫士</w:t>
              </w:r>
            </w:hyperlink>
            <w:r>
              <w:t xml:space="preserve">  </w:t>
            </w:r>
          </w:p>
        </w:tc>
      </w:tr>
    </w:tbl>
    <w:p w:rsidR="00C17727" w:rsidRDefault="00C17727" w:rsidP="00C17727"/>
    <w:p w:rsidR="00C17727" w:rsidRDefault="00C17727" w:rsidP="00B036E7">
      <w:pPr>
        <w:pStyle w:val="2"/>
      </w:pPr>
      <w:r>
        <w:rPr>
          <w:rFonts w:hint="eastAsia"/>
        </w:rPr>
        <w:t>学到什么程度可以找工作</w:t>
      </w:r>
    </w:p>
    <w:p w:rsidR="00C17727" w:rsidRDefault="00C17727" w:rsidP="00C17727">
      <w:r>
        <w:rPr>
          <w:rFonts w:hint="eastAsia"/>
        </w:rPr>
        <w:t>这个问题太难回答？</w:t>
      </w:r>
    </w:p>
    <w:p w:rsidR="00C17727" w:rsidRDefault="00C17727" w:rsidP="00C17727">
      <w:r>
        <w:rPr>
          <w:rFonts w:hint="eastAsia"/>
        </w:rPr>
        <w:t>你要找什么样的工作</w:t>
      </w:r>
    </w:p>
    <w:p w:rsidR="00C17727" w:rsidRPr="000C010E" w:rsidRDefault="00C17727" w:rsidP="00C17727">
      <w:pPr>
        <w:rPr>
          <w:b/>
        </w:rPr>
      </w:pPr>
      <w:r w:rsidRPr="000C010E">
        <w:rPr>
          <w:rFonts w:hint="eastAsia"/>
          <w:b/>
        </w:rPr>
        <w:t>linux</w:t>
      </w:r>
      <w:r w:rsidRPr="000C010E">
        <w:rPr>
          <w:rFonts w:hint="eastAsia"/>
          <w:b/>
        </w:rPr>
        <w:t>内核开发</w:t>
      </w:r>
    </w:p>
    <w:p w:rsidR="00C17727" w:rsidRDefault="00C17727" w:rsidP="00C17727">
      <w:r>
        <w:rPr>
          <w:rFonts w:hint="eastAsia"/>
        </w:rPr>
        <w:tab/>
      </w:r>
      <w:r>
        <w:rPr>
          <w:rFonts w:hint="eastAsia"/>
        </w:rPr>
        <w:tab/>
        <w:t>linux</w:t>
      </w:r>
      <w:r>
        <w:rPr>
          <w:rFonts w:hint="eastAsia"/>
        </w:rPr>
        <w:t>内核常用开发模型</w:t>
      </w:r>
      <w:r>
        <w:rPr>
          <w:rFonts w:hint="eastAsia"/>
        </w:rPr>
        <w:t xml:space="preserve"> </w:t>
      </w:r>
    </w:p>
    <w:p w:rsidR="00C17727" w:rsidRDefault="00C17727" w:rsidP="00C17727">
      <w:pPr>
        <w:ind w:left="1260" w:firstLine="420"/>
      </w:pPr>
      <w:r>
        <w:rPr>
          <w:rFonts w:hint="eastAsia"/>
        </w:rPr>
        <w:t>字符设备开发</w:t>
      </w:r>
      <w:r>
        <w:rPr>
          <w:rFonts w:hint="eastAsia"/>
        </w:rPr>
        <w:t xml:space="preserve"> </w:t>
      </w:r>
      <w:r>
        <w:rPr>
          <w:rFonts w:hint="eastAsia"/>
        </w:rPr>
        <w:t>块设备开发</w:t>
      </w:r>
      <w:r>
        <w:rPr>
          <w:rFonts w:hint="eastAsia"/>
        </w:rPr>
        <w:t xml:space="preserve"> </w:t>
      </w:r>
      <w:r>
        <w:rPr>
          <w:rFonts w:hint="eastAsia"/>
        </w:rPr>
        <w:t>网络设备开发</w:t>
      </w:r>
      <w:r>
        <w:rPr>
          <w:rFonts w:hint="eastAsia"/>
        </w:rPr>
        <w:t>usb</w:t>
      </w:r>
      <w:r>
        <w:rPr>
          <w:rFonts w:hint="eastAsia"/>
        </w:rPr>
        <w:t>设备开发。。。</w:t>
      </w:r>
    </w:p>
    <w:p w:rsidR="00C17727" w:rsidRDefault="00C17727" w:rsidP="00C17727">
      <w:pPr>
        <w:ind w:left="1260" w:firstLine="420"/>
      </w:pPr>
      <w:r>
        <w:rPr>
          <w:rFonts w:hint="eastAsia"/>
        </w:rPr>
        <w:lastRenderedPageBreak/>
        <w:t>驱动总线模型</w:t>
      </w:r>
      <w:r>
        <w:rPr>
          <w:rFonts w:hint="eastAsia"/>
        </w:rPr>
        <w:t xml:space="preserve"> </w:t>
      </w:r>
    </w:p>
    <w:p w:rsidR="00C17727" w:rsidRDefault="00C17727" w:rsidP="00C17727">
      <w:r>
        <w:rPr>
          <w:rFonts w:hint="eastAsia"/>
        </w:rPr>
        <w:tab/>
      </w:r>
      <w:r>
        <w:rPr>
          <w:rFonts w:hint="eastAsia"/>
        </w:rPr>
        <w:tab/>
      </w:r>
      <w:r>
        <w:rPr>
          <w:rFonts w:hint="eastAsia"/>
        </w:rPr>
        <w:tab/>
      </w:r>
      <w:r>
        <w:rPr>
          <w:rFonts w:hint="eastAsia"/>
        </w:rPr>
        <w:tab/>
        <w:t>linux</w:t>
      </w:r>
      <w:r>
        <w:rPr>
          <w:rFonts w:hint="eastAsia"/>
        </w:rPr>
        <w:t>内核</w:t>
      </w:r>
      <w:r>
        <w:rPr>
          <w:rFonts w:hint="eastAsia"/>
        </w:rPr>
        <w:t xml:space="preserve"> </w:t>
      </w:r>
      <w:r>
        <w:rPr>
          <w:rFonts w:hint="eastAsia"/>
        </w:rPr>
        <w:t>并发机制。。。。（中断、自旋锁、队列（任务））</w:t>
      </w:r>
    </w:p>
    <w:p w:rsidR="00C17727" w:rsidRDefault="00C17727" w:rsidP="00C17727">
      <w:r>
        <w:rPr>
          <w:rFonts w:hint="eastAsia"/>
        </w:rPr>
        <w:tab/>
      </w:r>
      <w:r>
        <w:rPr>
          <w:rFonts w:hint="eastAsia"/>
        </w:rPr>
        <w:tab/>
        <w:t>linux</w:t>
      </w:r>
      <w:r>
        <w:rPr>
          <w:rFonts w:hint="eastAsia"/>
        </w:rPr>
        <w:t>内核内存管理。。。。。。。。。。。。。。。。。</w:t>
      </w:r>
    </w:p>
    <w:p w:rsidR="00C17727" w:rsidRDefault="00C17727" w:rsidP="00C17727"/>
    <w:p w:rsidR="00C17727" w:rsidRDefault="00C17727" w:rsidP="00C17727">
      <w:r>
        <w:rPr>
          <w:rFonts w:hint="eastAsia"/>
        </w:rPr>
        <w:t>linux</w:t>
      </w:r>
      <w:r>
        <w:rPr>
          <w:rFonts w:hint="eastAsia"/>
        </w:rPr>
        <w:t>内核移植</w:t>
      </w:r>
    </w:p>
    <w:p w:rsidR="00C17727" w:rsidRDefault="00C17727" w:rsidP="00C17727">
      <w:r>
        <w:rPr>
          <w:rFonts w:hint="eastAsia"/>
        </w:rPr>
        <w:tab/>
      </w:r>
      <w:r>
        <w:rPr>
          <w:rFonts w:hint="eastAsia"/>
        </w:rPr>
        <w:tab/>
        <w:t>bootload /</w:t>
      </w:r>
      <w:r>
        <w:rPr>
          <w:rFonts w:hint="eastAsia"/>
        </w:rPr>
        <w:t>内核移植。。。。和硬件</w:t>
      </w:r>
      <w:r>
        <w:rPr>
          <w:rFonts w:hint="eastAsia"/>
        </w:rPr>
        <w:t xml:space="preserve"> </w:t>
      </w:r>
      <w:r>
        <w:rPr>
          <w:rFonts w:hint="eastAsia"/>
        </w:rPr>
        <w:t>绑定</w:t>
      </w:r>
      <w:r>
        <w:rPr>
          <w:rFonts w:hint="eastAsia"/>
        </w:rPr>
        <w:t xml:space="preserve"> + 2410 2440 6410 mini</w:t>
      </w:r>
    </w:p>
    <w:p w:rsidR="00C17727" w:rsidRDefault="00C17727" w:rsidP="00C17727"/>
    <w:p w:rsidR="00C17727" w:rsidRDefault="00C17727" w:rsidP="00C17727">
      <w:r>
        <w:rPr>
          <w:rFonts w:hint="eastAsia"/>
        </w:rPr>
        <w:t>linux</w:t>
      </w:r>
      <w:r>
        <w:rPr>
          <w:rFonts w:hint="eastAsia"/>
        </w:rPr>
        <w:t>应用开发</w:t>
      </w:r>
      <w:r>
        <w:rPr>
          <w:rFonts w:hint="eastAsia"/>
        </w:rPr>
        <w:t xml:space="preserve">  </w:t>
      </w:r>
    </w:p>
    <w:p w:rsidR="00C17727" w:rsidRDefault="00C17727" w:rsidP="00C17727">
      <w:r>
        <w:rPr>
          <w:rFonts w:hint="eastAsia"/>
        </w:rPr>
        <w:tab/>
      </w:r>
      <w:r>
        <w:rPr>
          <w:rFonts w:hint="eastAsia"/>
        </w:rPr>
        <w:tab/>
        <w:t>1</w:t>
      </w:r>
      <w:r>
        <w:rPr>
          <w:rFonts w:hint="eastAsia"/>
        </w:rPr>
        <w:t>多进程多线程的客户端</w:t>
      </w:r>
      <w:r>
        <w:rPr>
          <w:rFonts w:hint="eastAsia"/>
        </w:rPr>
        <w:t xml:space="preserve"> </w:t>
      </w:r>
      <w:r>
        <w:rPr>
          <w:rFonts w:hint="eastAsia"/>
        </w:rPr>
        <w:t>并发服务器。。。高效率的处理业务。。。。</w:t>
      </w:r>
    </w:p>
    <w:p w:rsidR="00C17727" w:rsidRDefault="00C17727" w:rsidP="00C17727">
      <w:r>
        <w:rPr>
          <w:rFonts w:hint="eastAsia"/>
        </w:rPr>
        <w:tab/>
      </w:r>
      <w:r>
        <w:rPr>
          <w:rFonts w:hint="eastAsia"/>
        </w:rPr>
        <w:tab/>
      </w:r>
      <w:r>
        <w:rPr>
          <w:rFonts w:hint="eastAsia"/>
        </w:rPr>
        <w:tab/>
      </w:r>
      <w:r>
        <w:rPr>
          <w:rFonts w:hint="eastAsia"/>
        </w:rPr>
        <w:t>多进程多线程机制</w:t>
      </w:r>
    </w:p>
    <w:p w:rsidR="00C17727" w:rsidRDefault="00C17727" w:rsidP="00C17727">
      <w:r>
        <w:rPr>
          <w:rFonts w:hint="eastAsia"/>
        </w:rPr>
        <w:tab/>
      </w:r>
      <w:r>
        <w:rPr>
          <w:rFonts w:hint="eastAsia"/>
        </w:rPr>
        <w:tab/>
      </w:r>
      <w:r>
        <w:rPr>
          <w:rFonts w:hint="eastAsia"/>
        </w:rPr>
        <w:tab/>
      </w:r>
      <w:r>
        <w:rPr>
          <w:rFonts w:hint="eastAsia"/>
        </w:rPr>
        <w:t>进程间锁机制。。。。。。线程锁</w:t>
      </w:r>
      <w:r>
        <w:rPr>
          <w:rFonts w:hint="eastAsia"/>
        </w:rPr>
        <w:t xml:space="preserve"> </w:t>
      </w:r>
      <w:r>
        <w:rPr>
          <w:rFonts w:hint="eastAsia"/>
        </w:rPr>
        <w:t>（同步和互斥</w:t>
      </w:r>
      <w:r>
        <w:rPr>
          <w:rFonts w:hint="eastAsia"/>
        </w:rPr>
        <w:t xml:space="preserve"> </w:t>
      </w:r>
      <w:r>
        <w:rPr>
          <w:rFonts w:hint="eastAsia"/>
        </w:rPr>
        <w:t>信号量的两种用法）</w:t>
      </w:r>
    </w:p>
    <w:p w:rsidR="00C17727" w:rsidRDefault="00C17727" w:rsidP="00C17727">
      <w:r>
        <w:rPr>
          <w:rFonts w:hint="eastAsia"/>
        </w:rPr>
        <w:tab/>
      </w:r>
      <w:r>
        <w:rPr>
          <w:rFonts w:hint="eastAsia"/>
        </w:rPr>
        <w:tab/>
      </w:r>
      <w:r>
        <w:rPr>
          <w:rFonts w:hint="eastAsia"/>
        </w:rPr>
        <w:tab/>
      </w:r>
      <w:r>
        <w:rPr>
          <w:rFonts w:hint="eastAsia"/>
        </w:rPr>
        <w:t>进程间通讯（共享内存、消息队列、</w:t>
      </w:r>
      <w:r>
        <w:rPr>
          <w:rFonts w:hint="eastAsia"/>
        </w:rPr>
        <w:t>socket</w:t>
      </w:r>
      <w:r>
        <w:rPr>
          <w:rFonts w:hint="eastAsia"/>
        </w:rPr>
        <w:t>、）</w:t>
      </w:r>
    </w:p>
    <w:p w:rsidR="00C17727" w:rsidRDefault="00C17727" w:rsidP="00C17727">
      <w:r>
        <w:rPr>
          <w:rFonts w:hint="eastAsia"/>
        </w:rPr>
        <w:tab/>
      </w:r>
      <w:r>
        <w:rPr>
          <w:rFonts w:hint="eastAsia"/>
        </w:rPr>
        <w:tab/>
      </w:r>
      <w:r>
        <w:rPr>
          <w:rFonts w:hint="eastAsia"/>
        </w:rPr>
        <w:tab/>
        <w:t>=======</w:t>
      </w:r>
      <w:r>
        <w:rPr>
          <w:rFonts w:hint="eastAsia"/>
        </w:rPr>
        <w:t>》死的知识点。。。</w:t>
      </w:r>
    </w:p>
    <w:p w:rsidR="00C17727" w:rsidRDefault="00C17727" w:rsidP="00C17727">
      <w:r>
        <w:rPr>
          <w:rFonts w:hint="eastAsia"/>
        </w:rPr>
        <w:tab/>
      </w:r>
      <w:r>
        <w:rPr>
          <w:rFonts w:hint="eastAsia"/>
        </w:rPr>
        <w:tab/>
        <w:t>2</w:t>
      </w:r>
      <w:r>
        <w:rPr>
          <w:rFonts w:hint="eastAsia"/>
        </w:rPr>
        <w:t>、报文的打包机制</w:t>
      </w:r>
    </w:p>
    <w:p w:rsidR="00C17727" w:rsidRDefault="00C17727" w:rsidP="00C17727">
      <w:r>
        <w:rPr>
          <w:rFonts w:hint="eastAsia"/>
        </w:rPr>
        <w:tab/>
      </w:r>
      <w:r>
        <w:rPr>
          <w:rFonts w:hint="eastAsia"/>
        </w:rPr>
        <w:tab/>
      </w:r>
      <w:r>
        <w:rPr>
          <w:rFonts w:hint="eastAsia"/>
        </w:rPr>
        <w:tab/>
      </w:r>
      <w:r>
        <w:rPr>
          <w:rFonts w:hint="eastAsia"/>
        </w:rPr>
        <w:tab/>
      </w:r>
      <w:r>
        <w:rPr>
          <w:rFonts w:hint="eastAsia"/>
        </w:rPr>
        <w:t>自定义报文</w:t>
      </w:r>
    </w:p>
    <w:p w:rsidR="00C17727" w:rsidRDefault="00C17727" w:rsidP="00C17727">
      <w:r>
        <w:rPr>
          <w:rFonts w:hint="eastAsia"/>
        </w:rPr>
        <w:tab/>
      </w:r>
      <w:r>
        <w:rPr>
          <w:rFonts w:hint="eastAsia"/>
        </w:rPr>
        <w:tab/>
      </w:r>
      <w:r>
        <w:rPr>
          <w:rFonts w:hint="eastAsia"/>
        </w:rPr>
        <w:tab/>
      </w:r>
      <w:r>
        <w:rPr>
          <w:rFonts w:hint="eastAsia"/>
        </w:rPr>
        <w:tab/>
        <w:t>json xml der</w:t>
      </w:r>
    </w:p>
    <w:p w:rsidR="00C17727" w:rsidRDefault="00C17727" w:rsidP="00C17727">
      <w:r>
        <w:rPr>
          <w:rFonts w:hint="eastAsia"/>
        </w:rPr>
        <w:tab/>
      </w:r>
      <w:r>
        <w:rPr>
          <w:rFonts w:hint="eastAsia"/>
        </w:rPr>
        <w:tab/>
        <w:t>3</w:t>
      </w:r>
      <w:r>
        <w:rPr>
          <w:rFonts w:hint="eastAsia"/>
        </w:rPr>
        <w:t>、</w:t>
      </w:r>
      <w:r>
        <w:rPr>
          <w:rFonts w:hint="eastAsia"/>
        </w:rPr>
        <w:t>TCP/IP</w:t>
      </w:r>
      <w:r>
        <w:rPr>
          <w:rFonts w:hint="eastAsia"/>
        </w:rPr>
        <w:t>的深入编程</w:t>
      </w:r>
    </w:p>
    <w:p w:rsidR="00C17727" w:rsidRDefault="00C17727" w:rsidP="00C17727">
      <w:r>
        <w:rPr>
          <w:rFonts w:hint="eastAsia"/>
        </w:rPr>
        <w:tab/>
      </w:r>
      <w:r>
        <w:rPr>
          <w:rFonts w:hint="eastAsia"/>
        </w:rPr>
        <w:tab/>
      </w:r>
      <w:r>
        <w:rPr>
          <w:rFonts w:hint="eastAsia"/>
        </w:rPr>
        <w:tab/>
      </w:r>
      <w:r>
        <w:rPr>
          <w:rFonts w:hint="eastAsia"/>
        </w:rPr>
        <w:tab/>
        <w:t>tcpip</w:t>
      </w:r>
      <w:r>
        <w:rPr>
          <w:rFonts w:hint="eastAsia"/>
        </w:rPr>
        <w:t>写入深入分析</w:t>
      </w:r>
      <w:r>
        <w:rPr>
          <w:rFonts w:hint="eastAsia"/>
        </w:rPr>
        <w:t xml:space="preserve"> </w:t>
      </w:r>
      <w:r>
        <w:rPr>
          <w:rFonts w:hint="eastAsia"/>
        </w:rPr>
        <w:t>（粘包无边界、连接数、</w:t>
      </w:r>
      <w:r>
        <w:rPr>
          <w:rFonts w:hint="eastAsia"/>
        </w:rPr>
        <w:t>5</w:t>
      </w:r>
      <w:r>
        <w:rPr>
          <w:rFonts w:hint="eastAsia"/>
        </w:rPr>
        <w:t>种服务器模型）</w:t>
      </w:r>
    </w:p>
    <w:p w:rsidR="00C17727" w:rsidRDefault="00C17727" w:rsidP="00C17727">
      <w:r>
        <w:rPr>
          <w:rFonts w:hint="eastAsia"/>
        </w:rPr>
        <w:tab/>
      </w:r>
      <w:r>
        <w:rPr>
          <w:rFonts w:hint="eastAsia"/>
        </w:rPr>
        <w:tab/>
        <w:t>4</w:t>
      </w:r>
      <w:r>
        <w:rPr>
          <w:rFonts w:hint="eastAsia"/>
        </w:rPr>
        <w:t>、</w:t>
      </w:r>
      <w:r>
        <w:rPr>
          <w:rFonts w:hint="eastAsia"/>
        </w:rPr>
        <w:t>=======</w:t>
      </w:r>
      <w:r>
        <w:rPr>
          <w:rFonts w:hint="eastAsia"/>
        </w:rPr>
        <w:t>》商业代码级别的服务框架。。。</w:t>
      </w:r>
    </w:p>
    <w:p w:rsidR="00C17727" w:rsidRDefault="00C17727" w:rsidP="00C17727">
      <w:r>
        <w:rPr>
          <w:rFonts w:hint="eastAsia"/>
        </w:rPr>
        <w:t>===============</w:t>
      </w:r>
      <w:r>
        <w:rPr>
          <w:rFonts w:hint="eastAsia"/>
        </w:rPr>
        <w:t>》</w:t>
      </w:r>
    </w:p>
    <w:p w:rsidR="00C17727" w:rsidRPr="00216F7A" w:rsidRDefault="00C17727" w:rsidP="00C17727"/>
    <w:p w:rsidR="00C17727" w:rsidRDefault="00C17727" w:rsidP="00C17727"/>
    <w:p w:rsidR="00B036E7" w:rsidRDefault="00B036E7" w:rsidP="00B036E7">
      <w:pPr>
        <w:pStyle w:val="2"/>
      </w:pPr>
      <w:r>
        <w:rPr>
          <w:rFonts w:hint="eastAsia"/>
        </w:rPr>
        <w:t>man</w:t>
      </w:r>
      <w:r>
        <w:rPr>
          <w:rFonts w:hint="eastAsia"/>
        </w:rPr>
        <w:t>手册的使用</w:t>
      </w:r>
    </w:p>
    <w:p w:rsidR="00B036E7" w:rsidRDefault="00B036E7" w:rsidP="00B036E7">
      <w:pPr>
        <w:rPr>
          <w:noProof/>
        </w:rPr>
      </w:pPr>
      <w:r>
        <w:rPr>
          <w:noProof/>
        </w:rPr>
        <w:drawing>
          <wp:inline distT="0" distB="0" distL="0" distR="0" wp14:anchorId="759FEA5D" wp14:editId="12EEDE5C">
            <wp:extent cx="5269230" cy="179895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9230" cy="1798955"/>
                    </a:xfrm>
                    <a:prstGeom prst="rect">
                      <a:avLst/>
                    </a:prstGeom>
                    <a:noFill/>
                    <a:ln>
                      <a:noFill/>
                    </a:ln>
                  </pic:spPr>
                </pic:pic>
              </a:graphicData>
            </a:graphic>
          </wp:inline>
        </w:drawing>
      </w:r>
    </w:p>
    <w:p w:rsidR="00B036E7" w:rsidRDefault="00B036E7" w:rsidP="00B036E7">
      <w:r>
        <w:rPr>
          <w:noProof/>
        </w:rPr>
        <w:lastRenderedPageBreak/>
        <w:drawing>
          <wp:inline distT="0" distB="0" distL="0" distR="0" wp14:anchorId="70D52A8A" wp14:editId="3CCDD609">
            <wp:extent cx="5269230" cy="344805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9230" cy="3448050"/>
                    </a:xfrm>
                    <a:prstGeom prst="rect">
                      <a:avLst/>
                    </a:prstGeom>
                    <a:noFill/>
                    <a:ln>
                      <a:noFill/>
                    </a:ln>
                  </pic:spPr>
                </pic:pic>
              </a:graphicData>
            </a:graphic>
          </wp:inline>
        </w:drawing>
      </w:r>
    </w:p>
    <w:p w:rsidR="00C17727" w:rsidRDefault="00C17727" w:rsidP="00C17727"/>
    <w:p w:rsidR="00C17727" w:rsidRDefault="00C17727" w:rsidP="00C17727"/>
    <w:p w:rsidR="00C17727" w:rsidRPr="00813133" w:rsidRDefault="00C17727" w:rsidP="00C17727">
      <w:r>
        <w:rPr>
          <w:rFonts w:hint="eastAsia"/>
        </w:rPr>
        <w:tab/>
      </w:r>
    </w:p>
    <w:p w:rsidR="00B036E7" w:rsidRDefault="00C17727" w:rsidP="00B036E7">
      <w:pPr>
        <w:widowControl/>
        <w:jc w:val="left"/>
      </w:pPr>
      <w:r>
        <w:rPr>
          <w:rFonts w:hint="eastAsia"/>
        </w:rPr>
        <w:tab/>
      </w:r>
    </w:p>
    <w:p w:rsidR="00B036E7" w:rsidRPr="00CD3C01" w:rsidRDefault="00B036E7" w:rsidP="00CD3C01">
      <w:pPr>
        <w:pStyle w:val="1"/>
      </w:pPr>
      <w:r>
        <w:rPr>
          <w:rFonts w:hint="eastAsia"/>
        </w:rPr>
        <w:t>linux</w:t>
      </w:r>
      <w:r>
        <w:rPr>
          <w:rFonts w:hint="eastAsia"/>
        </w:rPr>
        <w:t>进程</w:t>
      </w:r>
      <w:r>
        <w:rPr>
          <w:rFonts w:hint="eastAsia"/>
        </w:rPr>
        <w:t>-</w:t>
      </w:r>
      <w:r>
        <w:rPr>
          <w:rFonts w:hint="eastAsia"/>
        </w:rPr>
        <w:t>应用</w:t>
      </w:r>
      <w:r w:rsidRPr="00956CB3">
        <w:rPr>
          <w:rFonts w:hint="eastAsia"/>
        </w:rPr>
        <w:t>编程</w:t>
      </w:r>
      <w:r>
        <w:rPr>
          <w:rFonts w:hint="eastAsia"/>
        </w:rPr>
        <w:t>-</w:t>
      </w:r>
      <w:r w:rsidRPr="00956CB3">
        <w:rPr>
          <w:rFonts w:hint="eastAsia"/>
        </w:rPr>
        <w:t>专题讲座</w:t>
      </w:r>
      <w:r w:rsidRPr="00956CB3">
        <w:rPr>
          <w:rFonts w:hint="eastAsia"/>
        </w:rPr>
        <w:t xml:space="preserve"> </w:t>
      </w:r>
    </w:p>
    <w:p w:rsidR="00B036E7" w:rsidRDefault="00B036E7" w:rsidP="00B036E7">
      <w:pPr>
        <w:pStyle w:val="2"/>
      </w:pPr>
      <w:r>
        <w:rPr>
          <w:rFonts w:hint="eastAsia"/>
        </w:rPr>
        <w:t>进程基本概念</w:t>
      </w:r>
    </w:p>
    <w:p w:rsidR="00B036E7" w:rsidRPr="00956CB3" w:rsidRDefault="00B036E7" w:rsidP="00B036E7">
      <w:pPr>
        <w:pStyle w:val="3"/>
      </w:pPr>
      <w:r>
        <w:rPr>
          <w:rFonts w:hint="eastAsia"/>
        </w:rPr>
        <w:t>1</w:t>
      </w:r>
      <w:r>
        <w:rPr>
          <w:rFonts w:hint="eastAsia"/>
        </w:rPr>
        <w:t>程序</w:t>
      </w:r>
      <w:r>
        <w:rPr>
          <w:rFonts w:hint="eastAsia"/>
        </w:rPr>
        <w:t>pk</w:t>
      </w:r>
      <w:r>
        <w:rPr>
          <w:rFonts w:hint="eastAsia"/>
        </w:rPr>
        <w:t>进程</w:t>
      </w:r>
    </w:p>
    <w:tbl>
      <w:tblPr>
        <w:tblStyle w:val="a5"/>
        <w:tblW w:w="0" w:type="auto"/>
        <w:tblLook w:val="04A0" w:firstRow="1" w:lastRow="0" w:firstColumn="1" w:lastColumn="0" w:noHBand="0" w:noVBand="1"/>
      </w:tblPr>
      <w:tblGrid>
        <w:gridCol w:w="8522"/>
      </w:tblGrid>
      <w:tr w:rsidR="00B036E7" w:rsidTr="00147275">
        <w:tc>
          <w:tcPr>
            <w:tcW w:w="8522" w:type="dxa"/>
          </w:tcPr>
          <w:p w:rsidR="00B036E7" w:rsidRDefault="00B036E7" w:rsidP="00147275">
            <w:r w:rsidRPr="00D46CF0">
              <w:rPr>
                <w:rFonts w:hint="eastAsia"/>
              </w:rPr>
              <w:t>什么是程序</w:t>
            </w:r>
          </w:p>
          <w:p w:rsidR="00B036E7" w:rsidRDefault="00B036E7" w:rsidP="00147275">
            <w:pPr>
              <w:ind w:firstLineChars="200" w:firstLine="420"/>
            </w:pPr>
            <w:r w:rsidRPr="00D46CF0">
              <w:rPr>
                <w:rFonts w:hint="eastAsia"/>
              </w:rPr>
              <w:t>程序是完成特定任务的一系列指令集合。</w:t>
            </w:r>
          </w:p>
        </w:tc>
      </w:tr>
      <w:tr w:rsidR="00B036E7" w:rsidTr="00147275">
        <w:tc>
          <w:tcPr>
            <w:tcW w:w="8522" w:type="dxa"/>
          </w:tcPr>
          <w:p w:rsidR="00B036E7" w:rsidRDefault="00B036E7" w:rsidP="00147275">
            <w:r w:rsidRPr="00D46CF0">
              <w:rPr>
                <w:rFonts w:hint="eastAsia"/>
              </w:rPr>
              <w:t>什么是进程</w:t>
            </w:r>
          </w:p>
          <w:p w:rsidR="00B036E7" w:rsidRDefault="00B036E7" w:rsidP="00147275">
            <w:pPr>
              <w:ind w:firstLineChars="200" w:firstLine="420"/>
            </w:pPr>
            <w:r>
              <w:rPr>
                <w:rFonts w:hint="eastAsia"/>
              </w:rPr>
              <w:t>从用户的角度来看进程是程序的一次执行过程</w:t>
            </w:r>
          </w:p>
          <w:p w:rsidR="00B036E7" w:rsidRDefault="00B036E7" w:rsidP="00147275">
            <w:pPr>
              <w:ind w:firstLineChars="200" w:firstLine="420"/>
            </w:pPr>
            <w:r>
              <w:rPr>
                <w:rFonts w:hint="eastAsia"/>
              </w:rPr>
              <w:t>从操作系统的核心来看，进程是操作系统分配的内存、</w:t>
            </w:r>
            <w:r>
              <w:rPr>
                <w:rFonts w:hint="eastAsia"/>
              </w:rPr>
              <w:t>CPU</w:t>
            </w:r>
            <w:r>
              <w:rPr>
                <w:rFonts w:hint="eastAsia"/>
              </w:rPr>
              <w:t>时间片等资源的基本单位。</w:t>
            </w:r>
          </w:p>
          <w:p w:rsidR="00B036E7" w:rsidRDefault="00B036E7" w:rsidP="00147275">
            <w:pPr>
              <w:ind w:firstLineChars="200" w:firstLine="420"/>
            </w:pPr>
            <w:r>
              <w:rPr>
                <w:rFonts w:hint="eastAsia"/>
              </w:rPr>
              <w:t>进程是资源分配的最小单位</w:t>
            </w:r>
          </w:p>
          <w:p w:rsidR="00B036E7" w:rsidRDefault="00B036E7" w:rsidP="00147275">
            <w:pPr>
              <w:ind w:firstLineChars="200" w:firstLine="420"/>
            </w:pPr>
            <w:r>
              <w:rPr>
                <w:rFonts w:hint="eastAsia"/>
              </w:rPr>
              <w:t>每一个进程都有自己独立的地址空间与执行状态。</w:t>
            </w:r>
          </w:p>
          <w:p w:rsidR="00B036E7" w:rsidRPr="000A7EE0" w:rsidRDefault="00B036E7" w:rsidP="00147275">
            <w:pPr>
              <w:ind w:firstLineChars="200" w:firstLine="420"/>
            </w:pPr>
            <w:r>
              <w:rPr>
                <w:rFonts w:hint="eastAsia"/>
              </w:rPr>
              <w:t>像</w:t>
            </w:r>
            <w:r>
              <w:rPr>
                <w:rFonts w:hint="eastAsia"/>
              </w:rPr>
              <w:t>UNIX</w:t>
            </w:r>
            <w:r>
              <w:rPr>
                <w:rFonts w:hint="eastAsia"/>
              </w:rPr>
              <w:t>这样的多任务操作系统能够让许多程序同时运行，每一个运行着的程序就构成了一个进程</w:t>
            </w:r>
          </w:p>
        </w:tc>
      </w:tr>
      <w:tr w:rsidR="00B036E7" w:rsidTr="00147275">
        <w:tc>
          <w:tcPr>
            <w:tcW w:w="8522" w:type="dxa"/>
          </w:tcPr>
          <w:p w:rsidR="00B036E7" w:rsidRDefault="00B036E7" w:rsidP="00147275">
            <w:r>
              <w:rPr>
                <w:rFonts w:hint="eastAsia"/>
              </w:rPr>
              <w:t>进程数据结构</w:t>
            </w:r>
          </w:p>
        </w:tc>
      </w:tr>
      <w:tr w:rsidR="00B036E7" w:rsidTr="00147275">
        <w:tc>
          <w:tcPr>
            <w:tcW w:w="8522" w:type="dxa"/>
          </w:tcPr>
          <w:p w:rsidR="00B036E7" w:rsidRDefault="00B036E7" w:rsidP="00147275">
            <w:pPr>
              <w:ind w:firstLineChars="200" w:firstLine="420"/>
            </w:pPr>
            <w:r>
              <w:rPr>
                <w:rFonts w:hint="eastAsia"/>
              </w:rPr>
              <w:t>进程的静态描述：由三部分组成</w:t>
            </w:r>
            <w:r>
              <w:rPr>
                <w:rFonts w:hint="eastAsia"/>
              </w:rPr>
              <w:t>:PCB</w:t>
            </w:r>
            <w:r>
              <w:rPr>
                <w:rFonts w:hint="eastAsia"/>
              </w:rPr>
              <w:t>、有关程序段和该程序段对其进行操作的数据结构集。</w:t>
            </w:r>
          </w:p>
          <w:p w:rsidR="00B036E7" w:rsidRDefault="00B036E7" w:rsidP="00147275">
            <w:pPr>
              <w:ind w:firstLineChars="200" w:firstLine="420"/>
            </w:pPr>
            <w:r>
              <w:rPr>
                <w:rFonts w:hint="eastAsia"/>
              </w:rPr>
              <w:lastRenderedPageBreak/>
              <w:t>进程控制块：用于描述进程情况及控制进程运行所需的全部信息。</w:t>
            </w:r>
          </w:p>
          <w:p w:rsidR="00B036E7" w:rsidRDefault="00B036E7" w:rsidP="00147275">
            <w:pPr>
              <w:ind w:firstLineChars="200" w:firstLine="420"/>
            </w:pPr>
            <w:r>
              <w:rPr>
                <w:rFonts w:hint="eastAsia"/>
              </w:rPr>
              <w:t>代码段：是进程中能被进程调度程序在</w:t>
            </w:r>
            <w:r>
              <w:rPr>
                <w:rFonts w:hint="eastAsia"/>
              </w:rPr>
              <w:t>CPU</w:t>
            </w:r>
            <w:r>
              <w:rPr>
                <w:rFonts w:hint="eastAsia"/>
              </w:rPr>
              <w:t>上执行的程序代码段。</w:t>
            </w:r>
          </w:p>
          <w:p w:rsidR="00B036E7" w:rsidRPr="00D46CF0" w:rsidRDefault="00B036E7" w:rsidP="00147275">
            <w:pPr>
              <w:ind w:firstLineChars="200" w:firstLine="420"/>
            </w:pPr>
            <w:r>
              <w:rPr>
                <w:rFonts w:hint="eastAsia"/>
              </w:rPr>
              <w:t>数据段：一个进程的数据段，可以是进程对应的程序加工处理的原始数据，也可以是程序执行后产生的中间或最终数据</w:t>
            </w:r>
          </w:p>
        </w:tc>
      </w:tr>
      <w:tr w:rsidR="00B036E7" w:rsidTr="00147275">
        <w:tc>
          <w:tcPr>
            <w:tcW w:w="8522" w:type="dxa"/>
          </w:tcPr>
          <w:p w:rsidR="00B036E7" w:rsidRDefault="00B036E7" w:rsidP="00147275">
            <w:r>
              <w:rPr>
                <w:rFonts w:hint="eastAsia"/>
              </w:rPr>
              <w:lastRenderedPageBreak/>
              <w:t>进程和程序的区别</w:t>
            </w:r>
          </w:p>
          <w:p w:rsidR="00B036E7" w:rsidRPr="00D46CF0" w:rsidRDefault="00B036E7" w:rsidP="00147275">
            <w:pPr>
              <w:ind w:firstLineChars="200" w:firstLine="420"/>
            </w:pPr>
            <w:r w:rsidRPr="00D46CF0">
              <w:rPr>
                <w:rFonts w:hint="eastAsia"/>
              </w:rPr>
              <w:t>进程是动态的，程序是静态的</w:t>
            </w:r>
          </w:p>
          <w:p w:rsidR="00B036E7" w:rsidRPr="00D46CF0" w:rsidRDefault="00B036E7" w:rsidP="00147275">
            <w:pPr>
              <w:ind w:firstLineChars="200" w:firstLine="420"/>
            </w:pPr>
            <w:r w:rsidRPr="00D46CF0">
              <w:rPr>
                <w:rFonts w:hint="eastAsia"/>
              </w:rPr>
              <w:t>进程的生命周期是相对短暂的，而程序是永久的。</w:t>
            </w:r>
          </w:p>
          <w:p w:rsidR="00B036E7" w:rsidRPr="00D46CF0" w:rsidRDefault="00B036E7" w:rsidP="00147275">
            <w:pPr>
              <w:ind w:firstLineChars="200" w:firstLine="420"/>
            </w:pPr>
            <w:r w:rsidRPr="00D46CF0">
              <w:rPr>
                <w:rFonts w:hint="eastAsia"/>
              </w:rPr>
              <w:t>进程数据结构</w:t>
            </w:r>
            <w:r w:rsidRPr="00D46CF0">
              <w:rPr>
                <w:rFonts w:hint="eastAsia"/>
              </w:rPr>
              <w:t>PCB</w:t>
            </w:r>
          </w:p>
          <w:p w:rsidR="00B036E7" w:rsidRPr="00D46CF0" w:rsidRDefault="00B036E7" w:rsidP="00147275">
            <w:pPr>
              <w:ind w:firstLineChars="200" w:firstLine="420"/>
            </w:pPr>
            <w:r w:rsidRPr="00D46CF0">
              <w:rPr>
                <w:rFonts w:hint="eastAsia"/>
              </w:rPr>
              <w:t>一个进程只能对应一个程序，一个程序可以对应多个进程。</w:t>
            </w:r>
          </w:p>
        </w:tc>
      </w:tr>
      <w:tr w:rsidR="00B036E7" w:rsidTr="00147275">
        <w:tc>
          <w:tcPr>
            <w:tcW w:w="8522" w:type="dxa"/>
          </w:tcPr>
          <w:p w:rsidR="00B036E7" w:rsidRDefault="00B036E7" w:rsidP="00147275">
            <w:r>
              <w:rPr>
                <w:rFonts w:hint="eastAsia"/>
              </w:rPr>
              <w:t>总结：</w:t>
            </w:r>
          </w:p>
          <w:p w:rsidR="00B036E7" w:rsidRDefault="00B036E7" w:rsidP="00147275">
            <w:r>
              <w:rPr>
                <w:rFonts w:hint="eastAsia"/>
              </w:rPr>
              <w:t>中断</w:t>
            </w:r>
          </w:p>
          <w:p w:rsidR="00B036E7" w:rsidRDefault="00B036E7" w:rsidP="00147275">
            <w:r>
              <w:rPr>
                <w:rFonts w:hint="eastAsia"/>
              </w:rPr>
              <w:tab/>
            </w:r>
            <w:r>
              <w:rPr>
                <w:rFonts w:hint="eastAsia"/>
              </w:rPr>
              <w:t>早期是没有进程这个概念，当出现中断技术以后才出现进程这个概念</w:t>
            </w:r>
          </w:p>
          <w:p w:rsidR="00B036E7" w:rsidRDefault="00B036E7" w:rsidP="00147275">
            <w:r>
              <w:rPr>
                <w:rFonts w:hint="eastAsia"/>
              </w:rPr>
              <w:t>分式操作系统</w:t>
            </w:r>
            <w:r>
              <w:rPr>
                <w:rFonts w:hint="eastAsia"/>
              </w:rPr>
              <w:t xml:space="preserve"> </w:t>
            </w:r>
          </w:p>
          <w:p w:rsidR="00B036E7" w:rsidRDefault="00B036E7" w:rsidP="00147275">
            <w:r>
              <w:rPr>
                <w:rFonts w:hint="eastAsia"/>
              </w:rPr>
              <w:tab/>
            </w:r>
            <w:r>
              <w:rPr>
                <w:rFonts w:hint="eastAsia"/>
              </w:rPr>
              <w:t>基于时间片轮转</w:t>
            </w:r>
          </w:p>
          <w:p w:rsidR="00B036E7" w:rsidRDefault="00B036E7" w:rsidP="00147275">
            <w:r>
              <w:rPr>
                <w:rFonts w:hint="eastAsia"/>
              </w:rPr>
              <w:t>进程是操作系统对资源的一种抽象，一个进程：代码段、数据段、堆栈段、</w:t>
            </w:r>
            <w:r>
              <w:rPr>
                <w:rFonts w:hint="eastAsia"/>
              </w:rPr>
              <w:t>+</w:t>
            </w:r>
            <w:r>
              <w:rPr>
                <w:rFonts w:hint="eastAsia"/>
              </w:rPr>
              <w:t>进程控制块（</w:t>
            </w:r>
            <w:r>
              <w:rPr>
                <w:rFonts w:hint="eastAsia"/>
              </w:rPr>
              <w:t>PCB</w:t>
            </w:r>
            <w:r>
              <w:rPr>
                <w:rFonts w:hint="eastAsia"/>
              </w:rPr>
              <w:t>）</w:t>
            </w:r>
          </w:p>
          <w:p w:rsidR="00B036E7" w:rsidRDefault="00B036E7" w:rsidP="00147275">
            <w:r>
              <w:rPr>
                <w:rFonts w:hint="eastAsia"/>
              </w:rPr>
              <w:t>PCB</w:t>
            </w:r>
            <w:r>
              <w:rPr>
                <w:rFonts w:hint="eastAsia"/>
              </w:rPr>
              <w:t>是操作系统感知进程存在的一个重要数据结构（</w:t>
            </w:r>
            <w:r>
              <w:rPr>
                <w:rFonts w:hint="eastAsia"/>
              </w:rPr>
              <w:t>cpu</w:t>
            </w:r>
            <w:r>
              <w:rPr>
                <w:rFonts w:hint="eastAsia"/>
              </w:rPr>
              <w:t>通过进程控制块来控制进程）</w:t>
            </w:r>
          </w:p>
        </w:tc>
      </w:tr>
    </w:tbl>
    <w:p w:rsidR="00B036E7" w:rsidRDefault="00B036E7" w:rsidP="00B036E7"/>
    <w:p w:rsidR="00B036E7" w:rsidRDefault="00B036E7" w:rsidP="00B036E7">
      <w:pPr>
        <w:pStyle w:val="3"/>
      </w:pPr>
      <w:r>
        <w:rPr>
          <w:rFonts w:hint="eastAsia"/>
        </w:rPr>
        <w:t>2</w:t>
      </w:r>
      <w:r>
        <w:rPr>
          <w:rFonts w:hint="eastAsia"/>
        </w:rPr>
        <w:t>进程状态</w:t>
      </w:r>
    </w:p>
    <w:p w:rsidR="00B036E7" w:rsidRPr="009A4621" w:rsidRDefault="00B036E7" w:rsidP="00B036E7">
      <w:pPr>
        <w:pStyle w:val="4"/>
      </w:pPr>
      <w:r>
        <w:rPr>
          <w:rFonts w:hint="eastAsia"/>
        </w:rPr>
        <w:t>进程状态</w:t>
      </w:r>
      <w:r>
        <w:rPr>
          <w:rFonts w:hint="eastAsia"/>
        </w:rPr>
        <w:t xml:space="preserve"> </w:t>
      </w:r>
    </w:p>
    <w:tbl>
      <w:tblPr>
        <w:tblStyle w:val="a5"/>
        <w:tblW w:w="0" w:type="auto"/>
        <w:tblLook w:val="04A0" w:firstRow="1" w:lastRow="0" w:firstColumn="1" w:lastColumn="0" w:noHBand="0" w:noVBand="1"/>
      </w:tblPr>
      <w:tblGrid>
        <w:gridCol w:w="8522"/>
      </w:tblGrid>
      <w:tr w:rsidR="00B036E7" w:rsidTr="00147275">
        <w:tc>
          <w:tcPr>
            <w:tcW w:w="8522" w:type="dxa"/>
          </w:tcPr>
          <w:p w:rsidR="00B036E7" w:rsidRDefault="00B036E7" w:rsidP="00147275">
            <w:r>
              <w:rPr>
                <w:rFonts w:hint="eastAsia"/>
              </w:rPr>
              <w:t>操作系统经典三态</w:t>
            </w:r>
          </w:p>
          <w:p w:rsidR="00B036E7" w:rsidRPr="004122E2" w:rsidRDefault="00B036E7" w:rsidP="00B036E7">
            <w:pPr>
              <w:numPr>
                <w:ilvl w:val="0"/>
                <w:numId w:val="18"/>
              </w:numPr>
            </w:pPr>
            <w:r w:rsidRPr="004122E2">
              <w:rPr>
                <w:rFonts w:hint="eastAsia"/>
              </w:rPr>
              <w:t>就绪</w:t>
            </w:r>
          </w:p>
          <w:p w:rsidR="00B036E7" w:rsidRPr="004122E2" w:rsidRDefault="00B036E7" w:rsidP="00B036E7">
            <w:pPr>
              <w:numPr>
                <w:ilvl w:val="0"/>
                <w:numId w:val="18"/>
              </w:numPr>
            </w:pPr>
            <w:r w:rsidRPr="004122E2">
              <w:rPr>
                <w:rFonts w:hint="eastAsia"/>
              </w:rPr>
              <w:t>等待</w:t>
            </w:r>
            <w:r>
              <w:rPr>
                <w:rFonts w:hint="eastAsia"/>
              </w:rPr>
              <w:t>（阻塞）</w:t>
            </w:r>
          </w:p>
          <w:p w:rsidR="00B036E7" w:rsidRDefault="00B036E7" w:rsidP="00B036E7">
            <w:pPr>
              <w:numPr>
                <w:ilvl w:val="0"/>
                <w:numId w:val="18"/>
              </w:numPr>
            </w:pPr>
            <w:r w:rsidRPr="004122E2">
              <w:rPr>
                <w:rFonts w:hint="eastAsia"/>
              </w:rPr>
              <w:t>运行</w:t>
            </w:r>
          </w:p>
        </w:tc>
      </w:tr>
      <w:tr w:rsidR="00B036E7" w:rsidTr="00147275">
        <w:tc>
          <w:tcPr>
            <w:tcW w:w="8522" w:type="dxa"/>
          </w:tcPr>
          <w:p w:rsidR="00B036E7" w:rsidRDefault="00B036E7" w:rsidP="00147275">
            <w:r>
              <w:rPr>
                <w:rFonts w:hint="eastAsia"/>
              </w:rPr>
              <w:t>总结状态条件和原因</w:t>
            </w:r>
          </w:p>
          <w:p w:rsidR="00B036E7" w:rsidRDefault="00B036E7" w:rsidP="00147275">
            <w:r>
              <w:object w:dxaOrig="7736" w:dyaOrig="53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25pt;height:202.85pt" o:ole="">
                  <v:imagedata r:id="rId115" o:title=""/>
                </v:shape>
                <o:OLEObject Type="Embed" ProgID="PBrush" ShapeID="_x0000_i1025" DrawAspect="Content" ObjectID="_1533063444" r:id="rId116"/>
              </w:object>
            </w:r>
          </w:p>
        </w:tc>
      </w:tr>
      <w:tr w:rsidR="00B036E7" w:rsidTr="00147275">
        <w:tc>
          <w:tcPr>
            <w:tcW w:w="8522" w:type="dxa"/>
          </w:tcPr>
          <w:p w:rsidR="00B036E7" w:rsidRDefault="00B036E7" w:rsidP="00147275">
            <w:r>
              <w:rPr>
                <w:rFonts w:hint="eastAsia"/>
              </w:rPr>
              <w:t>因创建而就绪，因调度而执行；因时间片用完而重新就绪；</w:t>
            </w:r>
          </w:p>
          <w:p w:rsidR="00B036E7" w:rsidRDefault="00B036E7" w:rsidP="00147275">
            <w:r>
              <w:rPr>
                <w:rFonts w:hint="eastAsia"/>
              </w:rPr>
              <w:t>执行中因</w:t>
            </w:r>
            <w:r>
              <w:rPr>
                <w:rFonts w:hint="eastAsia"/>
              </w:rPr>
              <w:t>I/O</w:t>
            </w:r>
            <w:r>
              <w:rPr>
                <w:rFonts w:hint="eastAsia"/>
              </w:rPr>
              <w:t>请求而阻塞；</w:t>
            </w:r>
          </w:p>
          <w:p w:rsidR="00B036E7" w:rsidRDefault="00B036E7" w:rsidP="00147275">
            <w:r>
              <w:rPr>
                <w:rFonts w:hint="eastAsia"/>
              </w:rPr>
              <w:lastRenderedPageBreak/>
              <w:t>I/O</w:t>
            </w:r>
            <w:r>
              <w:rPr>
                <w:rFonts w:hint="eastAsia"/>
              </w:rPr>
              <w:t>完成而就绪</w:t>
            </w:r>
          </w:p>
          <w:p w:rsidR="00B036E7" w:rsidRPr="00151F53" w:rsidRDefault="00B036E7" w:rsidP="00147275">
            <w:r>
              <w:rPr>
                <w:rFonts w:hint="eastAsia"/>
              </w:rPr>
              <w:t>注意：阻塞以后不能直接执行，必须进入就绪状态。</w:t>
            </w:r>
          </w:p>
        </w:tc>
      </w:tr>
      <w:tr w:rsidR="00B036E7" w:rsidTr="00147275">
        <w:tc>
          <w:tcPr>
            <w:tcW w:w="8522" w:type="dxa"/>
          </w:tcPr>
          <w:p w:rsidR="00B036E7" w:rsidRDefault="00B036E7" w:rsidP="00147275">
            <w:r>
              <w:lastRenderedPageBreak/>
              <w:t>L</w:t>
            </w:r>
            <w:r>
              <w:rPr>
                <w:rFonts w:hint="eastAsia"/>
              </w:rPr>
              <w:t>inux</w:t>
            </w:r>
            <w:r>
              <w:rPr>
                <w:rFonts w:hint="eastAsia"/>
              </w:rPr>
              <w:t>内核中的进程状态</w:t>
            </w:r>
          </w:p>
          <w:p w:rsidR="00B036E7" w:rsidRPr="00136DFB" w:rsidRDefault="00B036E7" w:rsidP="00B036E7">
            <w:pPr>
              <w:numPr>
                <w:ilvl w:val="0"/>
                <w:numId w:val="19"/>
              </w:numPr>
            </w:pPr>
            <w:r w:rsidRPr="00136DFB">
              <w:rPr>
                <w:rFonts w:hint="eastAsia"/>
              </w:rPr>
              <w:t>运行状态（</w:t>
            </w:r>
            <w:r w:rsidRPr="00136DFB">
              <w:t>TASK_RUNNING</w:t>
            </w:r>
            <w:r w:rsidRPr="00136DFB">
              <w:rPr>
                <w:rFonts w:hint="eastAsia"/>
              </w:rPr>
              <w:t>）</w:t>
            </w:r>
          </w:p>
          <w:p w:rsidR="00B036E7" w:rsidRPr="00136DFB" w:rsidRDefault="00B036E7" w:rsidP="00B036E7">
            <w:pPr>
              <w:numPr>
                <w:ilvl w:val="0"/>
                <w:numId w:val="19"/>
              </w:numPr>
            </w:pPr>
            <w:r w:rsidRPr="00136DFB">
              <w:rPr>
                <w:rFonts w:hint="eastAsia"/>
              </w:rPr>
              <w:t>可中断睡眠状态（</w:t>
            </w:r>
            <w:r w:rsidRPr="00136DFB">
              <w:t>TASK_INTERRUPTIBLE</w:t>
            </w:r>
            <w:r w:rsidRPr="00136DFB">
              <w:rPr>
                <w:rFonts w:hint="eastAsia"/>
              </w:rPr>
              <w:t>）</w:t>
            </w:r>
          </w:p>
          <w:p w:rsidR="00B036E7" w:rsidRPr="00136DFB" w:rsidRDefault="00B036E7" w:rsidP="00B036E7">
            <w:pPr>
              <w:numPr>
                <w:ilvl w:val="0"/>
                <w:numId w:val="19"/>
              </w:numPr>
            </w:pPr>
            <w:r w:rsidRPr="00136DFB">
              <w:rPr>
                <w:rFonts w:hint="eastAsia"/>
              </w:rPr>
              <w:t>不可中断睡眠状态（</w:t>
            </w:r>
            <w:r w:rsidRPr="00136DFB">
              <w:t>TASK_UNINTERRUPTIBLE</w:t>
            </w:r>
            <w:r w:rsidRPr="00136DFB">
              <w:rPr>
                <w:rFonts w:hint="eastAsia"/>
              </w:rPr>
              <w:t>）</w:t>
            </w:r>
          </w:p>
          <w:p w:rsidR="00B036E7" w:rsidRPr="00136DFB" w:rsidRDefault="00B036E7" w:rsidP="00B036E7">
            <w:pPr>
              <w:numPr>
                <w:ilvl w:val="0"/>
                <w:numId w:val="19"/>
              </w:numPr>
            </w:pPr>
            <w:r w:rsidRPr="00136DFB">
              <w:rPr>
                <w:rFonts w:hint="eastAsia"/>
              </w:rPr>
              <w:t>暂停状态（</w:t>
            </w:r>
            <w:r w:rsidRPr="00136DFB">
              <w:t>TASK_STOPPED</w:t>
            </w:r>
            <w:r w:rsidRPr="00136DFB">
              <w:rPr>
                <w:rFonts w:hint="eastAsia"/>
              </w:rPr>
              <w:t>）</w:t>
            </w:r>
          </w:p>
          <w:p w:rsidR="00B036E7" w:rsidRPr="00136DFB" w:rsidRDefault="00B036E7" w:rsidP="00B036E7">
            <w:pPr>
              <w:numPr>
                <w:ilvl w:val="0"/>
                <w:numId w:val="19"/>
              </w:numPr>
            </w:pPr>
            <w:r w:rsidRPr="00136DFB">
              <w:rPr>
                <w:rFonts w:hint="eastAsia"/>
              </w:rPr>
              <w:t>僵死状态（</w:t>
            </w:r>
            <w:r w:rsidRPr="00136DFB">
              <w:t>TASK_ZOMBIE</w:t>
            </w:r>
            <w:r w:rsidRPr="00136DFB">
              <w:rPr>
                <w:rFonts w:hint="eastAsia"/>
              </w:rPr>
              <w:t>）</w:t>
            </w:r>
          </w:p>
          <w:p w:rsidR="00B036E7" w:rsidRDefault="00B036E7" w:rsidP="00147275"/>
        </w:tc>
      </w:tr>
      <w:tr w:rsidR="00B036E7" w:rsidTr="00147275">
        <w:tc>
          <w:tcPr>
            <w:tcW w:w="8522" w:type="dxa"/>
          </w:tcPr>
          <w:p w:rsidR="00B036E7" w:rsidRDefault="00B036E7" w:rsidP="00147275">
            <w:r>
              <w:object w:dxaOrig="8104" w:dyaOrig="4617">
                <v:shape id="_x0000_i1026" type="#_x0000_t75" style="width:405.7pt;height:230.4pt" o:ole="">
                  <v:imagedata r:id="rId117" o:title=""/>
                </v:shape>
                <o:OLEObject Type="Embed" ProgID="PBrush" ShapeID="_x0000_i1026" DrawAspect="Content" ObjectID="_1533063445" r:id="rId118"/>
              </w:object>
            </w:r>
          </w:p>
        </w:tc>
      </w:tr>
      <w:tr w:rsidR="00B036E7" w:rsidTr="00147275">
        <w:tc>
          <w:tcPr>
            <w:tcW w:w="8522" w:type="dxa"/>
          </w:tcPr>
          <w:p w:rsidR="00B036E7" w:rsidRDefault="00B036E7" w:rsidP="00147275">
            <w:r>
              <w:rPr>
                <w:rFonts w:hint="eastAsia"/>
              </w:rPr>
              <w:t>备注：就绪态深入理解：内存中就绪和交换空间中就绪，操作系统支持虚拟内存。</w:t>
            </w:r>
          </w:p>
          <w:p w:rsidR="00B036E7" w:rsidRPr="000C50E5" w:rsidRDefault="00B036E7" w:rsidP="00147275">
            <w:r>
              <w:rPr>
                <w:rFonts w:hint="eastAsia"/>
              </w:rPr>
              <w:t>虚拟内存实现需要操作系统支持：内存段式管理、段式管理、段页管理。</w:t>
            </w:r>
          </w:p>
        </w:tc>
      </w:tr>
      <w:tr w:rsidR="00B036E7" w:rsidTr="00147275">
        <w:tc>
          <w:tcPr>
            <w:tcW w:w="8522" w:type="dxa"/>
          </w:tcPr>
          <w:p w:rsidR="00B036E7" w:rsidRDefault="00B036E7" w:rsidP="00147275">
            <w:r>
              <w:rPr>
                <w:rFonts w:hint="eastAsia"/>
              </w:rPr>
              <w:t>进程状态编程事件</w:t>
            </w:r>
          </w:p>
          <w:p w:rsidR="00B036E7" w:rsidRDefault="00B036E7" w:rsidP="00147275"/>
        </w:tc>
      </w:tr>
    </w:tbl>
    <w:p w:rsidR="00B036E7" w:rsidRDefault="00B036E7" w:rsidP="00B036E7"/>
    <w:p w:rsidR="00B036E7" w:rsidRDefault="00B036E7" w:rsidP="00B036E7">
      <w:pPr>
        <w:pStyle w:val="4"/>
      </w:pPr>
      <w:r>
        <w:rPr>
          <w:rFonts w:hint="eastAsia"/>
        </w:rPr>
        <w:t>进程调度及调度算法</w:t>
      </w:r>
    </w:p>
    <w:tbl>
      <w:tblPr>
        <w:tblStyle w:val="a5"/>
        <w:tblW w:w="0" w:type="auto"/>
        <w:tblLook w:val="04A0" w:firstRow="1" w:lastRow="0" w:firstColumn="1" w:lastColumn="0" w:noHBand="0" w:noVBand="1"/>
      </w:tblPr>
      <w:tblGrid>
        <w:gridCol w:w="8522"/>
      </w:tblGrid>
      <w:tr w:rsidR="00B036E7" w:rsidTr="00147275">
        <w:tc>
          <w:tcPr>
            <w:tcW w:w="8522" w:type="dxa"/>
          </w:tcPr>
          <w:p w:rsidR="00B036E7" w:rsidRDefault="00B036E7" w:rsidP="00147275">
            <w:r>
              <w:object w:dxaOrig="7271" w:dyaOrig="1821">
                <v:shape id="_x0000_i1027" type="#_x0000_t75" style="width:261.7pt;height:65.75pt" o:ole="">
                  <v:imagedata r:id="rId119" o:title=""/>
                </v:shape>
                <o:OLEObject Type="Embed" ProgID="PBrush" ShapeID="_x0000_i1027" DrawAspect="Content" ObjectID="_1533063446" r:id="rId120"/>
              </w:object>
            </w:r>
          </w:p>
        </w:tc>
      </w:tr>
      <w:tr w:rsidR="00B036E7" w:rsidTr="00147275">
        <w:tc>
          <w:tcPr>
            <w:tcW w:w="8522" w:type="dxa"/>
          </w:tcPr>
          <w:p w:rsidR="00B036E7" w:rsidRDefault="00B036E7" w:rsidP="00147275">
            <w:r>
              <w:object w:dxaOrig="5774" w:dyaOrig="3529">
                <v:shape id="_x0000_i1028" type="#_x0000_t75" style="width:257.3pt;height:85.15pt" o:ole="">
                  <v:imagedata r:id="rId121" o:title=""/>
                </v:shape>
                <o:OLEObject Type="Embed" ProgID="PBrush" ShapeID="_x0000_i1028" DrawAspect="Content" ObjectID="_1533063447" r:id="rId122"/>
              </w:object>
            </w:r>
          </w:p>
        </w:tc>
      </w:tr>
      <w:tr w:rsidR="00B036E7" w:rsidTr="00147275">
        <w:tc>
          <w:tcPr>
            <w:tcW w:w="8522" w:type="dxa"/>
          </w:tcPr>
          <w:p w:rsidR="00B036E7" w:rsidRDefault="00B036E7" w:rsidP="00147275"/>
        </w:tc>
      </w:tr>
    </w:tbl>
    <w:p w:rsidR="00B036E7" w:rsidRDefault="00B036E7" w:rsidP="00B036E7"/>
    <w:p w:rsidR="00B036E7" w:rsidRDefault="00B036E7" w:rsidP="00B036E7">
      <w:pPr>
        <w:pStyle w:val="3"/>
      </w:pPr>
      <w:r>
        <w:rPr>
          <w:rFonts w:hint="eastAsia"/>
        </w:rPr>
        <w:t>3</w:t>
      </w:r>
      <w:r>
        <w:rPr>
          <w:rFonts w:hint="eastAsia"/>
        </w:rPr>
        <w:t>进程编程相关术语</w:t>
      </w:r>
    </w:p>
    <w:tbl>
      <w:tblPr>
        <w:tblStyle w:val="a5"/>
        <w:tblW w:w="0" w:type="auto"/>
        <w:tblLook w:val="04A0" w:firstRow="1" w:lastRow="0" w:firstColumn="1" w:lastColumn="0" w:noHBand="0" w:noVBand="1"/>
      </w:tblPr>
      <w:tblGrid>
        <w:gridCol w:w="8522"/>
      </w:tblGrid>
      <w:tr w:rsidR="00B036E7" w:rsidTr="00147275">
        <w:tc>
          <w:tcPr>
            <w:tcW w:w="8522" w:type="dxa"/>
          </w:tcPr>
          <w:p w:rsidR="00B036E7" w:rsidRDefault="00B036E7" w:rsidP="00147275">
            <w:r>
              <w:rPr>
                <w:rFonts w:hint="eastAsia"/>
              </w:rPr>
              <w:t>进程控制块</w:t>
            </w:r>
          </w:p>
        </w:tc>
      </w:tr>
      <w:tr w:rsidR="00B036E7" w:rsidTr="00147275">
        <w:tc>
          <w:tcPr>
            <w:tcW w:w="8522" w:type="dxa"/>
          </w:tcPr>
          <w:p w:rsidR="00B036E7" w:rsidRPr="00136DFB" w:rsidRDefault="00B036E7" w:rsidP="00B036E7">
            <w:pPr>
              <w:numPr>
                <w:ilvl w:val="0"/>
                <w:numId w:val="20"/>
              </w:numPr>
            </w:pPr>
            <w:r w:rsidRPr="00136DFB">
              <w:rPr>
                <w:rFonts w:hint="eastAsia"/>
              </w:rPr>
              <w:t>进程描述信息</w:t>
            </w:r>
          </w:p>
          <w:p w:rsidR="00B036E7" w:rsidRPr="00136DFB" w:rsidRDefault="00B036E7" w:rsidP="00B036E7">
            <w:pPr>
              <w:numPr>
                <w:ilvl w:val="1"/>
                <w:numId w:val="20"/>
              </w:numPr>
            </w:pPr>
            <w:r w:rsidRPr="00136DFB">
              <w:rPr>
                <w:rFonts w:hint="eastAsia"/>
              </w:rPr>
              <w:t>进程标识符用于唯一的标识一个进程。</w:t>
            </w:r>
          </w:p>
          <w:p w:rsidR="00B036E7" w:rsidRPr="00136DFB" w:rsidRDefault="00B036E7" w:rsidP="00B036E7">
            <w:pPr>
              <w:numPr>
                <w:ilvl w:val="0"/>
                <w:numId w:val="20"/>
              </w:numPr>
            </w:pPr>
            <w:r w:rsidRPr="00136DFB">
              <w:rPr>
                <w:rFonts w:hint="eastAsia"/>
              </w:rPr>
              <w:t>进程控制信息</w:t>
            </w:r>
          </w:p>
          <w:p w:rsidR="00B036E7" w:rsidRPr="00136DFB" w:rsidRDefault="00B036E7" w:rsidP="00B036E7">
            <w:pPr>
              <w:numPr>
                <w:ilvl w:val="1"/>
                <w:numId w:val="20"/>
              </w:numPr>
            </w:pPr>
            <w:r w:rsidRPr="00136DFB">
              <w:rPr>
                <w:rFonts w:hint="eastAsia"/>
              </w:rPr>
              <w:t>进程当前状态</w:t>
            </w:r>
          </w:p>
          <w:p w:rsidR="00B036E7" w:rsidRPr="00136DFB" w:rsidRDefault="00B036E7" w:rsidP="00B036E7">
            <w:pPr>
              <w:numPr>
                <w:ilvl w:val="1"/>
                <w:numId w:val="20"/>
              </w:numPr>
            </w:pPr>
            <w:r w:rsidRPr="00136DFB">
              <w:rPr>
                <w:rFonts w:hint="eastAsia"/>
              </w:rPr>
              <w:t>进程优先级</w:t>
            </w:r>
          </w:p>
          <w:p w:rsidR="00B036E7" w:rsidRPr="00136DFB" w:rsidRDefault="00B036E7" w:rsidP="00B036E7">
            <w:pPr>
              <w:numPr>
                <w:ilvl w:val="1"/>
                <w:numId w:val="20"/>
              </w:numPr>
            </w:pPr>
            <w:r w:rsidRPr="00136DFB">
              <w:rPr>
                <w:rFonts w:hint="eastAsia"/>
              </w:rPr>
              <w:t>程序开始地址</w:t>
            </w:r>
          </w:p>
          <w:p w:rsidR="00B036E7" w:rsidRPr="00136DFB" w:rsidRDefault="00B036E7" w:rsidP="00B036E7">
            <w:pPr>
              <w:numPr>
                <w:ilvl w:val="1"/>
                <w:numId w:val="20"/>
              </w:numPr>
            </w:pPr>
            <w:r w:rsidRPr="00136DFB">
              <w:rPr>
                <w:rFonts w:hint="eastAsia"/>
              </w:rPr>
              <w:t>各种计时信息</w:t>
            </w:r>
          </w:p>
          <w:p w:rsidR="00B036E7" w:rsidRPr="00136DFB" w:rsidRDefault="00B036E7" w:rsidP="00B036E7">
            <w:pPr>
              <w:numPr>
                <w:ilvl w:val="1"/>
                <w:numId w:val="20"/>
              </w:numPr>
            </w:pPr>
            <w:r w:rsidRPr="00136DFB">
              <w:rPr>
                <w:rFonts w:hint="eastAsia"/>
              </w:rPr>
              <w:t>通信信息</w:t>
            </w:r>
          </w:p>
          <w:p w:rsidR="00B036E7" w:rsidRPr="00136DFB" w:rsidRDefault="00B036E7" w:rsidP="00B036E7">
            <w:pPr>
              <w:numPr>
                <w:ilvl w:val="0"/>
                <w:numId w:val="20"/>
              </w:numPr>
            </w:pPr>
            <w:r w:rsidRPr="00136DFB">
              <w:rPr>
                <w:rFonts w:hint="eastAsia"/>
              </w:rPr>
              <w:t>资源信息</w:t>
            </w:r>
          </w:p>
          <w:p w:rsidR="00B036E7" w:rsidRPr="00136DFB" w:rsidRDefault="00B036E7" w:rsidP="00B036E7">
            <w:pPr>
              <w:numPr>
                <w:ilvl w:val="1"/>
                <w:numId w:val="20"/>
              </w:numPr>
            </w:pPr>
            <w:r w:rsidRPr="00136DFB">
              <w:rPr>
                <w:rFonts w:hint="eastAsia"/>
              </w:rPr>
              <w:t>占用内存大小及管理用数据结构指针</w:t>
            </w:r>
          </w:p>
          <w:p w:rsidR="00B036E7" w:rsidRPr="00136DFB" w:rsidRDefault="00B036E7" w:rsidP="00B036E7">
            <w:pPr>
              <w:numPr>
                <w:ilvl w:val="1"/>
                <w:numId w:val="20"/>
              </w:numPr>
            </w:pPr>
            <w:r w:rsidRPr="00136DFB">
              <w:rPr>
                <w:rFonts w:hint="eastAsia"/>
              </w:rPr>
              <w:t>交换区相关信息</w:t>
            </w:r>
          </w:p>
          <w:p w:rsidR="00B036E7" w:rsidRPr="00136DFB" w:rsidRDefault="00B036E7" w:rsidP="00B036E7">
            <w:pPr>
              <w:numPr>
                <w:ilvl w:val="1"/>
                <w:numId w:val="20"/>
              </w:numPr>
            </w:pPr>
            <w:r w:rsidRPr="00136DFB">
              <w:rPr>
                <w:rFonts w:hint="eastAsia"/>
              </w:rPr>
              <w:t>I/O</w:t>
            </w:r>
            <w:r w:rsidRPr="00136DFB">
              <w:rPr>
                <w:rFonts w:hint="eastAsia"/>
              </w:rPr>
              <w:t>设备号、缓冲、设备相关的数结构</w:t>
            </w:r>
          </w:p>
          <w:p w:rsidR="00B036E7" w:rsidRPr="00136DFB" w:rsidRDefault="00B036E7" w:rsidP="00B036E7">
            <w:pPr>
              <w:numPr>
                <w:ilvl w:val="1"/>
                <w:numId w:val="20"/>
              </w:numPr>
            </w:pPr>
            <w:r w:rsidRPr="00136DFB">
              <w:rPr>
                <w:rFonts w:hint="eastAsia"/>
              </w:rPr>
              <w:t>文件系统相关指针</w:t>
            </w:r>
          </w:p>
          <w:p w:rsidR="00B036E7" w:rsidRPr="00136DFB" w:rsidRDefault="00B036E7" w:rsidP="00B036E7">
            <w:pPr>
              <w:numPr>
                <w:ilvl w:val="0"/>
                <w:numId w:val="20"/>
              </w:numPr>
            </w:pPr>
            <w:r w:rsidRPr="00136DFB">
              <w:rPr>
                <w:rFonts w:hint="eastAsia"/>
              </w:rPr>
              <w:t>现场保护信息</w:t>
            </w:r>
          </w:p>
          <w:p w:rsidR="00B036E7" w:rsidRPr="00136DFB" w:rsidRDefault="00B036E7" w:rsidP="00B036E7">
            <w:pPr>
              <w:numPr>
                <w:ilvl w:val="1"/>
                <w:numId w:val="20"/>
              </w:numPr>
            </w:pPr>
            <w:r w:rsidRPr="00136DFB">
              <w:rPr>
                <w:rFonts w:hint="eastAsia"/>
              </w:rPr>
              <w:t>寄存器</w:t>
            </w:r>
          </w:p>
          <w:p w:rsidR="00B036E7" w:rsidRPr="00136DFB" w:rsidRDefault="00B036E7" w:rsidP="00B036E7">
            <w:pPr>
              <w:numPr>
                <w:ilvl w:val="1"/>
                <w:numId w:val="20"/>
              </w:numPr>
            </w:pPr>
            <w:r w:rsidRPr="00136DFB">
              <w:rPr>
                <w:rFonts w:hint="eastAsia"/>
              </w:rPr>
              <w:t>PC</w:t>
            </w:r>
          </w:p>
          <w:p w:rsidR="00B036E7" w:rsidRPr="00136DFB" w:rsidRDefault="00B036E7" w:rsidP="00B036E7">
            <w:pPr>
              <w:numPr>
                <w:ilvl w:val="1"/>
                <w:numId w:val="20"/>
              </w:numPr>
            </w:pPr>
            <w:r w:rsidRPr="00136DFB">
              <w:rPr>
                <w:rFonts w:hint="eastAsia"/>
              </w:rPr>
              <w:t>程序状态字</w:t>
            </w:r>
            <w:r w:rsidRPr="00136DFB">
              <w:rPr>
                <w:rFonts w:hint="eastAsia"/>
              </w:rPr>
              <w:t>PSW</w:t>
            </w:r>
          </w:p>
          <w:p w:rsidR="00B036E7" w:rsidRPr="00136DFB" w:rsidRDefault="00B036E7" w:rsidP="00B036E7">
            <w:pPr>
              <w:numPr>
                <w:ilvl w:val="1"/>
                <w:numId w:val="20"/>
              </w:numPr>
            </w:pPr>
            <w:r w:rsidRPr="00136DFB">
              <w:rPr>
                <w:rFonts w:hint="eastAsia"/>
              </w:rPr>
              <w:t>栈指针</w:t>
            </w:r>
          </w:p>
          <w:p w:rsidR="00B036E7" w:rsidRDefault="00B036E7" w:rsidP="00147275"/>
        </w:tc>
      </w:tr>
      <w:tr w:rsidR="00B036E7" w:rsidTr="00147275">
        <w:tc>
          <w:tcPr>
            <w:tcW w:w="8522" w:type="dxa"/>
          </w:tcPr>
          <w:p w:rsidR="00B036E7" w:rsidRDefault="00B036E7" w:rsidP="00147275">
            <w:r>
              <w:rPr>
                <w:rFonts w:hint="eastAsia"/>
              </w:rPr>
              <w:t>进程标示</w:t>
            </w:r>
          </w:p>
        </w:tc>
      </w:tr>
      <w:tr w:rsidR="00B036E7" w:rsidTr="00147275">
        <w:tc>
          <w:tcPr>
            <w:tcW w:w="8522" w:type="dxa"/>
          </w:tcPr>
          <w:p w:rsidR="00B036E7" w:rsidRPr="00136DFB" w:rsidRDefault="00B036E7" w:rsidP="00B036E7">
            <w:pPr>
              <w:numPr>
                <w:ilvl w:val="0"/>
                <w:numId w:val="21"/>
              </w:numPr>
            </w:pPr>
            <w:r w:rsidRPr="00136DFB">
              <w:rPr>
                <w:rFonts w:hint="eastAsia"/>
              </w:rPr>
              <w:t>每个进程都会分配到一个独一无二的数字编号，我们称之为“进程标识”</w:t>
            </w:r>
            <w:r w:rsidRPr="00136DFB">
              <w:rPr>
                <w:rFonts w:hint="eastAsia"/>
              </w:rPr>
              <w:t>(process identifier),</w:t>
            </w:r>
            <w:r w:rsidRPr="00136DFB">
              <w:rPr>
                <w:rFonts w:hint="eastAsia"/>
              </w:rPr>
              <w:t>或者就直接叫它</w:t>
            </w:r>
            <w:r w:rsidRPr="00136DFB">
              <w:rPr>
                <w:rFonts w:hint="eastAsia"/>
              </w:rPr>
              <w:t>PID.</w:t>
            </w:r>
          </w:p>
          <w:p w:rsidR="00B036E7" w:rsidRPr="00136DFB" w:rsidRDefault="00B036E7" w:rsidP="00B036E7">
            <w:pPr>
              <w:numPr>
                <w:ilvl w:val="0"/>
                <w:numId w:val="21"/>
              </w:numPr>
            </w:pPr>
            <w:r w:rsidRPr="00136DFB">
              <w:rPr>
                <w:rFonts w:hint="eastAsia"/>
              </w:rPr>
              <w:t>是一个正整数，取值范围从</w:t>
            </w:r>
            <w:r w:rsidRPr="00136DFB">
              <w:rPr>
                <w:rFonts w:hint="eastAsia"/>
              </w:rPr>
              <w:t>2</w:t>
            </w:r>
            <w:r w:rsidRPr="00136DFB">
              <w:rPr>
                <w:rFonts w:hint="eastAsia"/>
              </w:rPr>
              <w:t>到</w:t>
            </w:r>
            <w:r w:rsidRPr="00136DFB">
              <w:rPr>
                <w:rFonts w:hint="eastAsia"/>
              </w:rPr>
              <w:t>32768</w:t>
            </w:r>
          </w:p>
          <w:p w:rsidR="00B036E7" w:rsidRPr="00136DFB" w:rsidRDefault="00B036E7" w:rsidP="00B036E7">
            <w:pPr>
              <w:numPr>
                <w:ilvl w:val="0"/>
                <w:numId w:val="21"/>
              </w:numPr>
            </w:pPr>
            <w:r w:rsidRPr="00136DFB">
              <w:rPr>
                <w:rFonts w:hint="eastAsia"/>
              </w:rPr>
              <w:t>当一个进程被启动时，它会顺序挑选下一个未使用的编号数字做为自己的</w:t>
            </w:r>
            <w:r w:rsidRPr="00136DFB">
              <w:rPr>
                <w:rFonts w:hint="eastAsia"/>
              </w:rPr>
              <w:t>PID</w:t>
            </w:r>
          </w:p>
          <w:p w:rsidR="00B036E7" w:rsidRPr="00136DFB" w:rsidRDefault="00B036E7" w:rsidP="00B036E7">
            <w:pPr>
              <w:numPr>
                <w:ilvl w:val="0"/>
                <w:numId w:val="21"/>
              </w:numPr>
            </w:pPr>
            <w:r w:rsidRPr="00136DFB">
              <w:rPr>
                <w:rFonts w:hint="eastAsia"/>
              </w:rPr>
              <w:t>数字</w:t>
            </w:r>
            <w:r w:rsidRPr="00136DFB">
              <w:rPr>
                <w:rFonts w:hint="eastAsia"/>
              </w:rPr>
              <w:t>1</w:t>
            </w:r>
            <w:r w:rsidRPr="00136DFB">
              <w:rPr>
                <w:rFonts w:hint="eastAsia"/>
              </w:rPr>
              <w:t>一般为特殊进程</w:t>
            </w:r>
            <w:r w:rsidRPr="00136DFB">
              <w:rPr>
                <w:rFonts w:hint="eastAsia"/>
              </w:rPr>
              <w:t>init</w:t>
            </w:r>
            <w:r w:rsidRPr="00136DFB">
              <w:rPr>
                <w:rFonts w:hint="eastAsia"/>
              </w:rPr>
              <w:t>保留的</w:t>
            </w:r>
          </w:p>
        </w:tc>
      </w:tr>
      <w:tr w:rsidR="00B036E7" w:rsidTr="00147275">
        <w:tc>
          <w:tcPr>
            <w:tcW w:w="8522" w:type="dxa"/>
          </w:tcPr>
          <w:p w:rsidR="00B036E7" w:rsidRPr="00136DFB" w:rsidRDefault="00B036E7" w:rsidP="00147275">
            <w:r>
              <w:rPr>
                <w:rFonts w:hint="eastAsia"/>
              </w:rPr>
              <w:t>进程创建</w:t>
            </w:r>
          </w:p>
        </w:tc>
      </w:tr>
      <w:tr w:rsidR="00B036E7" w:rsidTr="00147275">
        <w:tc>
          <w:tcPr>
            <w:tcW w:w="8522" w:type="dxa"/>
          </w:tcPr>
          <w:p w:rsidR="00B036E7" w:rsidRPr="00136DFB" w:rsidRDefault="00B036E7" w:rsidP="00B036E7">
            <w:pPr>
              <w:numPr>
                <w:ilvl w:val="0"/>
                <w:numId w:val="21"/>
              </w:numPr>
            </w:pPr>
            <w:r w:rsidRPr="00136DFB">
              <w:rPr>
                <w:rFonts w:hint="eastAsia"/>
              </w:rPr>
              <w:t>不同的操作系统所提供的进程创建原语的名称和格式不尽相同，但执行创建进程原语后，操作系统所做的工作却大致相同，都包括以下几点：</w:t>
            </w:r>
          </w:p>
          <w:p w:rsidR="00B036E7" w:rsidRPr="00136DFB" w:rsidRDefault="00B036E7" w:rsidP="00B036E7">
            <w:pPr>
              <w:numPr>
                <w:ilvl w:val="0"/>
                <w:numId w:val="21"/>
              </w:numPr>
            </w:pPr>
            <w:r w:rsidRPr="00136DFB">
              <w:rPr>
                <w:rFonts w:hint="eastAsia"/>
              </w:rPr>
              <w:t>给新创建的进程分配一个内部标识，在内核中建立进程结构。</w:t>
            </w:r>
          </w:p>
          <w:p w:rsidR="00B036E7" w:rsidRPr="00136DFB" w:rsidRDefault="00B036E7" w:rsidP="00B036E7">
            <w:pPr>
              <w:numPr>
                <w:ilvl w:val="0"/>
                <w:numId w:val="21"/>
              </w:numPr>
            </w:pPr>
            <w:r w:rsidRPr="00136DFB">
              <w:rPr>
                <w:rFonts w:hint="eastAsia"/>
              </w:rPr>
              <w:t>复制父进程的环境</w:t>
            </w:r>
          </w:p>
          <w:p w:rsidR="00B036E7" w:rsidRPr="00136DFB" w:rsidRDefault="00B036E7" w:rsidP="00B036E7">
            <w:pPr>
              <w:numPr>
                <w:ilvl w:val="0"/>
                <w:numId w:val="21"/>
              </w:numPr>
            </w:pPr>
            <w:r w:rsidRPr="00136DFB">
              <w:rPr>
                <w:rFonts w:hint="eastAsia"/>
              </w:rPr>
              <w:t>为进程分配资源，</w:t>
            </w:r>
            <w:r w:rsidRPr="00136DFB">
              <w:rPr>
                <w:rFonts w:hint="eastAsia"/>
              </w:rPr>
              <w:t xml:space="preserve"> </w:t>
            </w:r>
            <w:r w:rsidRPr="00136DFB">
              <w:rPr>
                <w:rFonts w:hint="eastAsia"/>
              </w:rPr>
              <w:t>包括进程映像所需要的所有元素（程序、数据、用户栈等），</w:t>
            </w:r>
          </w:p>
          <w:p w:rsidR="00B036E7" w:rsidRPr="00136DFB" w:rsidRDefault="00B036E7" w:rsidP="00B036E7">
            <w:pPr>
              <w:numPr>
                <w:ilvl w:val="0"/>
                <w:numId w:val="21"/>
              </w:numPr>
            </w:pPr>
            <w:r w:rsidRPr="00136DFB">
              <w:rPr>
                <w:rFonts w:hint="eastAsia"/>
              </w:rPr>
              <w:t>复制父进程地址空间的内容到该进程地址空间中。</w:t>
            </w:r>
          </w:p>
          <w:p w:rsidR="00B036E7" w:rsidRPr="00136DFB" w:rsidRDefault="00B036E7" w:rsidP="00B036E7">
            <w:pPr>
              <w:numPr>
                <w:ilvl w:val="0"/>
                <w:numId w:val="21"/>
              </w:numPr>
            </w:pPr>
            <w:r w:rsidRPr="00136DFB">
              <w:rPr>
                <w:rFonts w:hint="eastAsia"/>
              </w:rPr>
              <w:t>置该进程的状态为就绪，插入就绪队列。</w:t>
            </w:r>
          </w:p>
        </w:tc>
      </w:tr>
      <w:tr w:rsidR="00B036E7" w:rsidTr="00147275">
        <w:tc>
          <w:tcPr>
            <w:tcW w:w="8522" w:type="dxa"/>
          </w:tcPr>
          <w:p w:rsidR="00B036E7" w:rsidRPr="00136DFB" w:rsidRDefault="00B036E7" w:rsidP="00147275">
            <w:r>
              <w:rPr>
                <w:rFonts w:hint="eastAsia"/>
              </w:rPr>
              <w:t>进程撤销</w:t>
            </w:r>
          </w:p>
        </w:tc>
      </w:tr>
      <w:tr w:rsidR="00B036E7" w:rsidTr="00147275">
        <w:tc>
          <w:tcPr>
            <w:tcW w:w="8522" w:type="dxa"/>
          </w:tcPr>
          <w:p w:rsidR="00B036E7" w:rsidRPr="00136DFB" w:rsidRDefault="00B036E7" w:rsidP="00B036E7">
            <w:pPr>
              <w:numPr>
                <w:ilvl w:val="0"/>
                <w:numId w:val="21"/>
              </w:numPr>
            </w:pPr>
            <w:r w:rsidRPr="00136DFB">
              <w:rPr>
                <w:rFonts w:hint="eastAsia"/>
              </w:rPr>
              <w:t>进程终止时操作系统做以下工作：</w:t>
            </w:r>
          </w:p>
          <w:p w:rsidR="00B036E7" w:rsidRPr="00136DFB" w:rsidRDefault="00B036E7" w:rsidP="00B036E7">
            <w:pPr>
              <w:numPr>
                <w:ilvl w:val="0"/>
                <w:numId w:val="21"/>
              </w:numPr>
            </w:pPr>
            <w:r w:rsidRPr="00136DFB">
              <w:rPr>
                <w:rFonts w:hint="eastAsia"/>
                <w:b/>
                <w:bCs/>
              </w:rPr>
              <w:t>关闭软中断</w:t>
            </w:r>
            <w:r w:rsidRPr="00136DFB">
              <w:rPr>
                <w:rFonts w:hint="eastAsia"/>
                <w:i/>
                <w:iCs/>
              </w:rPr>
              <w:t>:</w:t>
            </w:r>
            <w:r w:rsidRPr="00136DFB">
              <w:rPr>
                <w:rFonts w:hint="eastAsia"/>
              </w:rPr>
              <w:t>因为进程即将终止而不再处理任何软中断信号；</w:t>
            </w:r>
          </w:p>
          <w:p w:rsidR="00B036E7" w:rsidRPr="00136DFB" w:rsidRDefault="00B036E7" w:rsidP="00B036E7">
            <w:pPr>
              <w:numPr>
                <w:ilvl w:val="0"/>
                <w:numId w:val="21"/>
              </w:numPr>
            </w:pPr>
            <w:r w:rsidRPr="00136DFB">
              <w:rPr>
                <w:rFonts w:hint="eastAsia"/>
                <w:b/>
                <w:bCs/>
              </w:rPr>
              <w:t>回收资源：</w:t>
            </w:r>
            <w:r w:rsidRPr="00136DFB">
              <w:rPr>
                <w:rFonts w:hint="eastAsia"/>
              </w:rPr>
              <w:t>释放进程分配的所有资源，如关闭所有已打开文件，释放进程相应的数</w:t>
            </w:r>
            <w:r w:rsidRPr="00136DFB">
              <w:rPr>
                <w:rFonts w:hint="eastAsia"/>
              </w:rPr>
              <w:lastRenderedPageBreak/>
              <w:t>据结构等；</w:t>
            </w:r>
          </w:p>
          <w:p w:rsidR="00B036E7" w:rsidRPr="00136DFB" w:rsidRDefault="00B036E7" w:rsidP="00B036E7">
            <w:pPr>
              <w:numPr>
                <w:ilvl w:val="0"/>
                <w:numId w:val="21"/>
              </w:numPr>
            </w:pPr>
            <w:r w:rsidRPr="00136DFB">
              <w:rPr>
                <w:rFonts w:hint="eastAsia"/>
                <w:b/>
                <w:bCs/>
              </w:rPr>
              <w:t>写记帐信息</w:t>
            </w:r>
            <w:r w:rsidRPr="00136DFB">
              <w:rPr>
                <w:rFonts w:hint="eastAsia"/>
              </w:rPr>
              <w:t>：将进程在运行过程中所产生的记帐数据（其中包括进程运行时的各种统计信息）记录到一个全局记帐文件中；</w:t>
            </w:r>
          </w:p>
          <w:p w:rsidR="00B036E7" w:rsidRPr="00136DFB" w:rsidRDefault="00B036E7" w:rsidP="00B036E7">
            <w:pPr>
              <w:numPr>
                <w:ilvl w:val="0"/>
                <w:numId w:val="21"/>
              </w:numPr>
            </w:pPr>
            <w:r w:rsidRPr="00136DFB">
              <w:rPr>
                <w:rFonts w:hint="eastAsia"/>
                <w:b/>
                <w:bCs/>
              </w:rPr>
              <w:t>置该进程为僵死状态</w:t>
            </w:r>
            <w:r w:rsidRPr="00136DFB">
              <w:rPr>
                <w:rFonts w:hint="eastAsia"/>
              </w:rPr>
              <w:t>:</w:t>
            </w:r>
            <w:r w:rsidRPr="00136DFB">
              <w:rPr>
                <w:rFonts w:hint="eastAsia"/>
              </w:rPr>
              <w:t>向父进程发送子进程死的软中断信号，将终止信息</w:t>
            </w:r>
            <w:r w:rsidRPr="00136DFB">
              <w:t>status</w:t>
            </w:r>
            <w:r w:rsidRPr="00136DFB">
              <w:rPr>
                <w:rFonts w:hint="eastAsia"/>
              </w:rPr>
              <w:t>送到指定的存储单元中；</w:t>
            </w:r>
          </w:p>
          <w:p w:rsidR="00B036E7" w:rsidRPr="00136DFB" w:rsidRDefault="00B036E7" w:rsidP="00B036E7">
            <w:pPr>
              <w:numPr>
                <w:ilvl w:val="0"/>
                <w:numId w:val="21"/>
              </w:numPr>
            </w:pPr>
            <w:r w:rsidRPr="00136DFB">
              <w:rPr>
                <w:rFonts w:hint="eastAsia"/>
                <w:b/>
                <w:bCs/>
              </w:rPr>
              <w:t>转进程调度</w:t>
            </w:r>
            <w:r w:rsidRPr="00136DFB">
              <w:t>:</w:t>
            </w:r>
            <w:r w:rsidRPr="00136DFB">
              <w:rPr>
                <w:rFonts w:hint="eastAsia"/>
              </w:rPr>
              <w:t>因为此时</w:t>
            </w:r>
            <w:r w:rsidRPr="00136DFB">
              <w:t>CPU</w:t>
            </w:r>
            <w:r w:rsidRPr="00136DFB">
              <w:rPr>
                <w:rFonts w:hint="eastAsia"/>
              </w:rPr>
              <w:t>已经被释放，需要由进程调度进行</w:t>
            </w:r>
            <w:r w:rsidRPr="00136DFB">
              <w:t>CPU</w:t>
            </w:r>
            <w:r w:rsidRPr="00136DFB">
              <w:rPr>
                <w:rFonts w:hint="eastAsia"/>
              </w:rPr>
              <w:t>再分配。</w:t>
            </w:r>
          </w:p>
        </w:tc>
      </w:tr>
      <w:tr w:rsidR="00B036E7" w:rsidTr="00147275">
        <w:tc>
          <w:tcPr>
            <w:tcW w:w="8522" w:type="dxa"/>
            <w:tcBorders>
              <w:bottom w:val="single" w:sz="4" w:space="0" w:color="auto"/>
            </w:tcBorders>
          </w:tcPr>
          <w:p w:rsidR="00B036E7" w:rsidRPr="00C32D39" w:rsidRDefault="00B036E7" w:rsidP="00147275">
            <w:pPr>
              <w:rPr>
                <w:b/>
                <w:bCs/>
              </w:rPr>
            </w:pPr>
          </w:p>
        </w:tc>
      </w:tr>
      <w:tr w:rsidR="00B036E7" w:rsidTr="00147275">
        <w:tc>
          <w:tcPr>
            <w:tcW w:w="8522" w:type="dxa"/>
            <w:tcBorders>
              <w:bottom w:val="nil"/>
            </w:tcBorders>
          </w:tcPr>
          <w:p w:rsidR="00B036E7" w:rsidRPr="00C32D39" w:rsidRDefault="00B036E7" w:rsidP="00147275">
            <w:pPr>
              <w:rPr>
                <w:b/>
                <w:bCs/>
              </w:rPr>
            </w:pPr>
          </w:p>
        </w:tc>
      </w:tr>
      <w:tr w:rsidR="00B036E7" w:rsidTr="00147275">
        <w:tc>
          <w:tcPr>
            <w:tcW w:w="8522" w:type="dxa"/>
            <w:tcBorders>
              <w:top w:val="nil"/>
            </w:tcBorders>
          </w:tcPr>
          <w:p w:rsidR="00B036E7" w:rsidRDefault="00B036E7" w:rsidP="00147275">
            <w:r>
              <w:rPr>
                <w:rFonts w:hint="eastAsia"/>
              </w:rPr>
              <w:t>进程创建其他实践</w:t>
            </w:r>
          </w:p>
          <w:p w:rsidR="00B036E7" w:rsidRDefault="00B036E7" w:rsidP="00147275">
            <w:r>
              <w:rPr>
                <w:rFonts w:hint="eastAsia"/>
              </w:rPr>
              <w:t>1</w:t>
            </w:r>
            <w:r>
              <w:rPr>
                <w:rFonts w:hint="eastAsia"/>
              </w:rPr>
              <w:t>）</w:t>
            </w:r>
            <w:r>
              <w:rPr>
                <w:rFonts w:hint="eastAsia"/>
              </w:rPr>
              <w:t>Win PK Linux</w:t>
            </w:r>
            <w:r>
              <w:rPr>
                <w:rFonts w:hint="eastAsia"/>
              </w:rPr>
              <w:t>进程观察工具</w:t>
            </w:r>
          </w:p>
          <w:p w:rsidR="00B036E7" w:rsidRPr="00C32D39" w:rsidRDefault="00B036E7" w:rsidP="00147275">
            <w:pPr>
              <w:ind w:firstLineChars="200" w:firstLine="420"/>
            </w:pPr>
            <w:r w:rsidRPr="00C32D39">
              <w:rPr>
                <w:rFonts w:hint="eastAsia"/>
              </w:rPr>
              <w:t>0</w:t>
            </w:r>
            <w:r w:rsidRPr="00C32D39">
              <w:rPr>
                <w:rFonts w:hint="eastAsia"/>
              </w:rPr>
              <w:t>号进程（也称为）空闲进程</w:t>
            </w:r>
          </w:p>
          <w:p w:rsidR="00B036E7" w:rsidRPr="00C32D39" w:rsidRDefault="00B036E7" w:rsidP="00147275">
            <w:r w:rsidRPr="00C32D39">
              <w:rPr>
                <w:rFonts w:hint="eastAsia"/>
              </w:rPr>
              <w:tab/>
            </w:r>
            <w:r w:rsidRPr="00C32D39">
              <w:rPr>
                <w:rFonts w:hint="eastAsia"/>
              </w:rPr>
              <w:t>内存</w:t>
            </w:r>
            <w:r w:rsidRPr="00C32D39">
              <w:rPr>
                <w:rFonts w:hint="eastAsia"/>
              </w:rPr>
              <w:t>===</w:t>
            </w:r>
            <w:r>
              <w:rPr>
                <w:rFonts w:hint="eastAsia"/>
              </w:rPr>
              <w:t>》交换空间，支持虚拟内存</w:t>
            </w:r>
            <w:r w:rsidRPr="00C32D39">
              <w:rPr>
                <w:rFonts w:hint="eastAsia"/>
              </w:rPr>
              <w:t>。</w:t>
            </w:r>
          </w:p>
          <w:p w:rsidR="00B036E7" w:rsidRPr="00C32D39" w:rsidRDefault="00B036E7" w:rsidP="00147275">
            <w:pPr>
              <w:ind w:firstLineChars="200" w:firstLine="420"/>
            </w:pPr>
            <w:r w:rsidRPr="00C32D39">
              <w:rPr>
                <w:rFonts w:hint="eastAsia"/>
              </w:rPr>
              <w:t>1</w:t>
            </w:r>
            <w:r w:rsidRPr="00C32D39">
              <w:rPr>
                <w:rFonts w:hint="eastAsia"/>
              </w:rPr>
              <w:t>号进程</w:t>
            </w:r>
            <w:r w:rsidRPr="00C32D39">
              <w:rPr>
                <w:rFonts w:hint="eastAsia"/>
              </w:rPr>
              <w:t xml:space="preserve"> </w:t>
            </w:r>
            <w:r w:rsidRPr="00C32D39">
              <w:rPr>
                <w:rFonts w:hint="eastAsia"/>
              </w:rPr>
              <w:t>第一个用户进程。。。。</w:t>
            </w:r>
          </w:p>
          <w:p w:rsidR="00B036E7" w:rsidRPr="00C32D39" w:rsidRDefault="00B036E7" w:rsidP="00147275">
            <w:r>
              <w:rPr>
                <w:rFonts w:hint="eastAsia"/>
              </w:rPr>
              <w:t>2</w:t>
            </w:r>
            <w:r>
              <w:rPr>
                <w:rFonts w:hint="eastAsia"/>
              </w:rPr>
              <w:t>）</w:t>
            </w:r>
            <w:r w:rsidRPr="00C32D39">
              <w:t xml:space="preserve">which </w:t>
            </w:r>
            <w:r>
              <w:rPr>
                <w:rFonts w:hint="eastAsia"/>
              </w:rPr>
              <w:t xml:space="preserve">  </w:t>
            </w:r>
            <w:r w:rsidRPr="00C32D39">
              <w:t>init /sbin/</w:t>
            </w:r>
          </w:p>
          <w:p w:rsidR="00B036E7" w:rsidRDefault="00B036E7" w:rsidP="00147275">
            <w:r>
              <w:rPr>
                <w:rFonts w:hint="eastAsia"/>
              </w:rPr>
              <w:t>3</w:t>
            </w:r>
            <w:r>
              <w:rPr>
                <w:rFonts w:hint="eastAsia"/>
              </w:rPr>
              <w:t>）</w:t>
            </w:r>
            <w:r w:rsidRPr="00C32D39">
              <w:rPr>
                <w:rFonts w:hint="eastAsia"/>
              </w:rPr>
              <w:t>查看内核进程</w:t>
            </w:r>
            <w:r w:rsidRPr="00C32D39">
              <w:rPr>
                <w:rFonts w:hint="eastAsia"/>
              </w:rPr>
              <w:t>pid</w:t>
            </w:r>
            <w:r w:rsidRPr="00C32D39">
              <w:rPr>
                <w:rFonts w:hint="eastAsia"/>
              </w:rPr>
              <w:t>最大配置</w:t>
            </w:r>
          </w:p>
          <w:p w:rsidR="00B036E7" w:rsidRDefault="00B036E7" w:rsidP="00147275">
            <w:r>
              <w:t xml:space="preserve">[root@localhost ~]# cat /proc/sys/kernel/pid_max </w:t>
            </w:r>
          </w:p>
          <w:p w:rsidR="00B036E7" w:rsidRPr="00C32D39" w:rsidRDefault="00B036E7" w:rsidP="00147275">
            <w:r>
              <w:t>32768</w:t>
            </w:r>
          </w:p>
          <w:p w:rsidR="00B036E7" w:rsidRPr="00C32D39" w:rsidRDefault="00B036E7" w:rsidP="00147275">
            <w:r>
              <w:rPr>
                <w:rFonts w:hint="eastAsia"/>
              </w:rPr>
              <w:t>4</w:t>
            </w:r>
            <w:r>
              <w:rPr>
                <w:rFonts w:hint="eastAsia"/>
              </w:rPr>
              <w:t>）</w:t>
            </w:r>
            <w:r w:rsidRPr="00C32D39">
              <w:rPr>
                <w:rFonts w:hint="eastAsia"/>
              </w:rPr>
              <w:t>终止进程方法中</w:t>
            </w:r>
          </w:p>
          <w:p w:rsidR="00B036E7" w:rsidRPr="00C32D39" w:rsidRDefault="00B036E7" w:rsidP="00147275">
            <w:pPr>
              <w:rPr>
                <w:b/>
                <w:bCs/>
              </w:rPr>
            </w:pPr>
            <w:r w:rsidRPr="00C32D39">
              <w:tab/>
              <w:t>SIGABORT</w:t>
            </w:r>
          </w:p>
        </w:tc>
      </w:tr>
      <w:tr w:rsidR="00B036E7" w:rsidTr="00147275">
        <w:tc>
          <w:tcPr>
            <w:tcW w:w="8522" w:type="dxa"/>
          </w:tcPr>
          <w:p w:rsidR="00B036E7" w:rsidRDefault="00B036E7" w:rsidP="00147275"/>
        </w:tc>
      </w:tr>
    </w:tbl>
    <w:p w:rsidR="00B036E7" w:rsidRDefault="00B036E7" w:rsidP="00B036E7">
      <w:pPr>
        <w:pStyle w:val="2"/>
      </w:pPr>
      <w:r>
        <w:rPr>
          <w:rFonts w:hint="eastAsia"/>
        </w:rPr>
        <w:t>进程编程实践</w:t>
      </w:r>
      <w:r>
        <w:rPr>
          <w:rFonts w:hint="eastAsia"/>
        </w:rPr>
        <w:t xml:space="preserve"> </w:t>
      </w:r>
    </w:p>
    <w:p w:rsidR="00B036E7" w:rsidRDefault="00B036E7" w:rsidP="00B036E7">
      <w:pPr>
        <w:pStyle w:val="3"/>
      </w:pPr>
      <w:r>
        <w:rPr>
          <w:rFonts w:hint="eastAsia"/>
        </w:rPr>
        <w:t>1fork</w:t>
      </w:r>
      <w:r>
        <w:rPr>
          <w:rFonts w:hint="eastAsia"/>
        </w:rPr>
        <w:t>系统调用相关说明</w:t>
      </w:r>
    </w:p>
    <w:tbl>
      <w:tblPr>
        <w:tblStyle w:val="a5"/>
        <w:tblW w:w="0" w:type="auto"/>
        <w:tblLook w:val="04A0" w:firstRow="1" w:lastRow="0" w:firstColumn="1" w:lastColumn="0" w:noHBand="0" w:noVBand="1"/>
      </w:tblPr>
      <w:tblGrid>
        <w:gridCol w:w="8522"/>
      </w:tblGrid>
      <w:tr w:rsidR="00B036E7" w:rsidTr="00147275">
        <w:tc>
          <w:tcPr>
            <w:tcW w:w="8522" w:type="dxa"/>
          </w:tcPr>
          <w:p w:rsidR="00B036E7" w:rsidRDefault="00B036E7" w:rsidP="00147275">
            <w:r w:rsidRPr="00925AB1">
              <w:rPr>
                <w:rFonts w:hint="eastAsia"/>
                <w:b/>
                <w:bCs/>
              </w:rPr>
              <w:t>复制一个进程映象</w:t>
            </w:r>
            <w:r w:rsidRPr="00925AB1">
              <w:rPr>
                <w:b/>
                <w:bCs/>
              </w:rPr>
              <w:t>fork</w:t>
            </w:r>
          </w:p>
          <w:p w:rsidR="00B036E7" w:rsidRPr="00A819CE" w:rsidRDefault="00B036E7" w:rsidP="00657ADF">
            <w:pPr>
              <w:numPr>
                <w:ilvl w:val="0"/>
                <w:numId w:val="22"/>
              </w:numPr>
            </w:pPr>
            <w:r w:rsidRPr="00A819CE">
              <w:rPr>
                <w:rFonts w:hint="eastAsia"/>
              </w:rPr>
              <w:t>使用</w:t>
            </w:r>
            <w:r w:rsidRPr="00A819CE">
              <w:t>fork</w:t>
            </w:r>
            <w:r w:rsidRPr="00A819CE">
              <w:rPr>
                <w:rFonts w:hint="eastAsia"/>
              </w:rPr>
              <w:t>函数得到的子进程从父进程的继承了整个进程的地址空间，包括：进程上下文、进程堆栈、内存信息、打开的文件描述符、信号控制设置、进程优先级、进程组号、当前工作目录、根目录、资源限制、控制终端等。</w:t>
            </w:r>
          </w:p>
          <w:p w:rsidR="00B036E7" w:rsidRPr="00A819CE" w:rsidRDefault="00B036E7" w:rsidP="00657ADF">
            <w:pPr>
              <w:numPr>
                <w:ilvl w:val="0"/>
                <w:numId w:val="22"/>
              </w:numPr>
            </w:pPr>
            <w:r w:rsidRPr="00A819CE">
              <w:rPr>
                <w:rFonts w:hint="eastAsia"/>
              </w:rPr>
              <w:t>子进程与父进程的区别在于：</w:t>
            </w:r>
          </w:p>
          <w:p w:rsidR="00B036E7" w:rsidRPr="00A819CE" w:rsidRDefault="00B036E7" w:rsidP="00657ADF">
            <w:pPr>
              <w:numPr>
                <w:ilvl w:val="1"/>
                <w:numId w:val="22"/>
              </w:numPr>
            </w:pPr>
            <w:r w:rsidRPr="00A819CE">
              <w:t>1</w:t>
            </w:r>
            <w:r w:rsidRPr="00A819CE">
              <w:rPr>
                <w:rFonts w:hint="eastAsia"/>
              </w:rPr>
              <w:t>、父进程设置的锁，子进程不继承</w:t>
            </w:r>
          </w:p>
          <w:p w:rsidR="00B036E7" w:rsidRPr="00A819CE" w:rsidRDefault="00B036E7" w:rsidP="00657ADF">
            <w:pPr>
              <w:numPr>
                <w:ilvl w:val="1"/>
                <w:numId w:val="22"/>
              </w:numPr>
            </w:pPr>
            <w:r w:rsidRPr="00A819CE">
              <w:t>2</w:t>
            </w:r>
            <w:r w:rsidRPr="00A819CE">
              <w:rPr>
                <w:rFonts w:hint="eastAsia"/>
              </w:rPr>
              <w:t>、各自的进程</w:t>
            </w:r>
            <w:r w:rsidRPr="00A819CE">
              <w:t>ID</w:t>
            </w:r>
            <w:r w:rsidRPr="00A819CE">
              <w:rPr>
                <w:rFonts w:hint="eastAsia"/>
              </w:rPr>
              <w:t>和父进程</w:t>
            </w:r>
            <w:r w:rsidRPr="00A819CE">
              <w:t>ID</w:t>
            </w:r>
            <w:r w:rsidRPr="00A819CE">
              <w:rPr>
                <w:rFonts w:hint="eastAsia"/>
              </w:rPr>
              <w:t>不同</w:t>
            </w:r>
          </w:p>
          <w:p w:rsidR="00B036E7" w:rsidRPr="00A819CE" w:rsidRDefault="00B036E7" w:rsidP="00657ADF">
            <w:pPr>
              <w:numPr>
                <w:ilvl w:val="1"/>
                <w:numId w:val="22"/>
              </w:numPr>
            </w:pPr>
            <w:r w:rsidRPr="00A819CE">
              <w:t>3</w:t>
            </w:r>
            <w:r w:rsidRPr="00A819CE">
              <w:rPr>
                <w:rFonts w:hint="eastAsia"/>
              </w:rPr>
              <w:t>、子进程的未决告警被清除；</w:t>
            </w:r>
          </w:p>
          <w:p w:rsidR="00B036E7" w:rsidRDefault="00B036E7" w:rsidP="00657ADF">
            <w:pPr>
              <w:numPr>
                <w:ilvl w:val="1"/>
                <w:numId w:val="22"/>
              </w:numPr>
            </w:pPr>
            <w:r w:rsidRPr="00A819CE">
              <w:t>4</w:t>
            </w:r>
            <w:r w:rsidRPr="00A819CE">
              <w:rPr>
                <w:rFonts w:hint="eastAsia"/>
              </w:rPr>
              <w:t>、子进程的未决信号集设置为空集。</w:t>
            </w:r>
          </w:p>
          <w:p w:rsidR="00B036E7" w:rsidRPr="00A819CE" w:rsidRDefault="00B036E7" w:rsidP="00147275">
            <w:r w:rsidRPr="00E56CEE">
              <w:rPr>
                <w:rFonts w:hint="eastAsia"/>
                <w:b/>
                <w:bCs/>
              </w:rPr>
              <w:t>fork</w:t>
            </w:r>
            <w:r w:rsidRPr="00E56CEE">
              <w:rPr>
                <w:rFonts w:hint="eastAsia"/>
                <w:b/>
                <w:bCs/>
              </w:rPr>
              <w:t>系统调用</w:t>
            </w:r>
          </w:p>
          <w:p w:rsidR="00B036E7" w:rsidRPr="00A819CE" w:rsidRDefault="00B036E7" w:rsidP="00657ADF">
            <w:pPr>
              <w:numPr>
                <w:ilvl w:val="0"/>
                <w:numId w:val="23"/>
              </w:numPr>
            </w:pPr>
            <w:r w:rsidRPr="00A819CE">
              <w:rPr>
                <w:rFonts w:hint="eastAsia"/>
              </w:rPr>
              <w:t>包含头文件</w:t>
            </w:r>
            <w:r w:rsidRPr="00A819CE">
              <w:rPr>
                <w:rFonts w:hint="eastAsia"/>
              </w:rPr>
              <w:t xml:space="preserve"> </w:t>
            </w:r>
            <w:r w:rsidRPr="00A819CE">
              <w:t xml:space="preserve">&lt;sys/types.h&gt; </w:t>
            </w:r>
            <w:r w:rsidRPr="00A819CE">
              <w:rPr>
                <w:rFonts w:hint="eastAsia"/>
              </w:rPr>
              <w:t>和</w:t>
            </w:r>
            <w:r w:rsidRPr="00A819CE">
              <w:rPr>
                <w:rFonts w:hint="eastAsia"/>
              </w:rPr>
              <w:t xml:space="preserve"> </w:t>
            </w:r>
            <w:r w:rsidRPr="00A819CE">
              <w:t>&lt;unistd.h&gt;</w:t>
            </w:r>
          </w:p>
          <w:p w:rsidR="00B036E7" w:rsidRPr="00A819CE" w:rsidRDefault="00B036E7" w:rsidP="00657ADF">
            <w:pPr>
              <w:numPr>
                <w:ilvl w:val="0"/>
                <w:numId w:val="23"/>
              </w:numPr>
            </w:pPr>
            <w:r w:rsidRPr="00A819CE">
              <w:rPr>
                <w:rFonts w:hint="eastAsia"/>
              </w:rPr>
              <w:t>函数功能</w:t>
            </w:r>
            <w:r w:rsidRPr="00A819CE">
              <w:rPr>
                <w:rFonts w:hint="eastAsia"/>
              </w:rPr>
              <w:t>:</w:t>
            </w:r>
            <w:r w:rsidRPr="00A819CE">
              <w:rPr>
                <w:rFonts w:hint="eastAsia"/>
              </w:rPr>
              <w:t>创建一个子进程</w:t>
            </w:r>
          </w:p>
          <w:p w:rsidR="00B036E7" w:rsidRPr="00A819CE" w:rsidRDefault="00B036E7" w:rsidP="00657ADF">
            <w:pPr>
              <w:numPr>
                <w:ilvl w:val="0"/>
                <w:numId w:val="23"/>
              </w:numPr>
            </w:pPr>
            <w:r w:rsidRPr="00A819CE">
              <w:rPr>
                <w:rFonts w:hint="eastAsia"/>
              </w:rPr>
              <w:t>函数原型</w:t>
            </w:r>
          </w:p>
          <w:p w:rsidR="00B036E7" w:rsidRPr="00A819CE" w:rsidRDefault="00B036E7" w:rsidP="00147275">
            <w:r w:rsidRPr="00A819CE">
              <w:t xml:space="preserve">         pid_t  fork(void);</w:t>
            </w:r>
          </w:p>
          <w:p w:rsidR="00B036E7" w:rsidRPr="00A819CE" w:rsidRDefault="00B036E7" w:rsidP="00657ADF">
            <w:pPr>
              <w:numPr>
                <w:ilvl w:val="0"/>
                <w:numId w:val="24"/>
              </w:numPr>
            </w:pPr>
            <w:r w:rsidRPr="00A819CE">
              <w:rPr>
                <w:rFonts w:hint="eastAsia"/>
              </w:rPr>
              <w:t>参数：无参数。</w:t>
            </w:r>
          </w:p>
          <w:p w:rsidR="00B036E7" w:rsidRPr="00A819CE" w:rsidRDefault="00B036E7" w:rsidP="00657ADF">
            <w:pPr>
              <w:numPr>
                <w:ilvl w:val="0"/>
                <w:numId w:val="24"/>
              </w:numPr>
            </w:pPr>
            <w:r w:rsidRPr="00A819CE">
              <w:rPr>
                <w:rFonts w:hint="eastAsia"/>
              </w:rPr>
              <w:t>返回值</w:t>
            </w:r>
            <w:r w:rsidRPr="00A819CE">
              <w:rPr>
                <w:rFonts w:hint="eastAsia"/>
              </w:rPr>
              <w:t>:</w:t>
            </w:r>
          </w:p>
          <w:p w:rsidR="00B036E7" w:rsidRPr="00A819CE" w:rsidRDefault="00B036E7" w:rsidP="00657ADF">
            <w:pPr>
              <w:numPr>
                <w:ilvl w:val="1"/>
                <w:numId w:val="24"/>
              </w:numPr>
            </w:pPr>
            <w:r w:rsidRPr="00A819CE">
              <w:rPr>
                <w:rFonts w:hint="eastAsia"/>
              </w:rPr>
              <w:t>如果成功创建一个子进程，对于父进程来说返回子进程</w:t>
            </w:r>
            <w:r w:rsidRPr="00A819CE">
              <w:rPr>
                <w:rFonts w:hint="eastAsia"/>
              </w:rPr>
              <w:t>ID</w:t>
            </w:r>
          </w:p>
          <w:p w:rsidR="00B036E7" w:rsidRPr="00A819CE" w:rsidRDefault="00B036E7" w:rsidP="00657ADF">
            <w:pPr>
              <w:numPr>
                <w:ilvl w:val="1"/>
                <w:numId w:val="24"/>
              </w:numPr>
            </w:pPr>
            <w:r w:rsidRPr="00A819CE">
              <w:rPr>
                <w:rFonts w:hint="eastAsia"/>
              </w:rPr>
              <w:t>如果成功创建一个子进程，对于子进程来说返回值为</w:t>
            </w:r>
            <w:r w:rsidRPr="00A819CE">
              <w:rPr>
                <w:rFonts w:hint="eastAsia"/>
              </w:rPr>
              <w:t>0</w:t>
            </w:r>
          </w:p>
          <w:p w:rsidR="00B036E7" w:rsidRPr="00A819CE" w:rsidRDefault="00B036E7" w:rsidP="00657ADF">
            <w:pPr>
              <w:numPr>
                <w:ilvl w:val="1"/>
                <w:numId w:val="24"/>
              </w:numPr>
            </w:pPr>
            <w:r w:rsidRPr="00A819CE">
              <w:rPr>
                <w:rFonts w:hint="eastAsia"/>
              </w:rPr>
              <w:lastRenderedPageBreak/>
              <w:t>如果为</w:t>
            </w:r>
            <w:r w:rsidRPr="00A819CE">
              <w:rPr>
                <w:rFonts w:hint="eastAsia"/>
              </w:rPr>
              <w:t>-1</w:t>
            </w:r>
            <w:r w:rsidRPr="00A819CE">
              <w:rPr>
                <w:rFonts w:hint="eastAsia"/>
              </w:rPr>
              <w:t>表示创建失败</w:t>
            </w:r>
          </w:p>
          <w:p w:rsidR="00B036E7" w:rsidRPr="00A819CE" w:rsidRDefault="00B036E7" w:rsidP="00147275"/>
        </w:tc>
      </w:tr>
      <w:tr w:rsidR="00B036E7" w:rsidTr="00147275">
        <w:tc>
          <w:tcPr>
            <w:tcW w:w="8522" w:type="dxa"/>
          </w:tcPr>
          <w:p w:rsidR="00B036E7" w:rsidRDefault="00B036E7" w:rsidP="00147275">
            <w:r w:rsidRPr="00A819CE">
              <w:rPr>
                <w:noProof/>
              </w:rPr>
              <w:lastRenderedPageBreak/>
              <w:drawing>
                <wp:inline distT="0" distB="0" distL="0" distR="0" wp14:anchorId="2D7F7EA1" wp14:editId="0F29BBC3">
                  <wp:extent cx="3924421" cy="3030071"/>
                  <wp:effectExtent l="0" t="0" r="0" b="0"/>
                  <wp:docPr id="41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7"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24421" cy="3030071"/>
                          </a:xfrm>
                          <a:prstGeom prst="rect">
                            <a:avLst/>
                          </a:prstGeom>
                          <a:noFill/>
                          <a:ln>
                            <a:noFill/>
                          </a:ln>
                          <a:effectLst/>
                          <a:extLst/>
                        </pic:spPr>
                      </pic:pic>
                    </a:graphicData>
                  </a:graphic>
                </wp:inline>
              </w:drawing>
            </w:r>
          </w:p>
        </w:tc>
      </w:tr>
      <w:tr w:rsidR="00B036E7" w:rsidTr="00147275">
        <w:tc>
          <w:tcPr>
            <w:tcW w:w="8522" w:type="dxa"/>
          </w:tcPr>
          <w:p w:rsidR="00B036E7" w:rsidRDefault="00B036E7" w:rsidP="00147275">
            <w:r>
              <w:rPr>
                <w:rFonts w:hint="eastAsia"/>
              </w:rPr>
              <w:t>注意点：</w:t>
            </w:r>
          </w:p>
          <w:p w:rsidR="00B036E7" w:rsidRDefault="00B036E7" w:rsidP="00657ADF">
            <w:pPr>
              <w:numPr>
                <w:ilvl w:val="0"/>
                <w:numId w:val="25"/>
              </w:numPr>
            </w:pPr>
            <w:r>
              <w:rPr>
                <w:rFonts w:hint="eastAsia"/>
              </w:rPr>
              <w:t>理解</w:t>
            </w:r>
            <w:r>
              <w:rPr>
                <w:rFonts w:hint="eastAsia"/>
              </w:rPr>
              <w:t>1</w:t>
            </w:r>
            <w:r>
              <w:rPr>
                <w:rFonts w:hint="eastAsia"/>
              </w:rPr>
              <w:t>：</w:t>
            </w:r>
            <w:r w:rsidRPr="00A819CE">
              <w:t>fork</w:t>
            </w:r>
            <w:r w:rsidRPr="00A819CE">
              <w:rPr>
                <w:rFonts w:hint="eastAsia"/>
              </w:rPr>
              <w:t>系统调用之后，父子进程将交替执行。</w:t>
            </w:r>
          </w:p>
          <w:p w:rsidR="00B036E7" w:rsidRPr="00D700D8" w:rsidRDefault="00B036E7" w:rsidP="00657ADF">
            <w:pPr>
              <w:numPr>
                <w:ilvl w:val="0"/>
                <w:numId w:val="25"/>
              </w:numPr>
            </w:pPr>
            <w:r>
              <w:rPr>
                <w:rFonts w:hint="eastAsia"/>
              </w:rPr>
              <w:t>理解</w:t>
            </w:r>
            <w:r>
              <w:rPr>
                <w:rFonts w:hint="eastAsia"/>
              </w:rPr>
              <w:t>2</w:t>
            </w:r>
            <w:r>
              <w:rPr>
                <w:rFonts w:hint="eastAsia"/>
              </w:rPr>
              <w:t>：怎么样理解一次调用</w:t>
            </w:r>
            <w:r>
              <w:rPr>
                <w:rFonts w:hint="eastAsia"/>
              </w:rPr>
              <w:t>2</w:t>
            </w:r>
            <w:r>
              <w:rPr>
                <w:rFonts w:hint="eastAsia"/>
              </w:rPr>
              <w:t>次返回</w:t>
            </w:r>
            <w:r>
              <w:rPr>
                <w:rFonts w:hint="eastAsia"/>
              </w:rPr>
              <w:t>?</w:t>
            </w:r>
          </w:p>
          <w:p w:rsidR="00B036E7" w:rsidRDefault="00B036E7" w:rsidP="00657ADF">
            <w:pPr>
              <w:numPr>
                <w:ilvl w:val="0"/>
                <w:numId w:val="25"/>
              </w:numPr>
            </w:pPr>
            <w:r>
              <w:rPr>
                <w:rFonts w:hint="eastAsia"/>
              </w:rPr>
              <w:t>理解</w:t>
            </w:r>
            <w:r>
              <w:rPr>
                <w:rFonts w:hint="eastAsia"/>
              </w:rPr>
              <w:t>3</w:t>
            </w:r>
            <w:r>
              <w:rPr>
                <w:rFonts w:hint="eastAsia"/>
              </w:rPr>
              <w:t>：怎么样理解，</w:t>
            </w:r>
            <w:r>
              <w:rPr>
                <w:rFonts w:hint="eastAsia"/>
              </w:rPr>
              <w:t>fork</w:t>
            </w:r>
            <w:r>
              <w:rPr>
                <w:rFonts w:hint="eastAsia"/>
              </w:rPr>
              <w:t>返回值大于零的是父进程，为什么这样设计</w:t>
            </w:r>
            <w:r>
              <w:rPr>
                <w:rFonts w:hint="eastAsia"/>
              </w:rPr>
              <w:t>:</w:t>
            </w:r>
            <w:r>
              <w:rPr>
                <w:rFonts w:hint="eastAsia"/>
              </w:rPr>
              <w:t>？</w:t>
            </w:r>
          </w:p>
          <w:p w:rsidR="00B036E7" w:rsidRPr="00635B6C" w:rsidRDefault="00B036E7" w:rsidP="00657ADF">
            <w:pPr>
              <w:numPr>
                <w:ilvl w:val="0"/>
                <w:numId w:val="25"/>
              </w:numPr>
            </w:pPr>
            <w:r>
              <w:rPr>
                <w:rFonts w:hint="eastAsia"/>
              </w:rPr>
              <w:t>理解</w:t>
            </w:r>
            <w:r>
              <w:rPr>
                <w:rFonts w:hint="eastAsia"/>
              </w:rPr>
              <w:t>4</w:t>
            </w:r>
            <w:r>
              <w:rPr>
                <w:rFonts w:hint="eastAsia"/>
              </w:rPr>
              <w:t>：怎么样理解分支在</w:t>
            </w:r>
            <w:r>
              <w:rPr>
                <w:rFonts w:hint="eastAsia"/>
              </w:rPr>
              <w:t>fork</w:t>
            </w:r>
            <w:r>
              <w:rPr>
                <w:rFonts w:hint="eastAsia"/>
              </w:rPr>
              <w:t>之后，而不是父进程</w:t>
            </w:r>
            <w:r>
              <w:rPr>
                <w:rFonts w:hint="eastAsia"/>
              </w:rPr>
              <w:t>main</w:t>
            </w:r>
            <w:r>
              <w:rPr>
                <w:rFonts w:hint="eastAsia"/>
              </w:rPr>
              <w:t>函数的开始？</w:t>
            </w:r>
          </w:p>
        </w:tc>
      </w:tr>
      <w:tr w:rsidR="00B036E7" w:rsidTr="00147275">
        <w:tc>
          <w:tcPr>
            <w:tcW w:w="8522" w:type="dxa"/>
          </w:tcPr>
          <w:p w:rsidR="00B036E7" w:rsidRDefault="00B036E7" w:rsidP="00147275"/>
        </w:tc>
      </w:tr>
      <w:tr w:rsidR="00B036E7" w:rsidTr="00147275">
        <w:tc>
          <w:tcPr>
            <w:tcW w:w="8522" w:type="dxa"/>
          </w:tcPr>
          <w:p w:rsidR="00B036E7" w:rsidRDefault="00B036E7" w:rsidP="00147275">
            <w:r>
              <w:rPr>
                <w:rFonts w:hint="eastAsia"/>
              </w:rPr>
              <w:t>总结：</w:t>
            </w:r>
          </w:p>
          <w:p w:rsidR="00B036E7" w:rsidRDefault="00B036E7" w:rsidP="00147275">
            <w:r>
              <w:rPr>
                <w:rFonts w:hint="eastAsia"/>
              </w:rPr>
              <w:t>怎么样理解，一次调用，二次返回？</w:t>
            </w:r>
          </w:p>
          <w:p w:rsidR="00B036E7" w:rsidRDefault="00B036E7" w:rsidP="00147275">
            <w:r>
              <w:rPr>
                <w:rFonts w:hint="eastAsia"/>
              </w:rPr>
              <w:tab/>
            </w:r>
            <w:r>
              <w:rPr>
                <w:rFonts w:hint="eastAsia"/>
              </w:rPr>
              <w:t>问题的本质是：两次返回，是在各自的进程空间中返回的。</w:t>
            </w:r>
          </w:p>
          <w:p w:rsidR="00B036E7" w:rsidRPr="00635B6C" w:rsidRDefault="00B036E7" w:rsidP="00147275">
            <w:pPr>
              <w:rPr>
                <w:b/>
                <w:bCs/>
              </w:rPr>
            </w:pPr>
            <w:r>
              <w:rPr>
                <w:rFonts w:hint="eastAsia"/>
              </w:rPr>
              <w:t xml:space="preserve">    </w:t>
            </w:r>
            <w:r>
              <w:rPr>
                <w:rFonts w:hint="eastAsia"/>
              </w:rPr>
              <w:t>子进程和父进程各有自己的内存空间</w:t>
            </w:r>
            <w:r>
              <w:rPr>
                <w:rFonts w:hint="eastAsia"/>
              </w:rPr>
              <w:t xml:space="preserve"> </w:t>
            </w:r>
            <w:r>
              <w:rPr>
                <w:rFonts w:hint="eastAsia"/>
              </w:rPr>
              <w:t>（</w:t>
            </w:r>
            <w:r>
              <w:rPr>
                <w:rFonts w:hint="eastAsia"/>
              </w:rPr>
              <w:t>fork</w:t>
            </w:r>
            <w:r>
              <w:rPr>
                <w:rFonts w:hint="eastAsia"/>
              </w:rPr>
              <w:t>：代码段、数据段、堆栈段、</w:t>
            </w:r>
            <w:r>
              <w:rPr>
                <w:rFonts w:hint="eastAsia"/>
              </w:rPr>
              <w:t>PCB</w:t>
            </w:r>
            <w:r>
              <w:rPr>
                <w:rFonts w:hint="eastAsia"/>
              </w:rPr>
              <w:t>进程控制块的</w:t>
            </w:r>
            <w:r>
              <w:rPr>
                <w:rFonts w:hint="eastAsia"/>
              </w:rPr>
              <w:t>copy</w:t>
            </w:r>
            <w:r>
              <w:rPr>
                <w:rFonts w:hint="eastAsia"/>
              </w:rPr>
              <w:t>）。</w:t>
            </w:r>
          </w:p>
        </w:tc>
      </w:tr>
      <w:tr w:rsidR="00B036E7" w:rsidTr="00147275">
        <w:tc>
          <w:tcPr>
            <w:tcW w:w="8522" w:type="dxa"/>
          </w:tcPr>
          <w:p w:rsidR="00B036E7" w:rsidRDefault="00B036E7" w:rsidP="00147275">
            <w:r>
              <w:rPr>
                <w:rFonts w:hint="eastAsia"/>
              </w:rPr>
              <w:t>总结：</w:t>
            </w:r>
          </w:p>
          <w:p w:rsidR="00B036E7" w:rsidRDefault="00B036E7" w:rsidP="00147275">
            <w:r>
              <w:t>#include &lt;sys/types.h&gt;</w:t>
            </w:r>
          </w:p>
          <w:p w:rsidR="00B036E7" w:rsidRDefault="00B036E7" w:rsidP="00147275">
            <w:r>
              <w:t>#include &lt;unistd.h&gt;</w:t>
            </w:r>
          </w:p>
          <w:p w:rsidR="00B036E7" w:rsidRDefault="00B036E7" w:rsidP="00147275"/>
          <w:p w:rsidR="00B036E7" w:rsidRDefault="00B036E7" w:rsidP="00147275">
            <w:r>
              <w:t>#include &lt;sys/stat.h&gt;</w:t>
            </w:r>
          </w:p>
          <w:p w:rsidR="00B036E7" w:rsidRDefault="00B036E7" w:rsidP="00147275">
            <w:r>
              <w:t>#include &lt;fcntl.h&gt;</w:t>
            </w:r>
          </w:p>
          <w:p w:rsidR="00B036E7" w:rsidRDefault="00B036E7" w:rsidP="00147275"/>
          <w:p w:rsidR="00B036E7" w:rsidRDefault="00B036E7" w:rsidP="00147275">
            <w:r>
              <w:t>#include &lt;stdlib.h&gt;</w:t>
            </w:r>
          </w:p>
          <w:p w:rsidR="00B036E7" w:rsidRDefault="00B036E7" w:rsidP="00147275">
            <w:r>
              <w:t>#include &lt;stdio.h&gt;</w:t>
            </w:r>
          </w:p>
          <w:p w:rsidR="00B036E7" w:rsidRDefault="00B036E7" w:rsidP="00147275">
            <w:r>
              <w:t>#include &lt;string.h&gt;</w:t>
            </w:r>
          </w:p>
          <w:p w:rsidR="00B036E7" w:rsidRDefault="00B036E7" w:rsidP="00147275"/>
          <w:p w:rsidR="00B036E7" w:rsidRDefault="00B036E7" w:rsidP="00147275">
            <w:r>
              <w:t>#include &lt;signal.h&gt;</w:t>
            </w:r>
          </w:p>
          <w:p w:rsidR="00B036E7" w:rsidRDefault="00B036E7" w:rsidP="00147275">
            <w:r>
              <w:t>#include &lt;errno.h&gt;</w:t>
            </w:r>
          </w:p>
          <w:p w:rsidR="00B036E7" w:rsidRDefault="00B036E7" w:rsidP="00147275">
            <w:r>
              <w:t>#include &lt;signal.h&gt;</w:t>
            </w:r>
          </w:p>
          <w:p w:rsidR="00B036E7" w:rsidRDefault="00B036E7" w:rsidP="00147275"/>
          <w:p w:rsidR="00B036E7" w:rsidRDefault="00B036E7" w:rsidP="00147275">
            <w:r>
              <w:lastRenderedPageBreak/>
              <w:t>int main(void )</w:t>
            </w:r>
          </w:p>
          <w:p w:rsidR="00B036E7" w:rsidRDefault="00B036E7" w:rsidP="00147275">
            <w:r>
              <w:t>{</w:t>
            </w:r>
          </w:p>
          <w:p w:rsidR="00B036E7" w:rsidRDefault="00B036E7" w:rsidP="00147275">
            <w:r>
              <w:tab/>
              <w:t>int fd;</w:t>
            </w:r>
          </w:p>
          <w:p w:rsidR="00B036E7" w:rsidRDefault="00B036E7" w:rsidP="00147275">
            <w:r>
              <w:tab/>
              <w:t>pid_t pid;</w:t>
            </w:r>
          </w:p>
          <w:p w:rsidR="00B036E7" w:rsidRDefault="00B036E7" w:rsidP="00147275">
            <w:r>
              <w:tab/>
              <w:t>signal(SIGCHLD, SIG_IGN);</w:t>
            </w:r>
          </w:p>
          <w:p w:rsidR="00B036E7" w:rsidRDefault="00B036E7" w:rsidP="00147275">
            <w:r>
              <w:tab/>
              <w:t>printf("befor fork pid:%d \n", getpid());</w:t>
            </w:r>
          </w:p>
          <w:p w:rsidR="00B036E7" w:rsidRDefault="00B036E7" w:rsidP="00147275"/>
          <w:p w:rsidR="00B036E7" w:rsidRDefault="00B036E7" w:rsidP="00147275">
            <w:pPr>
              <w:ind w:firstLineChars="200" w:firstLine="420"/>
            </w:pPr>
            <w:r>
              <w:rPr>
                <w:rFonts w:hint="eastAsia"/>
              </w:rPr>
              <w:t>int num = 10; //</w:t>
            </w:r>
            <w:r>
              <w:rPr>
                <w:rFonts w:hint="eastAsia"/>
              </w:rPr>
              <w:t>思考打印</w:t>
            </w:r>
          </w:p>
          <w:p w:rsidR="00B036E7" w:rsidRDefault="00B036E7" w:rsidP="00147275">
            <w:r>
              <w:tab/>
              <w:t>fd = open("11.txt", O_WRONLY);</w:t>
            </w:r>
          </w:p>
          <w:p w:rsidR="00B036E7" w:rsidRDefault="00B036E7" w:rsidP="00147275">
            <w:r>
              <w:tab/>
              <w:t>if (fd == -1)</w:t>
            </w:r>
          </w:p>
          <w:p w:rsidR="00B036E7" w:rsidRDefault="00B036E7" w:rsidP="00147275">
            <w:r>
              <w:tab/>
              <w:t>{</w:t>
            </w:r>
          </w:p>
          <w:p w:rsidR="00B036E7" w:rsidRDefault="00B036E7" w:rsidP="00147275">
            <w:r>
              <w:tab/>
            </w:r>
            <w:r>
              <w:tab/>
              <w:t>return 0;</w:t>
            </w:r>
          </w:p>
          <w:p w:rsidR="00B036E7" w:rsidRDefault="00B036E7" w:rsidP="00147275">
            <w:r>
              <w:tab/>
              <w:t>}</w:t>
            </w:r>
          </w:p>
          <w:p w:rsidR="00B036E7" w:rsidRDefault="00B036E7" w:rsidP="00147275">
            <w:r>
              <w:tab/>
            </w:r>
          </w:p>
          <w:p w:rsidR="00B036E7" w:rsidRDefault="00B036E7" w:rsidP="00147275">
            <w:r>
              <w:tab/>
              <w:t>pid = fork();</w:t>
            </w:r>
          </w:p>
          <w:p w:rsidR="00B036E7" w:rsidRDefault="00B036E7" w:rsidP="00147275">
            <w:r>
              <w:tab/>
              <w:t>if (pid == -1)</w:t>
            </w:r>
            <w:r>
              <w:tab/>
            </w:r>
          </w:p>
          <w:p w:rsidR="00B036E7" w:rsidRDefault="00B036E7" w:rsidP="00147275">
            <w:r>
              <w:tab/>
              <w:t>{</w:t>
            </w:r>
          </w:p>
          <w:p w:rsidR="00B036E7" w:rsidRDefault="00B036E7" w:rsidP="00147275">
            <w:r>
              <w:tab/>
            </w:r>
            <w:r>
              <w:tab/>
              <w:t>printf("pid &lt; 0 err.\n");</w:t>
            </w:r>
          </w:p>
          <w:p w:rsidR="00B036E7" w:rsidRDefault="00B036E7" w:rsidP="00147275">
            <w:r>
              <w:tab/>
            </w:r>
            <w:r>
              <w:tab/>
              <w:t>return -1;</w:t>
            </w:r>
          </w:p>
          <w:p w:rsidR="00B036E7" w:rsidRDefault="00B036E7" w:rsidP="00147275">
            <w:r>
              <w:tab/>
              <w:t>}</w:t>
            </w:r>
          </w:p>
          <w:p w:rsidR="00B036E7" w:rsidRDefault="00B036E7" w:rsidP="00147275">
            <w:r>
              <w:tab/>
              <w:t>if (pid &gt; 0)</w:t>
            </w:r>
          </w:p>
          <w:p w:rsidR="00B036E7" w:rsidRDefault="00B036E7" w:rsidP="00147275">
            <w:r>
              <w:tab/>
              <w:t>{</w:t>
            </w:r>
          </w:p>
          <w:p w:rsidR="00B036E7" w:rsidRDefault="00B036E7" w:rsidP="00147275">
            <w:r>
              <w:tab/>
            </w:r>
            <w:r>
              <w:tab/>
              <w:t>printf("parent: pid:%d \n", getpid());</w:t>
            </w:r>
          </w:p>
          <w:p w:rsidR="00B036E7" w:rsidRDefault="00B036E7" w:rsidP="00147275">
            <w:r>
              <w:tab/>
            </w:r>
            <w:r>
              <w:tab/>
              <w:t>write(fd, "parent", 6);</w:t>
            </w:r>
          </w:p>
          <w:p w:rsidR="00B036E7" w:rsidRDefault="00B036E7" w:rsidP="00147275">
            <w:r>
              <w:tab/>
            </w:r>
            <w:r>
              <w:tab/>
              <w:t>close(fd);</w:t>
            </w:r>
          </w:p>
          <w:p w:rsidR="00B036E7" w:rsidRDefault="00B036E7" w:rsidP="00147275"/>
          <w:p w:rsidR="00B036E7" w:rsidRDefault="00B036E7" w:rsidP="00147275">
            <w:r>
              <w:tab/>
            </w:r>
            <w:r>
              <w:tab/>
              <w:t>//sleep(1);</w:t>
            </w:r>
          </w:p>
          <w:p w:rsidR="00B036E7" w:rsidRDefault="00B036E7" w:rsidP="00147275">
            <w:r>
              <w:tab/>
              <w:t>}</w:t>
            </w:r>
          </w:p>
          <w:p w:rsidR="00B036E7" w:rsidRDefault="00B036E7" w:rsidP="00147275">
            <w:r>
              <w:tab/>
              <w:t>else if (pid == 0)</w:t>
            </w:r>
          </w:p>
          <w:p w:rsidR="00B036E7" w:rsidRDefault="00B036E7" w:rsidP="00147275">
            <w:r>
              <w:tab/>
              <w:t>{</w:t>
            </w:r>
          </w:p>
          <w:p w:rsidR="00B036E7" w:rsidRDefault="00B036E7" w:rsidP="00147275">
            <w:r>
              <w:tab/>
            </w:r>
            <w:r>
              <w:tab/>
              <w:t>printf("child: %d, parent: %d \n", getpid(), getppid());</w:t>
            </w:r>
          </w:p>
          <w:p w:rsidR="00B036E7" w:rsidRDefault="00B036E7" w:rsidP="00147275">
            <w:r>
              <w:tab/>
            </w:r>
            <w:r>
              <w:tab/>
              <w:t>write(fd, "child", 5);</w:t>
            </w:r>
          </w:p>
          <w:p w:rsidR="00B036E7" w:rsidRDefault="00B036E7" w:rsidP="00147275">
            <w:r>
              <w:tab/>
            </w:r>
            <w:r>
              <w:tab/>
              <w:t>close(fd);</w:t>
            </w:r>
          </w:p>
          <w:p w:rsidR="00B036E7" w:rsidRDefault="00B036E7" w:rsidP="00147275">
            <w:r>
              <w:tab/>
            </w:r>
            <w:r>
              <w:tab/>
              <w:t>//sleep(100);</w:t>
            </w:r>
          </w:p>
          <w:p w:rsidR="00B036E7" w:rsidRDefault="00B036E7" w:rsidP="00147275">
            <w:r>
              <w:tab/>
              <w:t>}</w:t>
            </w:r>
          </w:p>
          <w:p w:rsidR="00B036E7" w:rsidRDefault="00B036E7" w:rsidP="00147275"/>
          <w:p w:rsidR="00B036E7" w:rsidRDefault="00B036E7" w:rsidP="00147275">
            <w:r>
              <w:tab/>
              <w:t>printf("fork after....\n");</w:t>
            </w:r>
          </w:p>
          <w:p w:rsidR="00B036E7" w:rsidRDefault="00B036E7" w:rsidP="00147275">
            <w:r>
              <w:tab/>
              <w:t>return 0;</w:t>
            </w:r>
          </w:p>
          <w:p w:rsidR="00B036E7" w:rsidRDefault="00B036E7" w:rsidP="00147275"/>
          <w:p w:rsidR="00B036E7" w:rsidRPr="003A0DFA" w:rsidRDefault="00B036E7" w:rsidP="00147275">
            <w:r>
              <w:t>}</w:t>
            </w:r>
          </w:p>
          <w:p w:rsidR="00B036E7" w:rsidRPr="003A0DFA" w:rsidRDefault="00B036E7" w:rsidP="00147275"/>
        </w:tc>
      </w:tr>
      <w:tr w:rsidR="00B036E7" w:rsidTr="00147275">
        <w:tc>
          <w:tcPr>
            <w:tcW w:w="8522" w:type="dxa"/>
          </w:tcPr>
          <w:p w:rsidR="00B036E7" w:rsidRDefault="00B036E7" w:rsidP="00147275">
            <w:r>
              <w:rPr>
                <w:rFonts w:hint="eastAsia"/>
              </w:rPr>
              <w:lastRenderedPageBreak/>
              <w:t>强化训练</w:t>
            </w:r>
          </w:p>
          <w:p w:rsidR="00B036E7" w:rsidRDefault="00B036E7" w:rsidP="00147275">
            <w:r>
              <w:rPr>
                <w:rFonts w:hint="eastAsia"/>
              </w:rPr>
              <w:t>//</w:t>
            </w:r>
            <w:r>
              <w:rPr>
                <w:rFonts w:hint="eastAsia"/>
              </w:rPr>
              <w:t>请问打印几句</w:t>
            </w:r>
            <w:r>
              <w:rPr>
                <w:rFonts w:hint="eastAsia"/>
              </w:rPr>
              <w:t>hello</w:t>
            </w:r>
            <w:r>
              <w:t>…</w:t>
            </w:r>
            <w:r>
              <w:rPr>
                <w:rFonts w:hint="eastAsia"/>
              </w:rPr>
              <w:t>.</w:t>
            </w:r>
          </w:p>
          <w:p w:rsidR="00B036E7" w:rsidRDefault="00B036E7" w:rsidP="00147275">
            <w:r>
              <w:t>int main()</w:t>
            </w:r>
          </w:p>
          <w:p w:rsidR="00B036E7" w:rsidRDefault="00B036E7" w:rsidP="00147275">
            <w:r>
              <w:lastRenderedPageBreak/>
              <w:t>{</w:t>
            </w:r>
          </w:p>
          <w:p w:rsidR="00B036E7" w:rsidRDefault="00B036E7" w:rsidP="00147275">
            <w:r>
              <w:tab/>
              <w:t>fork();</w:t>
            </w:r>
          </w:p>
          <w:p w:rsidR="00B036E7" w:rsidRDefault="00B036E7" w:rsidP="00147275">
            <w:r>
              <w:tab/>
              <w:t>fork();</w:t>
            </w:r>
          </w:p>
          <w:p w:rsidR="00B036E7" w:rsidRDefault="00B036E7" w:rsidP="00147275">
            <w:r>
              <w:tab/>
              <w:t>fork();</w:t>
            </w:r>
          </w:p>
          <w:p w:rsidR="00B036E7" w:rsidRDefault="00B036E7" w:rsidP="00147275">
            <w:r>
              <w:tab/>
              <w:t>printf("</w:t>
            </w:r>
            <w:r>
              <w:rPr>
                <w:rFonts w:hint="eastAsia"/>
              </w:rPr>
              <w:t>hello</w:t>
            </w:r>
            <w:r>
              <w:t>…</w:t>
            </w:r>
            <w:r>
              <w:rPr>
                <w:rFonts w:hint="eastAsia"/>
              </w:rPr>
              <w:t>..</w:t>
            </w:r>
            <w:r>
              <w:t>\n");</w:t>
            </w:r>
          </w:p>
          <w:p w:rsidR="00B036E7" w:rsidRDefault="00B036E7" w:rsidP="00147275">
            <w:r>
              <w:tab/>
              <w:t>return 0;</w:t>
            </w:r>
          </w:p>
          <w:p w:rsidR="00B036E7" w:rsidRDefault="00B036E7" w:rsidP="00147275">
            <w:r>
              <w:t>}</w:t>
            </w:r>
          </w:p>
        </w:tc>
      </w:tr>
      <w:tr w:rsidR="00B036E7" w:rsidTr="00147275">
        <w:tc>
          <w:tcPr>
            <w:tcW w:w="8522" w:type="dxa"/>
          </w:tcPr>
          <w:p w:rsidR="00B036E7" w:rsidRDefault="00B036E7" w:rsidP="00147275">
            <w:pPr>
              <w:rPr>
                <w:b/>
                <w:bCs/>
              </w:rPr>
            </w:pPr>
            <w:r w:rsidRPr="00635B6C">
              <w:rPr>
                <w:rFonts w:hint="eastAsia"/>
                <w:b/>
                <w:bCs/>
              </w:rPr>
              <w:lastRenderedPageBreak/>
              <w:t>写时复制</w:t>
            </w:r>
            <w:r w:rsidRPr="00635B6C">
              <w:rPr>
                <w:b/>
                <w:bCs/>
              </w:rPr>
              <w:t>copy on write</w:t>
            </w:r>
          </w:p>
          <w:p w:rsidR="00B036E7" w:rsidRPr="00635B6C" w:rsidRDefault="00B036E7" w:rsidP="00657ADF">
            <w:pPr>
              <w:numPr>
                <w:ilvl w:val="0"/>
                <w:numId w:val="26"/>
              </w:numPr>
            </w:pPr>
            <w:r w:rsidRPr="00635B6C">
              <w:rPr>
                <w:rFonts w:hint="eastAsia"/>
              </w:rPr>
              <w:t>如果多个进程要读取它们自己的那部分资源的副本，那么复制是不必要的。</w:t>
            </w:r>
          </w:p>
          <w:p w:rsidR="00B036E7" w:rsidRPr="00635B6C" w:rsidRDefault="00B036E7" w:rsidP="00657ADF">
            <w:pPr>
              <w:numPr>
                <w:ilvl w:val="0"/>
                <w:numId w:val="26"/>
              </w:numPr>
            </w:pPr>
            <w:r w:rsidRPr="00635B6C">
              <w:rPr>
                <w:rFonts w:hint="eastAsia"/>
              </w:rPr>
              <w:t>每个进程只要保存一个指向这个资源的指针就可以了。</w:t>
            </w:r>
          </w:p>
          <w:p w:rsidR="00B036E7" w:rsidRPr="00635B6C" w:rsidRDefault="00B036E7" w:rsidP="00657ADF">
            <w:pPr>
              <w:numPr>
                <w:ilvl w:val="0"/>
                <w:numId w:val="26"/>
              </w:numPr>
            </w:pPr>
            <w:r w:rsidRPr="00635B6C">
              <w:rPr>
                <w:rFonts w:hint="eastAsia"/>
              </w:rPr>
              <w:t>如果一个进程要修改自己的那份资源的“副本”，那么就会复制那份资源。这就是写时复制的含义</w:t>
            </w:r>
          </w:p>
        </w:tc>
      </w:tr>
      <w:tr w:rsidR="00B036E7" w:rsidTr="00147275">
        <w:tc>
          <w:tcPr>
            <w:tcW w:w="8522" w:type="dxa"/>
          </w:tcPr>
          <w:p w:rsidR="00B036E7" w:rsidRDefault="00B036E7" w:rsidP="00147275">
            <w:r>
              <w:rPr>
                <w:rFonts w:hint="eastAsia"/>
              </w:rPr>
              <w:t>原因分析：加快速度，</w:t>
            </w:r>
            <w:r>
              <w:rPr>
                <w:rFonts w:hint="eastAsia"/>
              </w:rPr>
              <w:t>linux</w:t>
            </w:r>
            <w:r>
              <w:rPr>
                <w:rFonts w:hint="eastAsia"/>
              </w:rPr>
              <w:t>内核是段页式管理机制（因段管理从</w:t>
            </w:r>
            <w:r>
              <w:rPr>
                <w:rFonts w:hint="eastAsia"/>
              </w:rPr>
              <w:t>0</w:t>
            </w:r>
            <w:r>
              <w:rPr>
                <w:rFonts w:hint="eastAsia"/>
              </w:rPr>
              <w:t>开始，），也可叫页式管理机制。只复制对应的页。缺页，在中断查询，再赋值。</w:t>
            </w:r>
          </w:p>
          <w:p w:rsidR="00B036E7" w:rsidRPr="00635B6C" w:rsidRDefault="00B036E7" w:rsidP="00147275">
            <w:pPr>
              <w:rPr>
                <w:b/>
                <w:bCs/>
              </w:rPr>
            </w:pPr>
            <w:r w:rsidRPr="009A1413">
              <w:rPr>
                <w:rFonts w:hint="eastAsia"/>
                <w:color w:val="FF0000"/>
              </w:rPr>
              <w:t>概念要深入理解</w:t>
            </w:r>
          </w:p>
        </w:tc>
      </w:tr>
    </w:tbl>
    <w:p w:rsidR="00B036E7" w:rsidRPr="00C216FB" w:rsidRDefault="00B036E7" w:rsidP="00B036E7">
      <w:pPr>
        <w:pStyle w:val="3"/>
      </w:pPr>
      <w:r>
        <w:rPr>
          <w:rFonts w:hint="eastAsia"/>
        </w:rPr>
        <w:t>2</w:t>
      </w:r>
      <w:r>
        <w:rPr>
          <w:rFonts w:hint="eastAsia"/>
        </w:rPr>
        <w:t>孤儿进程和僵尸进程</w:t>
      </w:r>
    </w:p>
    <w:tbl>
      <w:tblPr>
        <w:tblStyle w:val="a5"/>
        <w:tblW w:w="0" w:type="auto"/>
        <w:tblLook w:val="04A0" w:firstRow="1" w:lastRow="0" w:firstColumn="1" w:lastColumn="0" w:noHBand="0" w:noVBand="1"/>
      </w:tblPr>
      <w:tblGrid>
        <w:gridCol w:w="8522"/>
      </w:tblGrid>
      <w:tr w:rsidR="00B036E7" w:rsidTr="00147275">
        <w:tc>
          <w:tcPr>
            <w:tcW w:w="8522" w:type="dxa"/>
          </w:tcPr>
          <w:p w:rsidR="00B036E7" w:rsidRDefault="00B036E7" w:rsidP="00147275"/>
        </w:tc>
      </w:tr>
      <w:tr w:rsidR="00B036E7" w:rsidTr="00147275">
        <w:tc>
          <w:tcPr>
            <w:tcW w:w="8522" w:type="dxa"/>
          </w:tcPr>
          <w:p w:rsidR="00B036E7" w:rsidRDefault="00B036E7" w:rsidP="00147275">
            <w:r>
              <w:rPr>
                <w:rFonts w:hint="eastAsia"/>
              </w:rPr>
              <w:t>孤儿进程和僵尸进程</w:t>
            </w:r>
          </w:p>
          <w:p w:rsidR="00B036E7" w:rsidRPr="00A819CE" w:rsidRDefault="00B036E7" w:rsidP="00657ADF">
            <w:pPr>
              <w:numPr>
                <w:ilvl w:val="0"/>
                <w:numId w:val="25"/>
              </w:numPr>
            </w:pPr>
            <w:r w:rsidRPr="00A819CE">
              <w:rPr>
                <w:rFonts w:hint="eastAsia"/>
              </w:rPr>
              <w:t>如果父进程先退出，子进程还没退出那么子进程的父进程将变为</w:t>
            </w:r>
            <w:r w:rsidRPr="00A819CE">
              <w:t>init</w:t>
            </w:r>
            <w:r w:rsidRPr="00A819CE">
              <w:rPr>
                <w:rFonts w:hint="eastAsia"/>
              </w:rPr>
              <w:t>进程。（注：任何一个进程都必须有父进程）</w:t>
            </w:r>
          </w:p>
          <w:p w:rsidR="00B036E7" w:rsidRPr="00E06D17" w:rsidRDefault="00B036E7" w:rsidP="00657ADF">
            <w:pPr>
              <w:numPr>
                <w:ilvl w:val="0"/>
                <w:numId w:val="25"/>
              </w:numPr>
            </w:pPr>
            <w:r w:rsidRPr="00A819CE">
              <w:rPr>
                <w:rFonts w:hint="eastAsia"/>
              </w:rPr>
              <w:t>如果子进程先退出，父进程还没退出，那么子进程必须等到父进程捕获到了子进程的退出状态才真正结束，否则这个时候子进程就成为僵进程。</w:t>
            </w:r>
          </w:p>
          <w:p w:rsidR="00B036E7" w:rsidRDefault="00B036E7" w:rsidP="00147275">
            <w:r>
              <w:rPr>
                <w:rFonts w:hint="eastAsia"/>
              </w:rPr>
              <w:t>孤儿进程</w:t>
            </w:r>
          </w:p>
          <w:p w:rsidR="00B036E7" w:rsidRDefault="00B036E7" w:rsidP="00147275">
            <w:r>
              <w:rPr>
                <w:rFonts w:hint="eastAsia"/>
              </w:rPr>
              <w:t>如果父亲进程先结束，子进程会托孤给</w:t>
            </w:r>
            <w:r>
              <w:rPr>
                <w:rFonts w:hint="eastAsia"/>
              </w:rPr>
              <w:t>1</w:t>
            </w:r>
            <w:r>
              <w:rPr>
                <w:rFonts w:hint="eastAsia"/>
              </w:rPr>
              <w:t>号进程</w:t>
            </w:r>
          </w:p>
          <w:p w:rsidR="00B036E7" w:rsidRPr="00E06D17" w:rsidRDefault="00B036E7" w:rsidP="00147275"/>
        </w:tc>
      </w:tr>
      <w:tr w:rsidR="00B036E7" w:rsidTr="00147275">
        <w:tc>
          <w:tcPr>
            <w:tcW w:w="8522" w:type="dxa"/>
          </w:tcPr>
          <w:p w:rsidR="00B036E7" w:rsidRDefault="00B036E7" w:rsidP="00147275">
            <w:r>
              <w:t xml:space="preserve">root     14121 14089  0 22:20 pts/18   00:00:00 su - </w:t>
            </w:r>
            <w:r w:rsidR="00907389">
              <w:t>itcast</w:t>
            </w:r>
            <w:r>
              <w:t>01</w:t>
            </w:r>
          </w:p>
          <w:p w:rsidR="00B036E7" w:rsidRDefault="00907389" w:rsidP="00147275">
            <w:r>
              <w:t>itcast</w:t>
            </w:r>
            <w:r w:rsidR="00B036E7">
              <w:t>01    14122 14121  0 22:20 pts/18   00:00:00 -bash</w:t>
            </w:r>
          </w:p>
          <w:p w:rsidR="00B036E7" w:rsidRDefault="00907389" w:rsidP="00147275">
            <w:r>
              <w:t>itcast</w:t>
            </w:r>
            <w:r w:rsidR="00B036E7">
              <w:t>01    14300     1  0 22:38 pts/18   00:00:00 ./dm02_fork</w:t>
            </w:r>
          </w:p>
          <w:p w:rsidR="00B036E7" w:rsidRDefault="00907389" w:rsidP="00147275">
            <w:r>
              <w:t>itcast</w:t>
            </w:r>
            <w:r w:rsidR="00B036E7">
              <w:t>01    14308 14028  0 22:38 pts/17   00:00:00 ps -ef</w:t>
            </w:r>
          </w:p>
          <w:p w:rsidR="00B036E7" w:rsidRDefault="00B036E7" w:rsidP="00147275">
            <w:r>
              <w:t>[</w:t>
            </w:r>
            <w:r w:rsidR="00907389">
              <w:t>itcast</w:t>
            </w:r>
            <w:r>
              <w:t>01@localhost 01process]$ ps –ef</w:t>
            </w:r>
            <w:r>
              <w:rPr>
                <w:rFonts w:hint="eastAsia"/>
              </w:rPr>
              <w:t xml:space="preserve"> </w:t>
            </w:r>
          </w:p>
        </w:tc>
      </w:tr>
      <w:tr w:rsidR="00B036E7" w:rsidTr="00147275">
        <w:tc>
          <w:tcPr>
            <w:tcW w:w="8522" w:type="dxa"/>
          </w:tcPr>
          <w:p w:rsidR="00B036E7" w:rsidRDefault="00B036E7" w:rsidP="00147275">
            <w:r>
              <w:rPr>
                <w:rFonts w:hint="eastAsia"/>
              </w:rPr>
              <w:t>僵尸进程</w:t>
            </w:r>
          </w:p>
        </w:tc>
      </w:tr>
      <w:tr w:rsidR="00B036E7" w:rsidTr="00147275">
        <w:tc>
          <w:tcPr>
            <w:tcW w:w="8522" w:type="dxa"/>
          </w:tcPr>
          <w:p w:rsidR="00B036E7" w:rsidRDefault="00B036E7" w:rsidP="00147275">
            <w:r>
              <w:rPr>
                <w:rFonts w:hint="eastAsia"/>
              </w:rPr>
              <w:t>如果子进程结束，父进程还没有查询子进程的状态，那么子进程就会是僵尸状态</w:t>
            </w:r>
          </w:p>
          <w:p w:rsidR="00B036E7" w:rsidRDefault="00B036E7" w:rsidP="00147275">
            <w:r>
              <w:t>[</w:t>
            </w:r>
            <w:r w:rsidR="00907389">
              <w:t>itcast</w:t>
            </w:r>
            <w:r>
              <w:t xml:space="preserve">01@localhost 01process]$ ps -u </w:t>
            </w:r>
            <w:r w:rsidR="00907389">
              <w:t>itcast</w:t>
            </w:r>
            <w:r>
              <w:t>01</w:t>
            </w:r>
          </w:p>
          <w:p w:rsidR="00B036E7" w:rsidRDefault="00B036E7" w:rsidP="00147275">
            <w:r>
              <w:t xml:space="preserve">  PID TTY          TIME CMD</w:t>
            </w:r>
          </w:p>
          <w:p w:rsidR="00B036E7" w:rsidRDefault="00B036E7" w:rsidP="00147275">
            <w:r>
              <w:t>14028 pts/17   00:00:00 bash</w:t>
            </w:r>
          </w:p>
          <w:p w:rsidR="00B036E7" w:rsidRDefault="00B036E7" w:rsidP="00147275">
            <w:r>
              <w:t>14122 pts/18   00:00:00 bash</w:t>
            </w:r>
          </w:p>
          <w:p w:rsidR="00B036E7" w:rsidRDefault="00B036E7" w:rsidP="00147275">
            <w:r>
              <w:t>14233 pts/18   00:00:00 dm02_fork</w:t>
            </w:r>
          </w:p>
          <w:p w:rsidR="00B036E7" w:rsidRDefault="00B036E7" w:rsidP="00147275">
            <w:r>
              <w:t>14234 pts/18   00:00:00 dm02_fork &lt;defunct&gt;</w:t>
            </w:r>
          </w:p>
          <w:p w:rsidR="00B036E7" w:rsidRDefault="00B036E7" w:rsidP="00147275">
            <w:r>
              <w:t>14235 pts/17   00:00:00 ps</w:t>
            </w:r>
          </w:p>
          <w:p w:rsidR="00B036E7" w:rsidRDefault="00B036E7" w:rsidP="00147275"/>
        </w:tc>
      </w:tr>
      <w:tr w:rsidR="00B036E7" w:rsidTr="00147275">
        <w:tc>
          <w:tcPr>
            <w:tcW w:w="8522" w:type="dxa"/>
          </w:tcPr>
          <w:p w:rsidR="00B036E7" w:rsidRDefault="00B036E7" w:rsidP="00147275">
            <w:r>
              <w:rPr>
                <w:rFonts w:hint="eastAsia"/>
              </w:rPr>
              <w:t>避免僵尸进程</w:t>
            </w:r>
          </w:p>
          <w:p w:rsidR="00B036E7" w:rsidRPr="00A819CE" w:rsidRDefault="00B036E7" w:rsidP="00147275">
            <w:r w:rsidRPr="00A819CE">
              <w:lastRenderedPageBreak/>
              <w:t>#include &lt;signal.h&gt;</w:t>
            </w:r>
          </w:p>
          <w:p w:rsidR="00B036E7" w:rsidRDefault="00B036E7" w:rsidP="00147275">
            <w:r w:rsidRPr="00A819CE">
              <w:t>signal(SIGCHLD, SIG_IGN);</w:t>
            </w:r>
          </w:p>
        </w:tc>
      </w:tr>
    </w:tbl>
    <w:p w:rsidR="00B036E7" w:rsidRDefault="00B036E7" w:rsidP="00B036E7"/>
    <w:p w:rsidR="00B036E7" w:rsidRDefault="00B036E7" w:rsidP="00B036E7">
      <w:pPr>
        <w:pStyle w:val="3"/>
      </w:pPr>
      <w:r>
        <w:rPr>
          <w:rFonts w:hint="eastAsia"/>
        </w:rPr>
        <w:t>3</w:t>
      </w:r>
      <w:r w:rsidRPr="00AC2349">
        <w:rPr>
          <w:rFonts w:hint="eastAsia"/>
        </w:rPr>
        <w:t>fork</w:t>
      </w:r>
      <w:r w:rsidRPr="00AC2349">
        <w:rPr>
          <w:rFonts w:hint="eastAsia"/>
        </w:rPr>
        <w:t>之后父子进程共享文件</w:t>
      </w:r>
    </w:p>
    <w:p w:rsidR="00B036E7" w:rsidRDefault="00B036E7" w:rsidP="00B036E7"/>
    <w:tbl>
      <w:tblPr>
        <w:tblStyle w:val="a5"/>
        <w:tblW w:w="0" w:type="auto"/>
        <w:tblLook w:val="04A0" w:firstRow="1" w:lastRow="0" w:firstColumn="1" w:lastColumn="0" w:noHBand="0" w:noVBand="1"/>
      </w:tblPr>
      <w:tblGrid>
        <w:gridCol w:w="8522"/>
      </w:tblGrid>
      <w:tr w:rsidR="00B036E7" w:rsidTr="00147275">
        <w:tc>
          <w:tcPr>
            <w:tcW w:w="8522" w:type="dxa"/>
          </w:tcPr>
          <w:p w:rsidR="00B036E7" w:rsidRDefault="00B036E7" w:rsidP="00147275">
            <w:r>
              <w:rPr>
                <w:rFonts w:hint="eastAsia"/>
              </w:rPr>
              <w:t>父进程的文件描述符</w:t>
            </w:r>
          </w:p>
          <w:p w:rsidR="00B036E7" w:rsidRDefault="00B036E7" w:rsidP="00657ADF">
            <w:pPr>
              <w:numPr>
                <w:ilvl w:val="0"/>
                <w:numId w:val="25"/>
              </w:numPr>
            </w:pPr>
            <w:r>
              <w:rPr>
                <w:rFonts w:hint="eastAsia"/>
              </w:rPr>
              <w:t>如果父进程中打开了一个文件，那么子进程不需要在打开</w:t>
            </w:r>
          </w:p>
          <w:p w:rsidR="00B036E7" w:rsidRDefault="00B036E7" w:rsidP="00657ADF">
            <w:pPr>
              <w:numPr>
                <w:ilvl w:val="0"/>
                <w:numId w:val="25"/>
              </w:numPr>
            </w:pPr>
            <w:r>
              <w:rPr>
                <w:rFonts w:hint="eastAsia"/>
              </w:rPr>
              <w:t>会不会像</w:t>
            </w:r>
            <w:r>
              <w:rPr>
                <w:rFonts w:hint="eastAsia"/>
              </w:rPr>
              <w:t xml:space="preserve">int </w:t>
            </w:r>
            <w:r>
              <w:rPr>
                <w:rFonts w:hint="eastAsia"/>
              </w:rPr>
              <w:t>赋值两份。。。。。赋值的文件描述符是什么意思？</w:t>
            </w:r>
          </w:p>
        </w:tc>
      </w:tr>
      <w:tr w:rsidR="00B036E7" w:rsidTr="00147275">
        <w:tc>
          <w:tcPr>
            <w:tcW w:w="8522" w:type="dxa"/>
          </w:tcPr>
          <w:p w:rsidR="00B036E7" w:rsidRDefault="00B036E7" w:rsidP="00147275">
            <w:r w:rsidRPr="00AC2349">
              <w:rPr>
                <w:noProof/>
              </w:rPr>
              <w:drawing>
                <wp:inline distT="0" distB="0" distL="0" distR="0" wp14:anchorId="4F14D013" wp14:editId="6C7F577E">
                  <wp:extent cx="5486400" cy="3441065"/>
                  <wp:effectExtent l="0" t="0" r="0" b="6985"/>
                  <wp:docPr id="55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1"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3441065"/>
                          </a:xfrm>
                          <a:prstGeom prst="rect">
                            <a:avLst/>
                          </a:prstGeom>
                          <a:noFill/>
                          <a:extLst/>
                        </pic:spPr>
                      </pic:pic>
                    </a:graphicData>
                  </a:graphic>
                </wp:inline>
              </w:drawing>
            </w:r>
          </w:p>
        </w:tc>
      </w:tr>
      <w:tr w:rsidR="00B036E7" w:rsidTr="00147275">
        <w:tc>
          <w:tcPr>
            <w:tcW w:w="8522" w:type="dxa"/>
          </w:tcPr>
          <w:p w:rsidR="00B036E7" w:rsidRDefault="00B036E7" w:rsidP="00147275">
            <w:r>
              <w:t>void main(void)</w:t>
            </w:r>
          </w:p>
          <w:p w:rsidR="00B036E7" w:rsidRDefault="00B036E7" w:rsidP="00147275">
            <w:r>
              <w:t>{</w:t>
            </w:r>
          </w:p>
          <w:p w:rsidR="00B036E7" w:rsidRDefault="00B036E7" w:rsidP="00147275"/>
          <w:p w:rsidR="00B036E7" w:rsidRDefault="00B036E7" w:rsidP="00147275">
            <w:r>
              <w:tab/>
              <w:t>pid_t</w:t>
            </w:r>
            <w:r>
              <w:tab/>
              <w:t xml:space="preserve"> pid;</w:t>
            </w:r>
          </w:p>
          <w:p w:rsidR="00B036E7" w:rsidRDefault="00B036E7" w:rsidP="00147275">
            <w:r>
              <w:tab/>
              <w:t>signal(SIGCHLD, SIG_IGN);</w:t>
            </w:r>
            <w:r>
              <w:tab/>
            </w:r>
          </w:p>
          <w:p w:rsidR="00B036E7" w:rsidRDefault="00B036E7" w:rsidP="00147275">
            <w:r>
              <w:tab/>
              <w:t>int fd;</w:t>
            </w:r>
          </w:p>
          <w:p w:rsidR="00B036E7" w:rsidRDefault="00B036E7" w:rsidP="00147275">
            <w:r>
              <w:tab/>
              <w:t>fd = open("test.txt", O_WRONLY);</w:t>
            </w:r>
          </w:p>
          <w:p w:rsidR="00B036E7" w:rsidRDefault="00B036E7" w:rsidP="00147275">
            <w:r>
              <w:tab/>
              <w:t>if (fd == -1)</w:t>
            </w:r>
          </w:p>
          <w:p w:rsidR="00B036E7" w:rsidRDefault="00B036E7" w:rsidP="00147275">
            <w:r>
              <w:tab/>
              <w:t>{</w:t>
            </w:r>
          </w:p>
          <w:p w:rsidR="00B036E7" w:rsidRDefault="00B036E7" w:rsidP="00147275">
            <w:r>
              <w:tab/>
            </w:r>
            <w:r>
              <w:tab/>
              <w:t>perror("open err");</w:t>
            </w:r>
          </w:p>
          <w:p w:rsidR="00B036E7" w:rsidRDefault="00B036E7" w:rsidP="00147275">
            <w:r>
              <w:tab/>
            </w:r>
            <w:r>
              <w:tab/>
              <w:t>exit(0);</w:t>
            </w:r>
          </w:p>
          <w:p w:rsidR="00B036E7" w:rsidRDefault="00B036E7" w:rsidP="00147275">
            <w:r>
              <w:tab/>
              <w:t>}</w:t>
            </w:r>
          </w:p>
          <w:p w:rsidR="00B036E7" w:rsidRDefault="00B036E7" w:rsidP="00147275">
            <w:r>
              <w:tab/>
            </w:r>
          </w:p>
          <w:p w:rsidR="00B036E7" w:rsidRDefault="00B036E7" w:rsidP="00147275">
            <w:r>
              <w:tab/>
              <w:t>pid = fork();</w:t>
            </w:r>
          </w:p>
          <w:p w:rsidR="00B036E7" w:rsidRDefault="00B036E7" w:rsidP="00147275">
            <w:r>
              <w:tab/>
              <w:t>if (pid == -1)</w:t>
            </w:r>
          </w:p>
          <w:p w:rsidR="00B036E7" w:rsidRDefault="00B036E7" w:rsidP="00147275">
            <w:r>
              <w:lastRenderedPageBreak/>
              <w:tab/>
              <w:t>{</w:t>
            </w:r>
          </w:p>
          <w:p w:rsidR="00B036E7" w:rsidRDefault="00B036E7" w:rsidP="00147275">
            <w:r>
              <w:tab/>
            </w:r>
            <w:r>
              <w:tab/>
              <w:t>perror("fork err");</w:t>
            </w:r>
          </w:p>
          <w:p w:rsidR="00B036E7" w:rsidRDefault="00B036E7" w:rsidP="00147275">
            <w:r>
              <w:tab/>
            </w:r>
            <w:r>
              <w:tab/>
              <w:t>return -1;</w:t>
            </w:r>
          </w:p>
          <w:p w:rsidR="00B036E7" w:rsidRDefault="00B036E7" w:rsidP="00147275">
            <w:r>
              <w:tab/>
              <w:t>}</w:t>
            </w:r>
          </w:p>
          <w:p w:rsidR="00B036E7" w:rsidRDefault="00B036E7" w:rsidP="00147275"/>
          <w:p w:rsidR="00B036E7" w:rsidRDefault="00B036E7" w:rsidP="00147275">
            <w:r>
              <w:tab/>
              <w:t>if (pid == 0)</w:t>
            </w:r>
          </w:p>
          <w:p w:rsidR="00B036E7" w:rsidRDefault="00B036E7" w:rsidP="00147275">
            <w:r>
              <w:tab/>
              <w:t>{</w:t>
            </w:r>
          </w:p>
          <w:p w:rsidR="00B036E7" w:rsidRDefault="00B036E7" w:rsidP="00147275">
            <w:r>
              <w:tab/>
            </w:r>
            <w:r>
              <w:tab/>
              <w:t>printf("this is child pid:%d ppid:%d \n", getpid(), getppid());</w:t>
            </w:r>
          </w:p>
          <w:p w:rsidR="00B036E7" w:rsidRDefault="00B036E7" w:rsidP="00147275">
            <w:r>
              <w:tab/>
            </w:r>
            <w:r>
              <w:tab/>
              <w:t>write(fd, "child", 5);</w:t>
            </w:r>
          </w:p>
          <w:p w:rsidR="00B036E7" w:rsidRDefault="00B036E7" w:rsidP="00147275">
            <w:r>
              <w:tab/>
            </w:r>
            <w:r>
              <w:tab/>
              <w:t>//sleep(20);</w:t>
            </w:r>
            <w:r>
              <w:tab/>
            </w:r>
            <w:r>
              <w:tab/>
            </w:r>
          </w:p>
          <w:p w:rsidR="00B036E7" w:rsidRDefault="00B036E7" w:rsidP="00147275">
            <w:r>
              <w:tab/>
              <w:t>}</w:t>
            </w:r>
          </w:p>
          <w:p w:rsidR="00B036E7" w:rsidRDefault="00B036E7" w:rsidP="00147275"/>
          <w:p w:rsidR="00B036E7" w:rsidRDefault="00B036E7" w:rsidP="00147275">
            <w:r>
              <w:tab/>
              <w:t>if (pid &gt; 0)</w:t>
            </w:r>
          </w:p>
          <w:p w:rsidR="00B036E7" w:rsidRDefault="00B036E7" w:rsidP="00147275">
            <w:r>
              <w:tab/>
              <w:t>{</w:t>
            </w:r>
          </w:p>
          <w:p w:rsidR="00B036E7" w:rsidRDefault="00B036E7" w:rsidP="00147275">
            <w:r>
              <w:tab/>
            </w:r>
            <w:r>
              <w:tab/>
              <w:t>printf("this is parent pid:%d ppid:%d \n", getpid(), getppid());</w:t>
            </w:r>
          </w:p>
          <w:p w:rsidR="00B036E7" w:rsidRDefault="00B036E7" w:rsidP="00147275">
            <w:r>
              <w:tab/>
            </w:r>
            <w:r>
              <w:tab/>
              <w:t>write(fd, "parent", 5);</w:t>
            </w:r>
          </w:p>
          <w:p w:rsidR="00B036E7" w:rsidRDefault="00B036E7" w:rsidP="00147275">
            <w:r>
              <w:tab/>
            </w:r>
            <w:r>
              <w:tab/>
              <w:t>//sleep(20);</w:t>
            </w:r>
          </w:p>
          <w:p w:rsidR="00B036E7" w:rsidRDefault="00B036E7" w:rsidP="00147275">
            <w:r>
              <w:tab/>
              <w:t>}</w:t>
            </w:r>
            <w:r>
              <w:tab/>
            </w:r>
          </w:p>
          <w:p w:rsidR="00B036E7" w:rsidRDefault="00B036E7" w:rsidP="00147275"/>
          <w:p w:rsidR="00B036E7" w:rsidRDefault="00B036E7" w:rsidP="00147275">
            <w:r>
              <w:tab/>
              <w:t>printf("fork() after\n");</w:t>
            </w:r>
          </w:p>
          <w:p w:rsidR="00B036E7" w:rsidRDefault="00B036E7" w:rsidP="00147275">
            <w:r>
              <w:tab/>
              <w:t>sleep(1);</w:t>
            </w:r>
          </w:p>
          <w:p w:rsidR="00B036E7" w:rsidRDefault="00B036E7" w:rsidP="00147275">
            <w:r>
              <w:tab/>
              <w:t>close(fd);</w:t>
            </w:r>
          </w:p>
          <w:p w:rsidR="00B036E7" w:rsidRDefault="00B036E7" w:rsidP="00147275">
            <w:r>
              <w:tab/>
              <w:t>return 0;</w:t>
            </w:r>
          </w:p>
          <w:p w:rsidR="00B036E7" w:rsidRDefault="00B036E7" w:rsidP="00147275">
            <w:r>
              <w:t>}</w:t>
            </w:r>
          </w:p>
        </w:tc>
      </w:tr>
      <w:tr w:rsidR="00B036E7" w:rsidTr="00147275">
        <w:tc>
          <w:tcPr>
            <w:tcW w:w="8522" w:type="dxa"/>
          </w:tcPr>
          <w:p w:rsidR="00B036E7" w:rsidRDefault="00B036E7" w:rsidP="00147275">
            <w:r>
              <w:lastRenderedPageBreak/>
              <w:t>fd = open("test.txt", O_WRONLY);</w:t>
            </w:r>
          </w:p>
          <w:p w:rsidR="00B036E7" w:rsidRDefault="00B036E7" w:rsidP="00147275">
            <w:r>
              <w:t>write(fd, "parent", 5);</w:t>
            </w:r>
          </w:p>
          <w:p w:rsidR="00B036E7" w:rsidRPr="002D5055" w:rsidRDefault="00B036E7" w:rsidP="00147275"/>
        </w:tc>
      </w:tr>
    </w:tbl>
    <w:p w:rsidR="00B036E7" w:rsidRDefault="00B036E7" w:rsidP="00B036E7"/>
    <w:p w:rsidR="00B036E7" w:rsidRDefault="00B036E7" w:rsidP="00B036E7">
      <w:pPr>
        <w:pStyle w:val="3"/>
      </w:pPr>
      <w:r>
        <w:rPr>
          <w:rFonts w:hint="eastAsia"/>
        </w:rPr>
        <w:t>4fork</w:t>
      </w:r>
      <w:r>
        <w:rPr>
          <w:rFonts w:hint="eastAsia"/>
        </w:rPr>
        <w:t>和</w:t>
      </w:r>
      <w:r>
        <w:rPr>
          <w:rFonts w:hint="eastAsia"/>
        </w:rPr>
        <w:t xml:space="preserve">vfork </w:t>
      </w:r>
    </w:p>
    <w:tbl>
      <w:tblPr>
        <w:tblStyle w:val="a5"/>
        <w:tblW w:w="0" w:type="auto"/>
        <w:tblLook w:val="04A0" w:firstRow="1" w:lastRow="0" w:firstColumn="1" w:lastColumn="0" w:noHBand="0" w:noVBand="1"/>
      </w:tblPr>
      <w:tblGrid>
        <w:gridCol w:w="8522"/>
      </w:tblGrid>
      <w:tr w:rsidR="00B036E7" w:rsidTr="00147275">
        <w:tc>
          <w:tcPr>
            <w:tcW w:w="8522" w:type="dxa"/>
          </w:tcPr>
          <w:p w:rsidR="00B036E7" w:rsidRPr="00B96ACA" w:rsidRDefault="00B036E7" w:rsidP="00147275">
            <w:r>
              <w:rPr>
                <w:rFonts w:hint="eastAsia"/>
              </w:rPr>
              <w:t>1</w:t>
            </w:r>
            <w:r>
              <w:rPr>
                <w:rFonts w:hint="eastAsia"/>
              </w:rPr>
              <w:t>）</w:t>
            </w:r>
            <w:r w:rsidRPr="00B96ACA">
              <w:rPr>
                <w:rFonts w:hint="eastAsia"/>
              </w:rPr>
              <w:t>在</w:t>
            </w:r>
            <w:r w:rsidRPr="00B96ACA">
              <w:rPr>
                <w:rFonts w:hint="eastAsia"/>
              </w:rPr>
              <w:t>fork</w:t>
            </w:r>
            <w:r w:rsidRPr="00B96ACA">
              <w:rPr>
                <w:rFonts w:hint="eastAsia"/>
              </w:rPr>
              <w:t>还没实现</w:t>
            </w:r>
            <w:r w:rsidRPr="00B96ACA">
              <w:rPr>
                <w:rFonts w:hint="eastAsia"/>
              </w:rPr>
              <w:t>copy on write</w:t>
            </w:r>
            <w:r w:rsidRPr="00B96ACA">
              <w:rPr>
                <w:rFonts w:hint="eastAsia"/>
              </w:rPr>
              <w:t>之前。</w:t>
            </w:r>
            <w:r w:rsidRPr="00B96ACA">
              <w:rPr>
                <w:rFonts w:hint="eastAsia"/>
              </w:rPr>
              <w:t>Unix</w:t>
            </w:r>
            <w:r w:rsidRPr="00B96ACA">
              <w:rPr>
                <w:rFonts w:hint="eastAsia"/>
              </w:rPr>
              <w:t>设计者很关心</w:t>
            </w:r>
            <w:r w:rsidRPr="00B96ACA">
              <w:rPr>
                <w:rFonts w:hint="eastAsia"/>
              </w:rPr>
              <w:t>fork</w:t>
            </w:r>
            <w:r w:rsidRPr="00B96ACA">
              <w:rPr>
                <w:rFonts w:hint="eastAsia"/>
              </w:rPr>
              <w:t>之后立刻执行</w:t>
            </w:r>
            <w:r w:rsidRPr="00B96ACA">
              <w:rPr>
                <w:rFonts w:hint="eastAsia"/>
              </w:rPr>
              <w:t>exec</w:t>
            </w:r>
            <w:r w:rsidRPr="00B96ACA">
              <w:rPr>
                <w:rFonts w:hint="eastAsia"/>
              </w:rPr>
              <w:t>所造成的地址空间浪费，所以引入了</w:t>
            </w:r>
            <w:r w:rsidRPr="00B96ACA">
              <w:rPr>
                <w:rFonts w:hint="eastAsia"/>
              </w:rPr>
              <w:t>vfork</w:t>
            </w:r>
            <w:r w:rsidRPr="00B96ACA">
              <w:rPr>
                <w:rFonts w:hint="eastAsia"/>
              </w:rPr>
              <w:t>系统调用。</w:t>
            </w:r>
          </w:p>
          <w:p w:rsidR="00B036E7" w:rsidRPr="00B96ACA" w:rsidRDefault="00B036E7" w:rsidP="00147275">
            <w:r>
              <w:rPr>
                <w:rFonts w:hint="eastAsia"/>
              </w:rPr>
              <w:t>2</w:t>
            </w:r>
            <w:r>
              <w:rPr>
                <w:rFonts w:hint="eastAsia"/>
              </w:rPr>
              <w:t>）</w:t>
            </w:r>
            <w:r w:rsidRPr="00B96ACA">
              <w:rPr>
                <w:rFonts w:hint="eastAsia"/>
              </w:rPr>
              <w:t>vfork</w:t>
            </w:r>
            <w:r w:rsidRPr="00B96ACA">
              <w:rPr>
                <w:rFonts w:hint="eastAsia"/>
              </w:rPr>
              <w:t>有个限制，子进程必须立刻执行</w:t>
            </w:r>
            <w:r w:rsidRPr="00B96ACA">
              <w:rPr>
                <w:rFonts w:hint="eastAsia"/>
              </w:rPr>
              <w:t>_exit</w:t>
            </w:r>
            <w:r w:rsidRPr="00B96ACA">
              <w:rPr>
                <w:rFonts w:hint="eastAsia"/>
              </w:rPr>
              <w:t>或者</w:t>
            </w:r>
            <w:r w:rsidRPr="00B96ACA">
              <w:rPr>
                <w:rFonts w:hint="eastAsia"/>
              </w:rPr>
              <w:t>exec</w:t>
            </w:r>
            <w:r w:rsidRPr="00B96ACA">
              <w:rPr>
                <w:rFonts w:hint="eastAsia"/>
              </w:rPr>
              <w:t>函数。</w:t>
            </w:r>
          </w:p>
          <w:p w:rsidR="00B036E7" w:rsidRPr="00B96ACA" w:rsidRDefault="00B036E7" w:rsidP="00147275">
            <w:r w:rsidRPr="00B96ACA">
              <w:rPr>
                <w:rFonts w:hint="eastAsia"/>
              </w:rPr>
              <w:t>即使</w:t>
            </w:r>
            <w:r w:rsidRPr="00B96ACA">
              <w:rPr>
                <w:rFonts w:hint="eastAsia"/>
              </w:rPr>
              <w:t>fork</w:t>
            </w:r>
            <w:r w:rsidRPr="00B96ACA">
              <w:rPr>
                <w:rFonts w:hint="eastAsia"/>
              </w:rPr>
              <w:t>实现了</w:t>
            </w:r>
            <w:r w:rsidRPr="00B96ACA">
              <w:rPr>
                <w:rFonts w:hint="eastAsia"/>
              </w:rPr>
              <w:t>copy on write</w:t>
            </w:r>
            <w:r w:rsidRPr="00B96ACA">
              <w:rPr>
                <w:rFonts w:hint="eastAsia"/>
              </w:rPr>
              <w:t>，效率也没有</w:t>
            </w:r>
            <w:r w:rsidRPr="00B96ACA">
              <w:rPr>
                <w:rFonts w:hint="eastAsia"/>
              </w:rPr>
              <w:t>vfork</w:t>
            </w:r>
            <w:r w:rsidRPr="00B96ACA">
              <w:rPr>
                <w:rFonts w:hint="eastAsia"/>
              </w:rPr>
              <w:t>高，但是我们不推荐使用</w:t>
            </w:r>
            <w:r w:rsidRPr="00B96ACA">
              <w:rPr>
                <w:rFonts w:hint="eastAsia"/>
              </w:rPr>
              <w:t>vfork</w:t>
            </w:r>
            <w:r>
              <w:rPr>
                <w:rFonts w:hint="eastAsia"/>
              </w:rPr>
              <w:t>，因为几乎</w:t>
            </w:r>
            <w:r w:rsidRPr="00B96ACA">
              <w:rPr>
                <w:rFonts w:hint="eastAsia"/>
              </w:rPr>
              <w:t>每一个</w:t>
            </w:r>
            <w:r w:rsidRPr="00B96ACA">
              <w:rPr>
                <w:rFonts w:hint="eastAsia"/>
              </w:rPr>
              <w:t>vfork</w:t>
            </w:r>
            <w:r w:rsidRPr="00B96ACA">
              <w:rPr>
                <w:rFonts w:hint="eastAsia"/>
              </w:rPr>
              <w:t>的实现，都或多或少存在一定的问题。</w:t>
            </w:r>
          </w:p>
        </w:tc>
      </w:tr>
      <w:tr w:rsidR="00B036E7" w:rsidTr="00147275">
        <w:tc>
          <w:tcPr>
            <w:tcW w:w="8522" w:type="dxa"/>
          </w:tcPr>
          <w:p w:rsidR="00B036E7" w:rsidRDefault="00B036E7" w:rsidP="00147275">
            <w:r>
              <w:rPr>
                <w:rFonts w:hint="eastAsia"/>
              </w:rPr>
              <w:t>结论：</w:t>
            </w:r>
          </w:p>
          <w:p w:rsidR="00B036E7" w:rsidRDefault="00B036E7" w:rsidP="00147275">
            <w:r>
              <w:rPr>
                <w:rFonts w:hint="eastAsia"/>
              </w:rPr>
              <w:t>1</w:t>
            </w:r>
            <w:r>
              <w:rPr>
                <w:rFonts w:hint="eastAsia"/>
              </w:rPr>
              <w:t>：</w:t>
            </w:r>
            <w:r>
              <w:rPr>
                <w:rFonts w:hint="eastAsia"/>
              </w:rPr>
              <w:t>fork</w:t>
            </w:r>
            <w:r>
              <w:rPr>
                <w:rFonts w:hint="eastAsia"/>
              </w:rPr>
              <w:t>子进程拷贝父进程的数据段</w:t>
            </w:r>
          </w:p>
          <w:p w:rsidR="00B036E7" w:rsidRDefault="00B036E7" w:rsidP="00147275">
            <w:r>
              <w:rPr>
                <w:rFonts w:hint="eastAsia"/>
              </w:rPr>
              <w:t xml:space="preserve">      </w:t>
            </w:r>
            <w:r>
              <w:t>V</w:t>
            </w:r>
            <w:r>
              <w:rPr>
                <w:rFonts w:hint="eastAsia"/>
              </w:rPr>
              <w:t>fork</w:t>
            </w:r>
            <w:r>
              <w:rPr>
                <w:rFonts w:hint="eastAsia"/>
              </w:rPr>
              <w:t>子进程与父进程共享数据段；</w:t>
            </w:r>
          </w:p>
          <w:p w:rsidR="00B036E7" w:rsidRDefault="00B036E7" w:rsidP="00147275">
            <w:r>
              <w:rPr>
                <w:rFonts w:hint="eastAsia"/>
              </w:rPr>
              <w:t>2</w:t>
            </w:r>
            <w:r>
              <w:rPr>
                <w:rFonts w:hint="eastAsia"/>
              </w:rPr>
              <w:t>：</w:t>
            </w:r>
            <w:r>
              <w:rPr>
                <w:rFonts w:hint="eastAsia"/>
              </w:rPr>
              <w:t>fork</w:t>
            </w:r>
            <w:r>
              <w:rPr>
                <w:rFonts w:hint="eastAsia"/>
              </w:rPr>
              <w:t>父、子进程的执行次序不确定</w:t>
            </w:r>
          </w:p>
          <w:p w:rsidR="00B036E7" w:rsidRPr="00B96ACA" w:rsidRDefault="00B036E7" w:rsidP="00147275">
            <w:r>
              <w:t>V</w:t>
            </w:r>
            <w:r>
              <w:rPr>
                <w:rFonts w:hint="eastAsia"/>
              </w:rPr>
              <w:t>fork</w:t>
            </w:r>
            <w:r>
              <w:rPr>
                <w:rFonts w:hint="eastAsia"/>
              </w:rPr>
              <w:t>：子进程先运行，父进程后运行；</w:t>
            </w:r>
          </w:p>
        </w:tc>
      </w:tr>
      <w:tr w:rsidR="00B036E7" w:rsidTr="00147275">
        <w:tc>
          <w:tcPr>
            <w:tcW w:w="8522" w:type="dxa"/>
          </w:tcPr>
          <w:p w:rsidR="00B036E7" w:rsidRDefault="00B036E7" w:rsidP="00147275"/>
        </w:tc>
      </w:tr>
      <w:tr w:rsidR="00B036E7" w:rsidTr="00147275">
        <w:tc>
          <w:tcPr>
            <w:tcW w:w="8522" w:type="dxa"/>
          </w:tcPr>
          <w:p w:rsidR="00B036E7" w:rsidRDefault="00B036E7" w:rsidP="00147275">
            <w:r>
              <w:t>V</w:t>
            </w:r>
            <w:r>
              <w:rPr>
                <w:rFonts w:hint="eastAsia"/>
              </w:rPr>
              <w:t>fork</w:t>
            </w:r>
            <w:r>
              <w:rPr>
                <w:rFonts w:hint="eastAsia"/>
              </w:rPr>
              <w:t>和</w:t>
            </w:r>
            <w:r>
              <w:rPr>
                <w:rFonts w:hint="eastAsia"/>
              </w:rPr>
              <w:t>exec</w:t>
            </w:r>
            <w:r>
              <w:rPr>
                <w:rFonts w:hint="eastAsia"/>
              </w:rPr>
              <w:t>函数族在一起</w:t>
            </w:r>
          </w:p>
          <w:p w:rsidR="00B036E7" w:rsidRDefault="00B036E7" w:rsidP="00147275">
            <w:r w:rsidRPr="00960068">
              <w:rPr>
                <w:rFonts w:hint="eastAsia"/>
              </w:rPr>
              <w:lastRenderedPageBreak/>
              <w:t>execve</w:t>
            </w:r>
            <w:r w:rsidRPr="00960068">
              <w:rPr>
                <w:rFonts w:hint="eastAsia"/>
              </w:rPr>
              <w:t>替换进程映像（加载程序）</w:t>
            </w:r>
            <w:r>
              <w:rPr>
                <w:rFonts w:hint="eastAsia"/>
              </w:rPr>
              <w:t>注意</w:t>
            </w:r>
            <w:r>
              <w:rPr>
                <w:rFonts w:hint="eastAsia"/>
              </w:rPr>
              <w:t>execve</w:t>
            </w:r>
            <w:r>
              <w:rPr>
                <w:rFonts w:hint="eastAsia"/>
              </w:rPr>
              <w:t>是一个系统调用</w:t>
            </w:r>
            <w:r>
              <w:rPr>
                <w:rFonts w:hint="eastAsia"/>
              </w:rPr>
              <w:t>;</w:t>
            </w:r>
          </w:p>
          <w:p w:rsidR="00B036E7" w:rsidRPr="00960068" w:rsidRDefault="00B036E7" w:rsidP="00147275">
            <w:r>
              <w:rPr>
                <w:rFonts w:hint="eastAsia"/>
              </w:rPr>
              <w:t>替换意味着：代码段、数据段、堆栈段、进程控制块</w:t>
            </w:r>
            <w:r>
              <w:rPr>
                <w:rFonts w:hint="eastAsia"/>
              </w:rPr>
              <w:t>PCB</w:t>
            </w:r>
            <w:r>
              <w:rPr>
                <w:rFonts w:hint="eastAsia"/>
              </w:rPr>
              <w:t>全部替换。</w:t>
            </w:r>
          </w:p>
        </w:tc>
      </w:tr>
      <w:tr w:rsidR="00B036E7" w:rsidTr="00147275">
        <w:tc>
          <w:tcPr>
            <w:tcW w:w="8522" w:type="dxa"/>
          </w:tcPr>
          <w:p w:rsidR="00B036E7" w:rsidRDefault="00B036E7" w:rsidP="00147275">
            <w:r>
              <w:lastRenderedPageBreak/>
              <w:t>int main(void)</w:t>
            </w:r>
          </w:p>
          <w:p w:rsidR="00B036E7" w:rsidRDefault="00B036E7" w:rsidP="00147275">
            <w:r>
              <w:t>{</w:t>
            </w:r>
          </w:p>
          <w:p w:rsidR="00B036E7" w:rsidRDefault="00B036E7" w:rsidP="00147275">
            <w:r>
              <w:tab/>
              <w:t>int fd;</w:t>
            </w:r>
          </w:p>
          <w:p w:rsidR="00B036E7" w:rsidRDefault="00B036E7" w:rsidP="00147275">
            <w:r>
              <w:tab/>
              <w:t>pid_t pid;</w:t>
            </w:r>
          </w:p>
          <w:p w:rsidR="00B036E7" w:rsidRDefault="00B036E7" w:rsidP="00147275">
            <w:r>
              <w:tab/>
              <w:t>signal(SIGCHLD, SIG_IGN);</w:t>
            </w:r>
          </w:p>
          <w:p w:rsidR="00B036E7" w:rsidRDefault="00B036E7" w:rsidP="00147275">
            <w:r>
              <w:tab/>
              <w:t>printf("befor fork pid:%d \n", getpid());</w:t>
            </w:r>
          </w:p>
          <w:p w:rsidR="00B036E7" w:rsidRDefault="00B036E7" w:rsidP="00147275"/>
          <w:p w:rsidR="00B036E7" w:rsidRDefault="00B036E7" w:rsidP="00147275">
            <w:r>
              <w:tab/>
              <w:t>g_num = 10;</w:t>
            </w:r>
          </w:p>
          <w:p w:rsidR="00B036E7" w:rsidRDefault="00B036E7" w:rsidP="00147275"/>
          <w:p w:rsidR="00B036E7" w:rsidRDefault="00B036E7" w:rsidP="00147275">
            <w:r>
              <w:tab/>
              <w:t>pid = vfork();</w:t>
            </w:r>
          </w:p>
          <w:p w:rsidR="00B036E7" w:rsidRDefault="00B036E7" w:rsidP="00147275">
            <w:r>
              <w:tab/>
              <w:t>if (pid == -1)</w:t>
            </w:r>
            <w:r>
              <w:tab/>
            </w:r>
          </w:p>
          <w:p w:rsidR="00B036E7" w:rsidRDefault="00B036E7" w:rsidP="00147275">
            <w:r>
              <w:tab/>
              <w:t>{</w:t>
            </w:r>
          </w:p>
          <w:p w:rsidR="00B036E7" w:rsidRDefault="00B036E7" w:rsidP="00147275">
            <w:r>
              <w:tab/>
            </w:r>
            <w:r>
              <w:tab/>
              <w:t>printf("pid &lt; 0 err.\n");</w:t>
            </w:r>
          </w:p>
          <w:p w:rsidR="00B036E7" w:rsidRDefault="00B036E7" w:rsidP="00147275">
            <w:r>
              <w:tab/>
            </w:r>
            <w:r>
              <w:tab/>
              <w:t>return -1;</w:t>
            </w:r>
          </w:p>
          <w:p w:rsidR="00B036E7" w:rsidRDefault="00B036E7" w:rsidP="00147275">
            <w:r>
              <w:tab/>
              <w:t>}</w:t>
            </w:r>
          </w:p>
          <w:p w:rsidR="00B036E7" w:rsidRDefault="00B036E7" w:rsidP="00147275">
            <w:r>
              <w:tab/>
            </w:r>
          </w:p>
          <w:p w:rsidR="00B036E7" w:rsidRDefault="00B036E7" w:rsidP="00147275">
            <w:r>
              <w:tab/>
              <w:t>if (pid &gt; 0)</w:t>
            </w:r>
          </w:p>
          <w:p w:rsidR="00B036E7" w:rsidRDefault="00B036E7" w:rsidP="00147275">
            <w:r>
              <w:tab/>
              <w:t>{</w:t>
            </w:r>
          </w:p>
          <w:p w:rsidR="00B036E7" w:rsidRDefault="00B036E7" w:rsidP="00147275">
            <w:r>
              <w:tab/>
            </w:r>
            <w:r>
              <w:tab/>
              <w:t>printf("parent: pid:%d \n", getpid());</w:t>
            </w:r>
            <w:r>
              <w:tab/>
            </w:r>
          </w:p>
          <w:p w:rsidR="00B036E7" w:rsidRDefault="00B036E7" w:rsidP="00147275">
            <w:r>
              <w:tab/>
              <w:t>}</w:t>
            </w:r>
          </w:p>
          <w:p w:rsidR="00B036E7" w:rsidRDefault="00B036E7" w:rsidP="00147275">
            <w:r>
              <w:tab/>
              <w:t>else if (pid == 0)</w:t>
            </w:r>
          </w:p>
          <w:p w:rsidR="00B036E7" w:rsidRDefault="00B036E7" w:rsidP="00147275">
            <w:r>
              <w:tab/>
              <w:t>{</w:t>
            </w:r>
          </w:p>
          <w:p w:rsidR="00B036E7" w:rsidRDefault="00B036E7" w:rsidP="00147275">
            <w:r>
              <w:tab/>
            </w:r>
            <w:r>
              <w:tab/>
              <w:t>printf("child: %d, parent: %d \n", getpid(), getppid());</w:t>
            </w:r>
          </w:p>
          <w:p w:rsidR="00B036E7" w:rsidRDefault="00B036E7" w:rsidP="00147275">
            <w:r>
              <w:tab/>
            </w:r>
            <w:r>
              <w:tab/>
            </w:r>
          </w:p>
          <w:p w:rsidR="00B036E7" w:rsidRDefault="00B036E7" w:rsidP="00147275">
            <w:r>
              <w:t xml:space="preserve">      // int execve(const char *filename, char *const argv[],</w:t>
            </w:r>
          </w:p>
          <w:p w:rsidR="00B036E7" w:rsidRDefault="00B036E7" w:rsidP="00147275">
            <w:r>
              <w:t xml:space="preserve">      //            char *const envp[]);</w:t>
            </w:r>
          </w:p>
          <w:p w:rsidR="00B036E7" w:rsidRDefault="00B036E7" w:rsidP="00147275"/>
          <w:p w:rsidR="00B036E7" w:rsidRDefault="00B036E7" w:rsidP="00147275">
            <w:r>
              <w:tab/>
            </w:r>
            <w:r>
              <w:tab/>
              <w:t>char *const argv[] = {"ls", "-lt", NULL};</w:t>
            </w:r>
          </w:p>
          <w:p w:rsidR="00B036E7" w:rsidRDefault="00B036E7" w:rsidP="00147275">
            <w:r>
              <w:tab/>
            </w:r>
            <w:r>
              <w:tab/>
              <w:t>execve("/bin/ls", argv, NULL);</w:t>
            </w:r>
          </w:p>
          <w:p w:rsidR="00B036E7" w:rsidRDefault="00B036E7" w:rsidP="00147275">
            <w:r>
              <w:tab/>
            </w:r>
            <w:r>
              <w:tab/>
            </w:r>
          </w:p>
          <w:p w:rsidR="00B036E7" w:rsidRDefault="00B036E7" w:rsidP="00147275">
            <w:r>
              <w:rPr>
                <w:rFonts w:hint="eastAsia"/>
              </w:rPr>
              <w:tab/>
            </w:r>
            <w:r>
              <w:rPr>
                <w:rFonts w:hint="eastAsia"/>
              </w:rPr>
              <w:tab/>
              <w:t>//</w:t>
            </w:r>
            <w:r>
              <w:rPr>
                <w:rFonts w:hint="eastAsia"/>
              </w:rPr>
              <w:t>注意：此处有</w:t>
            </w:r>
            <w:r>
              <w:rPr>
                <w:rFonts w:hint="eastAsia"/>
              </w:rPr>
              <w:t>/bin/ls</w:t>
            </w:r>
            <w:r>
              <w:rPr>
                <w:rFonts w:hint="eastAsia"/>
              </w:rPr>
              <w:t>程序结束程序，不会出现</w:t>
            </w:r>
            <w:r>
              <w:rPr>
                <w:rFonts w:hint="eastAsia"/>
              </w:rPr>
              <w:t>coredump</w:t>
            </w:r>
            <w:r>
              <w:rPr>
                <w:rFonts w:hint="eastAsia"/>
              </w:rPr>
              <w:t>现象</w:t>
            </w:r>
          </w:p>
          <w:p w:rsidR="00B036E7" w:rsidRDefault="00B036E7" w:rsidP="00147275">
            <w:r>
              <w:tab/>
            </w:r>
            <w:r>
              <w:tab/>
            </w:r>
          </w:p>
          <w:p w:rsidR="00B036E7" w:rsidRDefault="00B036E7" w:rsidP="00147275">
            <w:r>
              <w:rPr>
                <w:rFonts w:hint="eastAsia"/>
              </w:rPr>
              <w:tab/>
            </w:r>
            <w:r>
              <w:rPr>
                <w:rFonts w:hint="eastAsia"/>
              </w:rPr>
              <w:tab/>
              <w:t>printf("</w:t>
            </w:r>
            <w:r>
              <w:rPr>
                <w:rFonts w:hint="eastAsia"/>
              </w:rPr>
              <w:t>测试下面这句话还执行吗</w:t>
            </w:r>
            <w:r>
              <w:rPr>
                <w:rFonts w:hint="eastAsia"/>
              </w:rPr>
              <w:t>\n");</w:t>
            </w:r>
          </w:p>
          <w:p w:rsidR="00B036E7" w:rsidRDefault="00B036E7" w:rsidP="00147275">
            <w:r>
              <w:tab/>
            </w:r>
            <w:r>
              <w:tab/>
              <w:t>//exit(0);</w:t>
            </w:r>
          </w:p>
          <w:p w:rsidR="00B036E7" w:rsidRDefault="00B036E7" w:rsidP="00147275">
            <w:r>
              <w:rPr>
                <w:rFonts w:hint="eastAsia"/>
              </w:rPr>
              <w:tab/>
            </w:r>
            <w:r>
              <w:rPr>
                <w:rFonts w:hint="eastAsia"/>
              </w:rPr>
              <w:tab/>
              <w:t>//1 vfork</w:t>
            </w:r>
            <w:r>
              <w:rPr>
                <w:rFonts w:hint="eastAsia"/>
              </w:rPr>
              <w:t>只有需要用</w:t>
            </w:r>
            <w:r>
              <w:rPr>
                <w:rFonts w:hint="eastAsia"/>
              </w:rPr>
              <w:t xml:space="preserve">exit(0) _exit(0) </w:t>
            </w:r>
          </w:p>
          <w:p w:rsidR="00B036E7" w:rsidRDefault="00B036E7" w:rsidP="00147275">
            <w:r>
              <w:rPr>
                <w:rFonts w:hint="eastAsia"/>
              </w:rPr>
              <w:tab/>
            </w:r>
            <w:r>
              <w:rPr>
                <w:rFonts w:hint="eastAsia"/>
              </w:rPr>
              <w:tab/>
              <w:t xml:space="preserve">//2 </w:t>
            </w:r>
            <w:r>
              <w:rPr>
                <w:rFonts w:hint="eastAsia"/>
              </w:rPr>
              <w:t>测试</w:t>
            </w:r>
            <w:r>
              <w:rPr>
                <w:rFonts w:hint="eastAsia"/>
              </w:rPr>
              <w:t xml:space="preserve">return 0; </w:t>
            </w:r>
            <w:r>
              <w:rPr>
                <w:rFonts w:hint="eastAsia"/>
              </w:rPr>
              <w:t>区别</w:t>
            </w:r>
          </w:p>
          <w:p w:rsidR="00B036E7" w:rsidRDefault="00B036E7" w:rsidP="00147275">
            <w:r>
              <w:tab/>
              <w:t>}</w:t>
            </w:r>
          </w:p>
          <w:p w:rsidR="00B036E7" w:rsidRDefault="00B036E7" w:rsidP="00147275"/>
          <w:p w:rsidR="00B036E7" w:rsidRDefault="00B036E7" w:rsidP="00147275">
            <w:r>
              <w:tab/>
              <w:t>printf("fork after....\n");</w:t>
            </w:r>
          </w:p>
          <w:p w:rsidR="00B036E7" w:rsidRDefault="00B036E7" w:rsidP="00147275">
            <w:r>
              <w:tab/>
              <w:t>return 0;</w:t>
            </w:r>
          </w:p>
          <w:p w:rsidR="00B036E7" w:rsidRDefault="00B036E7" w:rsidP="00147275">
            <w:r>
              <w:t>}</w:t>
            </w:r>
          </w:p>
        </w:tc>
      </w:tr>
    </w:tbl>
    <w:p w:rsidR="00B036E7" w:rsidRDefault="00B036E7" w:rsidP="00B036E7"/>
    <w:p w:rsidR="00B036E7" w:rsidRDefault="00B036E7" w:rsidP="00B036E7">
      <w:pPr>
        <w:pStyle w:val="3"/>
      </w:pPr>
      <w:r>
        <w:rPr>
          <w:rFonts w:hint="eastAsia"/>
        </w:rPr>
        <w:lastRenderedPageBreak/>
        <w:t>5</w:t>
      </w:r>
      <w:r w:rsidRPr="00B163DA">
        <w:rPr>
          <w:rFonts w:hint="eastAsia"/>
        </w:rPr>
        <w:t>进程终止的</w:t>
      </w:r>
      <w:r w:rsidRPr="00B163DA">
        <w:rPr>
          <w:rFonts w:hint="eastAsia"/>
        </w:rPr>
        <w:t>5</w:t>
      </w:r>
      <w:r w:rsidRPr="00B163DA">
        <w:rPr>
          <w:rFonts w:hint="eastAsia"/>
        </w:rPr>
        <w:t>种方式</w:t>
      </w:r>
    </w:p>
    <w:tbl>
      <w:tblPr>
        <w:tblStyle w:val="a5"/>
        <w:tblW w:w="0" w:type="auto"/>
        <w:tblLook w:val="04A0" w:firstRow="1" w:lastRow="0" w:firstColumn="1" w:lastColumn="0" w:noHBand="0" w:noVBand="1"/>
      </w:tblPr>
      <w:tblGrid>
        <w:gridCol w:w="8522"/>
      </w:tblGrid>
      <w:tr w:rsidR="00B036E7" w:rsidTr="00147275">
        <w:tc>
          <w:tcPr>
            <w:tcW w:w="8522" w:type="dxa"/>
          </w:tcPr>
          <w:p w:rsidR="00B036E7" w:rsidRDefault="00B036E7" w:rsidP="00147275">
            <w:r>
              <w:rPr>
                <w:rFonts w:hint="eastAsia"/>
              </w:rPr>
              <w:t>进程终止的</w:t>
            </w:r>
            <w:r>
              <w:rPr>
                <w:rFonts w:hint="eastAsia"/>
              </w:rPr>
              <w:t>5</w:t>
            </w:r>
            <w:r>
              <w:rPr>
                <w:rFonts w:hint="eastAsia"/>
              </w:rPr>
              <w:t>种方式</w:t>
            </w:r>
          </w:p>
          <w:p w:rsidR="00B036E7" w:rsidRPr="0023411C" w:rsidRDefault="00B036E7" w:rsidP="00657ADF">
            <w:pPr>
              <w:numPr>
                <w:ilvl w:val="0"/>
                <w:numId w:val="27"/>
              </w:numPr>
            </w:pPr>
            <w:r w:rsidRPr="0023411C">
              <w:rPr>
                <w:rFonts w:hint="eastAsia"/>
              </w:rPr>
              <w:t>正常退出</w:t>
            </w:r>
          </w:p>
          <w:p w:rsidR="00B036E7" w:rsidRPr="0023411C" w:rsidRDefault="00B036E7" w:rsidP="00657ADF">
            <w:pPr>
              <w:numPr>
                <w:ilvl w:val="1"/>
                <w:numId w:val="27"/>
              </w:numPr>
            </w:pPr>
            <w:r w:rsidRPr="0023411C">
              <w:rPr>
                <w:rFonts w:hint="eastAsia"/>
              </w:rPr>
              <w:t>从</w:t>
            </w:r>
            <w:r w:rsidRPr="0023411C">
              <w:t>main</w:t>
            </w:r>
            <w:r w:rsidRPr="0023411C">
              <w:rPr>
                <w:rFonts w:hint="eastAsia"/>
              </w:rPr>
              <w:t>函数返回</w:t>
            </w:r>
          </w:p>
          <w:p w:rsidR="00B036E7" w:rsidRPr="0023411C" w:rsidRDefault="00B036E7" w:rsidP="00657ADF">
            <w:pPr>
              <w:numPr>
                <w:ilvl w:val="1"/>
                <w:numId w:val="27"/>
              </w:numPr>
            </w:pPr>
            <w:r w:rsidRPr="0023411C">
              <w:rPr>
                <w:rFonts w:hint="eastAsia"/>
              </w:rPr>
              <w:t>调用</w:t>
            </w:r>
            <w:r w:rsidRPr="0023411C">
              <w:t>exit</w:t>
            </w:r>
          </w:p>
          <w:p w:rsidR="00B036E7" w:rsidRPr="0023411C" w:rsidRDefault="00B036E7" w:rsidP="00657ADF">
            <w:pPr>
              <w:numPr>
                <w:ilvl w:val="1"/>
                <w:numId w:val="27"/>
              </w:numPr>
            </w:pPr>
            <w:r w:rsidRPr="0023411C">
              <w:rPr>
                <w:rFonts w:hint="eastAsia"/>
              </w:rPr>
              <w:t>调用</w:t>
            </w:r>
            <w:r w:rsidRPr="0023411C">
              <w:t>_exit</w:t>
            </w:r>
          </w:p>
          <w:p w:rsidR="00B036E7" w:rsidRPr="0023411C" w:rsidRDefault="00B036E7" w:rsidP="00657ADF">
            <w:pPr>
              <w:numPr>
                <w:ilvl w:val="0"/>
                <w:numId w:val="27"/>
              </w:numPr>
            </w:pPr>
            <w:r w:rsidRPr="0023411C">
              <w:rPr>
                <w:rFonts w:hint="eastAsia"/>
              </w:rPr>
              <w:t>异常退出</w:t>
            </w:r>
          </w:p>
          <w:p w:rsidR="00B036E7" w:rsidRPr="0023411C" w:rsidRDefault="00B036E7" w:rsidP="00657ADF">
            <w:pPr>
              <w:numPr>
                <w:ilvl w:val="1"/>
                <w:numId w:val="27"/>
              </w:numPr>
            </w:pPr>
            <w:r w:rsidRPr="0023411C">
              <w:rPr>
                <w:rFonts w:hint="eastAsia"/>
              </w:rPr>
              <w:t>调用</w:t>
            </w:r>
            <w:r w:rsidRPr="0023411C">
              <w:t>abort</w:t>
            </w:r>
            <w:r>
              <w:rPr>
                <w:rFonts w:hint="eastAsia"/>
              </w:rPr>
              <w:t xml:space="preserve">   </w:t>
            </w:r>
            <w:r>
              <w:rPr>
                <w:rFonts w:hint="eastAsia"/>
              </w:rPr>
              <w:t>产生</w:t>
            </w:r>
            <w:r>
              <w:rPr>
                <w:rFonts w:hint="eastAsia"/>
              </w:rPr>
              <w:t>SIGABOUT</w:t>
            </w:r>
            <w:r>
              <w:rPr>
                <w:rFonts w:hint="eastAsia"/>
              </w:rPr>
              <w:t>信号</w:t>
            </w:r>
          </w:p>
          <w:p w:rsidR="00B036E7" w:rsidRPr="0023411C" w:rsidRDefault="00B036E7" w:rsidP="00657ADF">
            <w:pPr>
              <w:numPr>
                <w:ilvl w:val="1"/>
                <w:numId w:val="27"/>
              </w:numPr>
            </w:pPr>
            <w:r w:rsidRPr="0023411C">
              <w:rPr>
                <w:rFonts w:hint="eastAsia"/>
              </w:rPr>
              <w:t>由信号终止</w:t>
            </w:r>
            <w:r>
              <w:rPr>
                <w:rFonts w:hint="eastAsia"/>
              </w:rPr>
              <w:t xml:space="preserve">  </w:t>
            </w:r>
            <w:r>
              <w:rPr>
                <w:rFonts w:hint="eastAsia"/>
                <w:b/>
                <w:bCs/>
              </w:rPr>
              <w:t>ctrl+c SIGINT</w:t>
            </w:r>
          </w:p>
          <w:p w:rsidR="00B036E7" w:rsidRPr="00B96ACA" w:rsidRDefault="00B036E7" w:rsidP="00147275"/>
        </w:tc>
      </w:tr>
      <w:tr w:rsidR="00B036E7" w:rsidTr="00147275">
        <w:tc>
          <w:tcPr>
            <w:tcW w:w="8522" w:type="dxa"/>
          </w:tcPr>
          <w:p w:rsidR="00B036E7" w:rsidRDefault="00B036E7" w:rsidP="00147275">
            <w:r>
              <w:rPr>
                <w:rFonts w:hint="eastAsia"/>
                <w:noProof/>
              </w:rPr>
              <w:drawing>
                <wp:inline distT="0" distB="0" distL="0" distR="0" wp14:anchorId="6C4C80DF" wp14:editId="4DF8CDD7">
                  <wp:extent cx="3209290" cy="306578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09290" cy="3065780"/>
                          </a:xfrm>
                          <a:prstGeom prst="rect">
                            <a:avLst/>
                          </a:prstGeom>
                          <a:noFill/>
                          <a:ln>
                            <a:noFill/>
                          </a:ln>
                        </pic:spPr>
                      </pic:pic>
                    </a:graphicData>
                  </a:graphic>
                </wp:inline>
              </w:drawing>
            </w:r>
          </w:p>
          <w:p w:rsidR="00B036E7" w:rsidRPr="00B96ACA" w:rsidRDefault="00B036E7" w:rsidP="00147275">
            <w:r>
              <w:rPr>
                <w:rFonts w:hint="eastAsia"/>
              </w:rPr>
              <w:t xml:space="preserve">    </w:t>
            </w:r>
          </w:p>
        </w:tc>
      </w:tr>
      <w:tr w:rsidR="00B036E7" w:rsidTr="00147275">
        <w:tc>
          <w:tcPr>
            <w:tcW w:w="8522" w:type="dxa"/>
          </w:tcPr>
          <w:p w:rsidR="00B036E7" w:rsidRDefault="00B036E7" w:rsidP="00147275">
            <w:r>
              <w:rPr>
                <w:rFonts w:hint="eastAsia"/>
              </w:rPr>
              <w:t>eg</w:t>
            </w:r>
            <w:r>
              <w:rPr>
                <w:rFonts w:hint="eastAsia"/>
              </w:rPr>
              <w:t>：</w:t>
            </w:r>
          </w:p>
          <w:p w:rsidR="00B036E7" w:rsidRDefault="00B036E7" w:rsidP="00147275">
            <w:r>
              <w:rPr>
                <w:rFonts w:hint="eastAsia"/>
              </w:rPr>
              <w:t>区别</w:t>
            </w:r>
            <w:r>
              <w:rPr>
                <w:rFonts w:hint="eastAsia"/>
              </w:rPr>
              <w:t>1</w:t>
            </w:r>
            <w:r>
              <w:rPr>
                <w:rFonts w:hint="eastAsia"/>
              </w:rPr>
              <w:t>：清空缓冲区的操作</w:t>
            </w:r>
          </w:p>
          <w:p w:rsidR="00B036E7" w:rsidRDefault="00B036E7" w:rsidP="00147275">
            <w:r>
              <w:t>int main(void)</w:t>
            </w:r>
          </w:p>
          <w:p w:rsidR="00B036E7" w:rsidRDefault="00B036E7" w:rsidP="00147275">
            <w:r>
              <w:t>{</w:t>
            </w:r>
          </w:p>
          <w:p w:rsidR="00B036E7" w:rsidRDefault="00B036E7" w:rsidP="00147275">
            <w:r>
              <w:tab/>
              <w:t>printf("hello itcast");</w:t>
            </w:r>
          </w:p>
          <w:p w:rsidR="00B036E7" w:rsidRDefault="00B036E7" w:rsidP="00147275">
            <w:r>
              <w:tab/>
              <w:t>//return 0;</w:t>
            </w:r>
          </w:p>
          <w:p w:rsidR="00B036E7" w:rsidRDefault="00B036E7" w:rsidP="00147275">
            <w:r>
              <w:tab/>
              <w:t>//exit(0);</w:t>
            </w:r>
          </w:p>
          <w:p w:rsidR="00B036E7" w:rsidRDefault="00B036E7" w:rsidP="00147275">
            <w:r>
              <w:tab/>
              <w:t>fflush(stdout);</w:t>
            </w:r>
          </w:p>
          <w:p w:rsidR="00B036E7" w:rsidRDefault="00B036E7" w:rsidP="00147275">
            <w:r>
              <w:tab/>
              <w:t>_exit(0);</w:t>
            </w:r>
          </w:p>
          <w:p w:rsidR="00B036E7" w:rsidRDefault="00B036E7" w:rsidP="00147275">
            <w:r>
              <w:t>}</w:t>
            </w:r>
          </w:p>
          <w:p w:rsidR="00B036E7" w:rsidRDefault="00B036E7" w:rsidP="00147275">
            <w:r>
              <w:rPr>
                <w:rFonts w:hint="eastAsia"/>
              </w:rPr>
              <w:t>区别</w:t>
            </w:r>
            <w:r>
              <w:rPr>
                <w:rFonts w:hint="eastAsia"/>
              </w:rPr>
              <w:t>2</w:t>
            </w:r>
            <w:r>
              <w:rPr>
                <w:rFonts w:hint="eastAsia"/>
              </w:rPr>
              <w:t>：</w:t>
            </w:r>
            <w:r>
              <w:rPr>
                <w:rFonts w:hint="eastAsia"/>
              </w:rPr>
              <w:t>exit</w:t>
            </w:r>
            <w:r>
              <w:rPr>
                <w:rFonts w:hint="eastAsia"/>
              </w:rPr>
              <w:t>会调用终止处理程序</w:t>
            </w:r>
          </w:p>
          <w:p w:rsidR="00B036E7" w:rsidRDefault="00B036E7" w:rsidP="00147275">
            <w:r>
              <w:rPr>
                <w:rFonts w:hint="eastAsia"/>
              </w:rPr>
              <w:t>有关终止处理程序</w:t>
            </w:r>
          </w:p>
        </w:tc>
      </w:tr>
      <w:tr w:rsidR="00B036E7" w:rsidTr="00147275">
        <w:tc>
          <w:tcPr>
            <w:tcW w:w="8522" w:type="dxa"/>
          </w:tcPr>
          <w:p w:rsidR="00B036E7" w:rsidRPr="004632E7" w:rsidRDefault="00B036E7" w:rsidP="00657ADF">
            <w:pPr>
              <w:numPr>
                <w:ilvl w:val="0"/>
                <w:numId w:val="28"/>
              </w:numPr>
            </w:pPr>
            <w:r w:rsidRPr="004632E7">
              <w:rPr>
                <w:rFonts w:hint="eastAsia"/>
              </w:rPr>
              <w:t>atexit</w:t>
            </w:r>
            <w:r w:rsidRPr="004632E7">
              <w:rPr>
                <w:rFonts w:hint="eastAsia"/>
              </w:rPr>
              <w:t>可以注册终止处理程序，</w:t>
            </w:r>
            <w:r w:rsidRPr="004632E7">
              <w:rPr>
                <w:rFonts w:hint="eastAsia"/>
              </w:rPr>
              <w:t>ANSI C</w:t>
            </w:r>
            <w:r w:rsidRPr="004632E7">
              <w:rPr>
                <w:rFonts w:hint="eastAsia"/>
              </w:rPr>
              <w:t>规定最多可以注册</w:t>
            </w:r>
            <w:r w:rsidRPr="004632E7">
              <w:rPr>
                <w:rFonts w:hint="eastAsia"/>
              </w:rPr>
              <w:t>32</w:t>
            </w:r>
            <w:r w:rsidRPr="004632E7">
              <w:rPr>
                <w:rFonts w:hint="eastAsia"/>
              </w:rPr>
              <w:t>个终止处理程序。</w:t>
            </w:r>
          </w:p>
          <w:p w:rsidR="00B036E7" w:rsidRDefault="00B036E7" w:rsidP="00657ADF">
            <w:pPr>
              <w:numPr>
                <w:ilvl w:val="0"/>
                <w:numId w:val="28"/>
              </w:numPr>
            </w:pPr>
            <w:r w:rsidRPr="004632E7">
              <w:rPr>
                <w:rFonts w:hint="eastAsia"/>
              </w:rPr>
              <w:t>终止处理程序的调用与注册次序相反</w:t>
            </w:r>
          </w:p>
          <w:p w:rsidR="00B036E7" w:rsidRPr="004632E7" w:rsidRDefault="00B036E7" w:rsidP="00657ADF">
            <w:pPr>
              <w:numPr>
                <w:ilvl w:val="0"/>
                <w:numId w:val="28"/>
              </w:numPr>
            </w:pPr>
            <w:r>
              <w:rPr>
                <w:rFonts w:hint="eastAsia"/>
              </w:rPr>
              <w:t>man atexit</w:t>
            </w:r>
          </w:p>
          <w:p w:rsidR="00B036E7" w:rsidRDefault="00B036E7" w:rsidP="00147275">
            <w:r w:rsidRPr="004632E7">
              <w:lastRenderedPageBreak/>
              <w:t>int atexit(void (*function)(void));</w:t>
            </w:r>
          </w:p>
          <w:p w:rsidR="00B036E7" w:rsidRPr="004632E7" w:rsidRDefault="00B036E7" w:rsidP="00147275">
            <w:r>
              <w:rPr>
                <w:rFonts w:hint="eastAsia"/>
              </w:rPr>
              <w:t>man 2 atexit</w:t>
            </w:r>
          </w:p>
        </w:tc>
      </w:tr>
      <w:tr w:rsidR="00B036E7" w:rsidTr="00147275">
        <w:tc>
          <w:tcPr>
            <w:tcW w:w="8522" w:type="dxa"/>
          </w:tcPr>
          <w:p w:rsidR="00B036E7" w:rsidRDefault="00B036E7" w:rsidP="00147275">
            <w:r>
              <w:rPr>
                <w:rFonts w:hint="eastAsia"/>
              </w:rPr>
              <w:lastRenderedPageBreak/>
              <w:t>总结</w:t>
            </w:r>
            <w:r>
              <w:rPr>
                <w:rFonts w:hint="eastAsia"/>
              </w:rPr>
              <w:t>exit</w:t>
            </w:r>
            <w:r>
              <w:rPr>
                <w:rFonts w:hint="eastAsia"/>
              </w:rPr>
              <w:t>与</w:t>
            </w:r>
            <w:r>
              <w:rPr>
                <w:rFonts w:hint="eastAsia"/>
              </w:rPr>
              <w:t>_exit</w:t>
            </w:r>
            <w:r>
              <w:rPr>
                <w:rFonts w:hint="eastAsia"/>
              </w:rPr>
              <w:t>区别</w:t>
            </w:r>
          </w:p>
          <w:p w:rsidR="00B036E7" w:rsidRDefault="00B036E7" w:rsidP="00147275">
            <w:r>
              <w:rPr>
                <w:rFonts w:hint="eastAsia"/>
              </w:rPr>
              <w:t>1</w:t>
            </w:r>
            <w:r>
              <w:rPr>
                <w:rFonts w:hint="eastAsia"/>
              </w:rPr>
              <w:t>）</w:t>
            </w:r>
            <w:r>
              <w:rPr>
                <w:rFonts w:hint="eastAsia"/>
              </w:rPr>
              <w:t>_exit</w:t>
            </w:r>
            <w:r>
              <w:rPr>
                <w:rFonts w:hint="eastAsia"/>
              </w:rPr>
              <w:t>是一个系统调用，</w:t>
            </w:r>
            <w:r>
              <w:rPr>
                <w:rFonts w:hint="eastAsia"/>
              </w:rPr>
              <w:t>exit</w:t>
            </w:r>
            <w:r>
              <w:rPr>
                <w:rFonts w:hint="eastAsia"/>
              </w:rPr>
              <w:t>是一个</w:t>
            </w:r>
            <w:r>
              <w:rPr>
                <w:rFonts w:hint="eastAsia"/>
              </w:rPr>
              <w:t>c</w:t>
            </w:r>
            <w:r>
              <w:rPr>
                <w:rFonts w:hint="eastAsia"/>
              </w:rPr>
              <w:t>库函数</w:t>
            </w:r>
          </w:p>
          <w:p w:rsidR="00B036E7" w:rsidRDefault="00B036E7" w:rsidP="00147275">
            <w:r>
              <w:rPr>
                <w:rFonts w:hint="eastAsia"/>
              </w:rPr>
              <w:t>2</w:t>
            </w:r>
            <w:r>
              <w:rPr>
                <w:rFonts w:hint="eastAsia"/>
              </w:rPr>
              <w:t>）</w:t>
            </w:r>
            <w:r>
              <w:rPr>
                <w:rFonts w:hint="eastAsia"/>
              </w:rPr>
              <w:t>exit</w:t>
            </w:r>
            <w:r>
              <w:rPr>
                <w:rFonts w:hint="eastAsia"/>
              </w:rPr>
              <w:t>会执行清楚</w:t>
            </w:r>
            <w:r>
              <w:rPr>
                <w:rFonts w:hint="eastAsia"/>
              </w:rPr>
              <w:t>I/O</w:t>
            </w:r>
            <w:r>
              <w:rPr>
                <w:rFonts w:hint="eastAsia"/>
              </w:rPr>
              <w:t>缓存</w:t>
            </w:r>
          </w:p>
          <w:p w:rsidR="00B036E7" w:rsidRPr="0023411C" w:rsidRDefault="00B036E7" w:rsidP="00147275">
            <w:r>
              <w:rPr>
                <w:rFonts w:hint="eastAsia"/>
              </w:rPr>
              <w:t>3</w:t>
            </w:r>
            <w:r>
              <w:rPr>
                <w:rFonts w:hint="eastAsia"/>
              </w:rPr>
              <w:t>）</w:t>
            </w:r>
            <w:r>
              <w:rPr>
                <w:rFonts w:hint="eastAsia"/>
              </w:rPr>
              <w:t>exit</w:t>
            </w:r>
            <w:r>
              <w:rPr>
                <w:rFonts w:hint="eastAsia"/>
              </w:rPr>
              <w:t>会执行调用终止处理程序</w:t>
            </w:r>
          </w:p>
        </w:tc>
      </w:tr>
      <w:tr w:rsidR="00B036E7" w:rsidTr="00147275">
        <w:tc>
          <w:tcPr>
            <w:tcW w:w="8522" w:type="dxa"/>
          </w:tcPr>
          <w:p w:rsidR="00B036E7" w:rsidRDefault="00B036E7" w:rsidP="00147275"/>
        </w:tc>
      </w:tr>
    </w:tbl>
    <w:p w:rsidR="00B036E7" w:rsidRDefault="00B036E7" w:rsidP="00B036E7">
      <w:pPr>
        <w:pStyle w:val="3"/>
      </w:pPr>
      <w:r>
        <w:rPr>
          <w:rFonts w:hint="eastAsia"/>
        </w:rPr>
        <w:t>6exec</w:t>
      </w:r>
      <w:r>
        <w:rPr>
          <w:rFonts w:hint="eastAsia"/>
        </w:rPr>
        <w:t>函数族替换进程印象</w:t>
      </w:r>
    </w:p>
    <w:tbl>
      <w:tblPr>
        <w:tblStyle w:val="a5"/>
        <w:tblW w:w="0" w:type="auto"/>
        <w:tblLook w:val="04A0" w:firstRow="1" w:lastRow="0" w:firstColumn="1" w:lastColumn="0" w:noHBand="0" w:noVBand="1"/>
      </w:tblPr>
      <w:tblGrid>
        <w:gridCol w:w="8522"/>
      </w:tblGrid>
      <w:tr w:rsidR="00B036E7" w:rsidTr="00147275">
        <w:tc>
          <w:tcPr>
            <w:tcW w:w="8522" w:type="dxa"/>
          </w:tcPr>
          <w:p w:rsidR="00B036E7" w:rsidRDefault="00B036E7" w:rsidP="00147275">
            <w:r>
              <w:rPr>
                <w:rFonts w:hint="eastAsia"/>
              </w:rPr>
              <w:t>exec</w:t>
            </w:r>
            <w:r>
              <w:rPr>
                <w:rFonts w:hint="eastAsia"/>
              </w:rPr>
              <w:t>替换进程印象</w:t>
            </w:r>
          </w:p>
          <w:p w:rsidR="00B036E7" w:rsidRPr="00867AA9" w:rsidRDefault="00B036E7" w:rsidP="00657ADF">
            <w:pPr>
              <w:numPr>
                <w:ilvl w:val="0"/>
                <w:numId w:val="29"/>
              </w:numPr>
            </w:pPr>
            <w:r w:rsidRPr="00867AA9">
              <w:rPr>
                <w:rFonts w:hint="eastAsia"/>
              </w:rPr>
              <w:t>在进程的创建上</w:t>
            </w:r>
            <w:r w:rsidRPr="00867AA9">
              <w:rPr>
                <w:rFonts w:hint="eastAsia"/>
              </w:rPr>
              <w:t>Unix</w:t>
            </w:r>
            <w:r w:rsidRPr="00867AA9">
              <w:rPr>
                <w:rFonts w:hint="eastAsia"/>
              </w:rPr>
              <w:t>采用了一个独特的方法，它将进程创建与加载一个新进程映象分离。这样的好处是有更多的余地对两种操作进行管理。</w:t>
            </w:r>
          </w:p>
          <w:p w:rsidR="00B036E7" w:rsidRPr="0095114B" w:rsidRDefault="00B036E7" w:rsidP="00657ADF">
            <w:pPr>
              <w:numPr>
                <w:ilvl w:val="0"/>
                <w:numId w:val="29"/>
              </w:numPr>
            </w:pPr>
            <w:r w:rsidRPr="00867AA9">
              <w:rPr>
                <w:rFonts w:hint="eastAsia"/>
              </w:rPr>
              <w:t>当我们创建了一个进程之后，通常将子进程替换成新的进程映象，这可以用</w:t>
            </w:r>
            <w:r w:rsidRPr="00867AA9">
              <w:rPr>
                <w:rFonts w:hint="eastAsia"/>
              </w:rPr>
              <w:t>exec</w:t>
            </w:r>
            <w:r w:rsidRPr="00867AA9">
              <w:rPr>
                <w:rFonts w:hint="eastAsia"/>
              </w:rPr>
              <w:t>系列的函数来进行。当然，</w:t>
            </w:r>
            <w:r w:rsidRPr="00867AA9">
              <w:rPr>
                <w:rFonts w:hint="eastAsia"/>
              </w:rPr>
              <w:t>exec</w:t>
            </w:r>
            <w:r w:rsidRPr="00867AA9">
              <w:rPr>
                <w:rFonts w:hint="eastAsia"/>
              </w:rPr>
              <w:t>系列的函数也可以将当前进程替换掉。</w:t>
            </w:r>
          </w:p>
        </w:tc>
      </w:tr>
      <w:tr w:rsidR="00B036E7" w:rsidTr="00147275">
        <w:tc>
          <w:tcPr>
            <w:tcW w:w="8522" w:type="dxa"/>
          </w:tcPr>
          <w:p w:rsidR="00B036E7" w:rsidRDefault="00B036E7" w:rsidP="00147275">
            <w:r>
              <w:rPr>
                <w:rFonts w:hint="eastAsia"/>
              </w:rPr>
              <w:t>exec</w:t>
            </w:r>
            <w:r>
              <w:rPr>
                <w:rFonts w:hint="eastAsia"/>
              </w:rPr>
              <w:t>关联的函数族</w:t>
            </w:r>
          </w:p>
          <w:p w:rsidR="00B036E7" w:rsidRPr="00867AA9" w:rsidRDefault="00B036E7" w:rsidP="00657ADF">
            <w:pPr>
              <w:numPr>
                <w:ilvl w:val="0"/>
                <w:numId w:val="30"/>
              </w:numPr>
            </w:pPr>
            <w:r w:rsidRPr="00867AA9">
              <w:rPr>
                <w:rFonts w:hint="eastAsia"/>
              </w:rPr>
              <w:t>包含头文件</w:t>
            </w:r>
            <w:r w:rsidRPr="00867AA9">
              <w:t>&lt;unistd.h&gt;</w:t>
            </w:r>
          </w:p>
          <w:p w:rsidR="00B036E7" w:rsidRPr="00867AA9" w:rsidRDefault="00B036E7" w:rsidP="00657ADF">
            <w:pPr>
              <w:numPr>
                <w:ilvl w:val="0"/>
                <w:numId w:val="30"/>
              </w:numPr>
            </w:pPr>
            <w:r w:rsidRPr="00867AA9">
              <w:rPr>
                <w:rFonts w:hint="eastAsia"/>
              </w:rPr>
              <w:t>功能用</w:t>
            </w:r>
            <w:r w:rsidRPr="00867AA9">
              <w:t>exec</w:t>
            </w:r>
            <w:r w:rsidRPr="00867AA9">
              <w:rPr>
                <w:rFonts w:hint="eastAsia"/>
              </w:rPr>
              <w:t>函数可以把当前进程替换为一个新进程。</w:t>
            </w:r>
            <w:r w:rsidRPr="00867AA9">
              <w:t>exec</w:t>
            </w:r>
            <w:r w:rsidRPr="00867AA9">
              <w:rPr>
                <w:rFonts w:hint="eastAsia"/>
              </w:rPr>
              <w:t>名下是由多个关联函数组成的一个完整系列，头文件</w:t>
            </w:r>
            <w:r w:rsidRPr="00867AA9">
              <w:t>&lt;unistd.h&gt;</w:t>
            </w:r>
          </w:p>
          <w:p w:rsidR="00B036E7" w:rsidRPr="00867AA9" w:rsidRDefault="00B036E7" w:rsidP="00657ADF">
            <w:pPr>
              <w:numPr>
                <w:ilvl w:val="0"/>
                <w:numId w:val="30"/>
              </w:numPr>
            </w:pPr>
            <w:r w:rsidRPr="00867AA9">
              <w:rPr>
                <w:rFonts w:hint="eastAsia"/>
              </w:rPr>
              <w:t>原型</w:t>
            </w:r>
          </w:p>
          <w:p w:rsidR="00B036E7" w:rsidRDefault="00B036E7" w:rsidP="00147275">
            <w:r>
              <w:t>/*</w:t>
            </w:r>
          </w:p>
          <w:p w:rsidR="00B036E7" w:rsidRDefault="00B036E7" w:rsidP="00147275">
            <w:r>
              <w:t xml:space="preserve">       #include &lt;unistd.h&gt;</w:t>
            </w:r>
            <w:r>
              <w:rPr>
                <w:rFonts w:hint="eastAsia"/>
              </w:rPr>
              <w:t xml:space="preserve"> </w:t>
            </w:r>
          </w:p>
          <w:p w:rsidR="00B036E7" w:rsidRDefault="00B036E7" w:rsidP="00147275">
            <w:r>
              <w:t xml:space="preserve">       extern char **environ;</w:t>
            </w:r>
          </w:p>
          <w:p w:rsidR="00B036E7" w:rsidRDefault="00B036E7" w:rsidP="00147275">
            <w:r>
              <w:t xml:space="preserve">       int execl(const char *path, const char *arg, ...);</w:t>
            </w:r>
            <w:r>
              <w:rPr>
                <w:rFonts w:hint="eastAsia"/>
              </w:rPr>
              <w:t xml:space="preserve"> </w:t>
            </w:r>
          </w:p>
          <w:p w:rsidR="00B036E7" w:rsidRDefault="00B036E7" w:rsidP="00147275">
            <w:r>
              <w:t xml:space="preserve">       </w:t>
            </w:r>
            <w:r w:rsidRPr="00D749B7">
              <w:rPr>
                <w:color w:val="FF0000"/>
              </w:rPr>
              <w:t>int execlp(const char *file, const char *arg, ...);</w:t>
            </w:r>
            <w:r>
              <w:rPr>
                <w:rFonts w:hint="eastAsia"/>
                <w:color w:val="FF0000"/>
              </w:rPr>
              <w:t xml:space="preserve"> PATH </w:t>
            </w:r>
          </w:p>
          <w:p w:rsidR="00B036E7" w:rsidRPr="00D749B7" w:rsidRDefault="00B036E7" w:rsidP="00147275">
            <w:pPr>
              <w:rPr>
                <w:color w:val="FF0000"/>
              </w:rPr>
            </w:pPr>
            <w:r>
              <w:t xml:space="preserve">      </w:t>
            </w:r>
            <w:r w:rsidRPr="00D749B7">
              <w:rPr>
                <w:color w:val="FF0000"/>
              </w:rPr>
              <w:t xml:space="preserve"> int execle(const char *path, const char *arg,</w:t>
            </w:r>
          </w:p>
          <w:p w:rsidR="00B036E7" w:rsidRPr="00D749B7" w:rsidRDefault="00B036E7" w:rsidP="00147275">
            <w:pPr>
              <w:rPr>
                <w:color w:val="FF0000"/>
              </w:rPr>
            </w:pPr>
            <w:r w:rsidRPr="00D749B7">
              <w:rPr>
                <w:color w:val="FF0000"/>
              </w:rPr>
              <w:t xml:space="preserve">                  ..., char * const envp[]);</w:t>
            </w:r>
          </w:p>
          <w:p w:rsidR="00B036E7" w:rsidRDefault="00B036E7" w:rsidP="00147275">
            <w:r>
              <w:t xml:space="preserve">       int execv(const char *path, char *const argv[]);</w:t>
            </w:r>
          </w:p>
          <w:p w:rsidR="00B036E7" w:rsidRDefault="00B036E7" w:rsidP="00147275">
            <w:r>
              <w:t xml:space="preserve">       int execvp(const char *file, char *const argv[]);</w:t>
            </w:r>
          </w:p>
          <w:p w:rsidR="00B036E7" w:rsidRDefault="00B036E7" w:rsidP="00147275"/>
          <w:p w:rsidR="00B036E7" w:rsidRDefault="00B036E7" w:rsidP="00147275">
            <w:r>
              <w:rPr>
                <w:rFonts w:hint="eastAsia"/>
              </w:rPr>
              <w:t>*/</w:t>
            </w:r>
          </w:p>
          <w:p w:rsidR="00B036E7" w:rsidRPr="00867AA9" w:rsidRDefault="00B036E7" w:rsidP="00147275">
            <w:r>
              <w:object w:dxaOrig="11929" w:dyaOrig="4983">
                <v:shape id="_x0000_i1029" type="#_x0000_t75" style="width:415.1pt;height:172.15pt" o:ole="">
                  <v:imagedata r:id="rId126" o:title=""/>
                </v:shape>
                <o:OLEObject Type="Embed" ProgID="PBrush" ShapeID="_x0000_i1029" DrawAspect="Content" ObjectID="_1533063448" r:id="rId127"/>
              </w:object>
            </w:r>
          </w:p>
        </w:tc>
      </w:tr>
      <w:tr w:rsidR="00B036E7" w:rsidTr="00147275">
        <w:tc>
          <w:tcPr>
            <w:tcW w:w="8522" w:type="dxa"/>
          </w:tcPr>
          <w:p w:rsidR="00B036E7" w:rsidRDefault="00B036E7" w:rsidP="00147275">
            <w:r>
              <w:rPr>
                <w:rFonts w:hint="eastAsia"/>
              </w:rPr>
              <w:lastRenderedPageBreak/>
              <w:t>exec exec</w:t>
            </w:r>
            <w:r>
              <w:rPr>
                <w:rFonts w:hint="eastAsia"/>
              </w:rPr>
              <w:t>关联的函数族参考</w:t>
            </w:r>
            <w:r>
              <w:rPr>
                <w:rFonts w:hint="eastAsia"/>
              </w:rPr>
              <w:t xml:space="preserve"> man </w:t>
            </w:r>
            <w:r>
              <w:rPr>
                <w:rFonts w:hint="eastAsia"/>
              </w:rPr>
              <w:t>手册</w:t>
            </w:r>
          </w:p>
          <w:p w:rsidR="00B036E7" w:rsidRDefault="00B036E7" w:rsidP="00147275"/>
        </w:tc>
      </w:tr>
      <w:tr w:rsidR="00B036E7" w:rsidTr="00147275">
        <w:tc>
          <w:tcPr>
            <w:tcW w:w="8522" w:type="dxa"/>
          </w:tcPr>
          <w:p w:rsidR="00B036E7" w:rsidRPr="00867AA9" w:rsidRDefault="00B036E7" w:rsidP="00147275">
            <w:r>
              <w:rPr>
                <w:rFonts w:hint="eastAsia"/>
              </w:rPr>
              <w:t>以</w:t>
            </w:r>
            <w:r w:rsidRPr="005D4BFC">
              <w:t>execlp</w:t>
            </w:r>
            <w:r>
              <w:rPr>
                <w:rFonts w:hint="eastAsia"/>
              </w:rPr>
              <w:t>、</w:t>
            </w:r>
            <w:r w:rsidRPr="005D4BFC">
              <w:t>execvp</w:t>
            </w:r>
            <w:r>
              <w:rPr>
                <w:rFonts w:hint="eastAsia"/>
              </w:rPr>
              <w:t>、和</w:t>
            </w:r>
            <w:r>
              <w:t>execle</w:t>
            </w:r>
            <w:r>
              <w:rPr>
                <w:rFonts w:hint="eastAsia"/>
              </w:rPr>
              <w:t>讲解</w:t>
            </w:r>
          </w:p>
          <w:p w:rsidR="00B036E7" w:rsidRPr="00867AA9" w:rsidRDefault="00B036E7" w:rsidP="00657ADF">
            <w:pPr>
              <w:numPr>
                <w:ilvl w:val="0"/>
                <w:numId w:val="31"/>
              </w:numPr>
            </w:pPr>
            <w:r w:rsidRPr="00867AA9">
              <w:t>path</w:t>
            </w:r>
            <w:r w:rsidRPr="00867AA9">
              <w:rPr>
                <w:rFonts w:hint="eastAsia"/>
              </w:rPr>
              <w:t>参数表示你要启动程序的名称包括路径名</w:t>
            </w:r>
          </w:p>
          <w:p w:rsidR="00B036E7" w:rsidRPr="00867AA9" w:rsidRDefault="00B036E7" w:rsidP="00657ADF">
            <w:pPr>
              <w:numPr>
                <w:ilvl w:val="0"/>
                <w:numId w:val="31"/>
              </w:numPr>
            </w:pPr>
            <w:r w:rsidRPr="00867AA9">
              <w:t>arg</w:t>
            </w:r>
            <w:r w:rsidRPr="00867AA9">
              <w:rPr>
                <w:rFonts w:hint="eastAsia"/>
              </w:rPr>
              <w:t>参数表示启动程序所带的参数</w:t>
            </w:r>
          </w:p>
          <w:p w:rsidR="00B036E7" w:rsidRPr="00235498" w:rsidRDefault="00B036E7" w:rsidP="00657ADF">
            <w:pPr>
              <w:numPr>
                <w:ilvl w:val="0"/>
                <w:numId w:val="31"/>
              </w:numPr>
            </w:pPr>
            <w:r w:rsidRPr="00867AA9">
              <w:rPr>
                <w:rFonts w:hint="eastAsia"/>
              </w:rPr>
              <w:t>返回值</w:t>
            </w:r>
            <w:r w:rsidRPr="00867AA9">
              <w:t>:</w:t>
            </w:r>
            <w:r w:rsidRPr="00867AA9">
              <w:rPr>
                <w:rFonts w:hint="eastAsia"/>
              </w:rPr>
              <w:t>成功返回</w:t>
            </w:r>
            <w:r w:rsidRPr="00867AA9">
              <w:t>0,</w:t>
            </w:r>
            <w:r w:rsidRPr="00867AA9">
              <w:rPr>
                <w:rFonts w:hint="eastAsia"/>
              </w:rPr>
              <w:t>失败返回</w:t>
            </w:r>
            <w:r w:rsidRPr="00867AA9">
              <w:t>-1</w:t>
            </w:r>
          </w:p>
        </w:tc>
      </w:tr>
      <w:tr w:rsidR="00B036E7" w:rsidTr="00147275">
        <w:tc>
          <w:tcPr>
            <w:tcW w:w="8522" w:type="dxa"/>
          </w:tcPr>
          <w:p w:rsidR="00B036E7" w:rsidRPr="00867AA9" w:rsidRDefault="00B036E7" w:rsidP="00657ADF">
            <w:pPr>
              <w:numPr>
                <w:ilvl w:val="0"/>
                <w:numId w:val="30"/>
              </w:numPr>
            </w:pPr>
            <w:r w:rsidRPr="00867AA9">
              <w:rPr>
                <w:rFonts w:hint="eastAsia"/>
              </w:rPr>
              <w:t>execl</w:t>
            </w:r>
            <w:r w:rsidRPr="00867AA9">
              <w:rPr>
                <w:rFonts w:hint="eastAsia"/>
              </w:rPr>
              <w:t>，</w:t>
            </w:r>
            <w:r w:rsidRPr="00867AA9">
              <w:rPr>
                <w:rFonts w:hint="eastAsia"/>
              </w:rPr>
              <w:t>execlp</w:t>
            </w:r>
            <w:r w:rsidRPr="00867AA9">
              <w:rPr>
                <w:rFonts w:hint="eastAsia"/>
              </w:rPr>
              <w:t>，</w:t>
            </w:r>
            <w:r w:rsidRPr="00867AA9">
              <w:rPr>
                <w:rFonts w:hint="eastAsia"/>
              </w:rPr>
              <w:t>execle</w:t>
            </w:r>
            <w:r w:rsidRPr="00867AA9">
              <w:rPr>
                <w:rFonts w:hint="eastAsia"/>
              </w:rPr>
              <w:t>（都带“</w:t>
            </w:r>
            <w:r w:rsidRPr="00867AA9">
              <w:rPr>
                <w:rFonts w:hint="eastAsia"/>
              </w:rPr>
              <w:t>l</w:t>
            </w:r>
            <w:r w:rsidRPr="00867AA9">
              <w:rPr>
                <w:rFonts w:hint="eastAsia"/>
              </w:rPr>
              <w:t>”）的参数个数是可变的，参数以一个空指针结束。</w:t>
            </w:r>
          </w:p>
          <w:p w:rsidR="00B036E7" w:rsidRPr="00867AA9" w:rsidRDefault="00B036E7" w:rsidP="00657ADF">
            <w:pPr>
              <w:numPr>
                <w:ilvl w:val="0"/>
                <w:numId w:val="30"/>
              </w:numPr>
            </w:pPr>
            <w:r w:rsidRPr="00867AA9">
              <w:rPr>
                <w:rFonts w:hint="eastAsia"/>
              </w:rPr>
              <w:t>execv</w:t>
            </w:r>
            <w:r w:rsidRPr="00867AA9">
              <w:rPr>
                <w:rFonts w:hint="eastAsia"/>
              </w:rPr>
              <w:t>和</w:t>
            </w:r>
            <w:r w:rsidRPr="00867AA9">
              <w:rPr>
                <w:rFonts w:hint="eastAsia"/>
              </w:rPr>
              <w:t>execvp</w:t>
            </w:r>
            <w:r w:rsidRPr="00867AA9">
              <w:rPr>
                <w:rFonts w:hint="eastAsia"/>
              </w:rPr>
              <w:t>的第二个参数是一个字符串数组，新程序在启动时会把在</w:t>
            </w:r>
            <w:r w:rsidRPr="00867AA9">
              <w:rPr>
                <w:rFonts w:hint="eastAsia"/>
              </w:rPr>
              <w:t>argv</w:t>
            </w:r>
            <w:r w:rsidRPr="00867AA9">
              <w:rPr>
                <w:rFonts w:hint="eastAsia"/>
              </w:rPr>
              <w:t>数组中给定的参数传递到</w:t>
            </w:r>
            <w:r w:rsidRPr="00867AA9">
              <w:rPr>
                <w:rFonts w:hint="eastAsia"/>
              </w:rPr>
              <w:t>main</w:t>
            </w:r>
          </w:p>
          <w:p w:rsidR="00B036E7" w:rsidRPr="00867AA9" w:rsidRDefault="00B036E7" w:rsidP="00657ADF">
            <w:pPr>
              <w:numPr>
                <w:ilvl w:val="0"/>
                <w:numId w:val="30"/>
              </w:numPr>
            </w:pPr>
            <w:r w:rsidRPr="00867AA9">
              <w:rPr>
                <w:rFonts w:hint="eastAsia"/>
              </w:rPr>
              <w:t>这些函数通常都是用</w:t>
            </w:r>
            <w:r w:rsidRPr="00867AA9">
              <w:rPr>
                <w:rFonts w:hint="eastAsia"/>
              </w:rPr>
              <w:t>execve</w:t>
            </w:r>
            <w:r w:rsidRPr="00867AA9">
              <w:rPr>
                <w:rFonts w:hint="eastAsia"/>
              </w:rPr>
              <w:t>实现的，这是一种约定俗成的做法，并不是非这样不可。</w:t>
            </w:r>
          </w:p>
        </w:tc>
      </w:tr>
      <w:tr w:rsidR="00B036E7" w:rsidTr="00147275">
        <w:tc>
          <w:tcPr>
            <w:tcW w:w="8522" w:type="dxa"/>
          </w:tcPr>
          <w:p w:rsidR="00B036E7" w:rsidRPr="004832E5" w:rsidRDefault="00B036E7" w:rsidP="00657ADF">
            <w:pPr>
              <w:numPr>
                <w:ilvl w:val="0"/>
                <w:numId w:val="30"/>
              </w:numPr>
            </w:pPr>
            <w:r w:rsidRPr="004832E5">
              <w:rPr>
                <w:rFonts w:hint="eastAsia"/>
              </w:rPr>
              <w:t>名字最后一个字母是“</w:t>
            </w:r>
            <w:r w:rsidRPr="004832E5">
              <w:rPr>
                <w:rFonts w:hint="eastAsia"/>
              </w:rPr>
              <w:t>p</w:t>
            </w:r>
            <w:r w:rsidRPr="004832E5">
              <w:rPr>
                <w:rFonts w:hint="eastAsia"/>
              </w:rPr>
              <w:t>”的函数会搜索</w:t>
            </w:r>
            <w:r w:rsidRPr="004832E5">
              <w:rPr>
                <w:rFonts w:hint="eastAsia"/>
              </w:rPr>
              <w:t>PATH</w:t>
            </w:r>
            <w:r w:rsidRPr="004832E5">
              <w:rPr>
                <w:rFonts w:hint="eastAsia"/>
              </w:rPr>
              <w:t>环境变量去查找新程序的可执行文件。如果可执行文件不在</w:t>
            </w:r>
            <w:r w:rsidRPr="004832E5">
              <w:rPr>
                <w:rFonts w:hint="eastAsia"/>
              </w:rPr>
              <w:t>PATH</w:t>
            </w:r>
            <w:r w:rsidRPr="004832E5">
              <w:rPr>
                <w:rFonts w:hint="eastAsia"/>
              </w:rPr>
              <w:t>定义的路径上，就必须把包括子目录在内的绝对文件名做为一个参数传递给这些函数</w:t>
            </w:r>
          </w:p>
          <w:p w:rsidR="00B036E7" w:rsidRPr="00867AA9" w:rsidRDefault="00B036E7" w:rsidP="00147275">
            <w:r w:rsidRPr="00B034A4">
              <w:rPr>
                <w:rFonts w:hint="eastAsia"/>
                <w:color w:val="FF0000"/>
              </w:rPr>
              <w:t>总结：</w:t>
            </w:r>
            <w:r w:rsidRPr="00B034A4">
              <w:rPr>
                <w:rFonts w:hint="eastAsia"/>
                <w:color w:val="FF0000"/>
              </w:rPr>
              <w:t>l</w:t>
            </w:r>
            <w:r w:rsidRPr="00B034A4">
              <w:rPr>
                <w:rFonts w:hint="eastAsia"/>
                <w:color w:val="FF0000"/>
              </w:rPr>
              <w:t>代表可变参数列表，</w:t>
            </w:r>
            <w:r w:rsidRPr="00B034A4">
              <w:rPr>
                <w:rFonts w:hint="eastAsia"/>
                <w:color w:val="FF0000"/>
              </w:rPr>
              <w:t>p</w:t>
            </w:r>
            <w:r w:rsidRPr="00B034A4">
              <w:rPr>
                <w:rFonts w:hint="eastAsia"/>
                <w:color w:val="FF0000"/>
              </w:rPr>
              <w:t>代表在</w:t>
            </w:r>
            <w:r w:rsidRPr="00B034A4">
              <w:rPr>
                <w:rFonts w:hint="eastAsia"/>
                <w:color w:val="FF0000"/>
              </w:rPr>
              <w:t>path</w:t>
            </w:r>
            <w:r w:rsidRPr="00B034A4">
              <w:rPr>
                <w:rFonts w:hint="eastAsia"/>
                <w:color w:val="FF0000"/>
              </w:rPr>
              <w:t>环境变量中搜索</w:t>
            </w:r>
            <w:r w:rsidRPr="00B034A4">
              <w:rPr>
                <w:rFonts w:hint="eastAsia"/>
                <w:color w:val="FF0000"/>
              </w:rPr>
              <w:t>file</w:t>
            </w:r>
            <w:r w:rsidRPr="00B034A4">
              <w:rPr>
                <w:rFonts w:hint="eastAsia"/>
                <w:color w:val="FF0000"/>
              </w:rPr>
              <w:t>文件。</w:t>
            </w:r>
            <w:r w:rsidRPr="00B034A4">
              <w:rPr>
                <w:rFonts w:hint="eastAsia"/>
                <w:color w:val="FF0000"/>
              </w:rPr>
              <w:t>envp</w:t>
            </w:r>
            <w:r w:rsidRPr="00B034A4">
              <w:rPr>
                <w:rFonts w:hint="eastAsia"/>
                <w:color w:val="FF0000"/>
              </w:rPr>
              <w:t>代表环境变量</w:t>
            </w:r>
            <w:r>
              <w:rPr>
                <w:rFonts w:hint="eastAsia"/>
              </w:rPr>
              <w:t>。</w:t>
            </w:r>
          </w:p>
        </w:tc>
      </w:tr>
      <w:tr w:rsidR="00B036E7" w:rsidTr="00147275">
        <w:tc>
          <w:tcPr>
            <w:tcW w:w="8522" w:type="dxa"/>
          </w:tcPr>
          <w:p w:rsidR="00B036E7" w:rsidRDefault="00B036E7" w:rsidP="00147275">
            <w:r>
              <w:t>int main(void)</w:t>
            </w:r>
          </w:p>
          <w:p w:rsidR="00B036E7" w:rsidRDefault="00B036E7" w:rsidP="00147275">
            <w:r>
              <w:t>{</w:t>
            </w:r>
          </w:p>
          <w:p w:rsidR="00B036E7" w:rsidRDefault="00B036E7" w:rsidP="00147275">
            <w:r>
              <w:rPr>
                <w:rFonts w:hint="eastAsia"/>
              </w:rPr>
              <w:tab/>
              <w:t>//</w:t>
            </w:r>
            <w:r>
              <w:rPr>
                <w:rFonts w:hint="eastAsia"/>
              </w:rPr>
              <w:t>演示程序被完全替换</w:t>
            </w:r>
          </w:p>
          <w:p w:rsidR="00B036E7" w:rsidRDefault="00B036E7" w:rsidP="00147275">
            <w:r>
              <w:rPr>
                <w:rFonts w:hint="eastAsia"/>
              </w:rPr>
              <w:tab/>
              <w:t>//</w:t>
            </w:r>
            <w:r>
              <w:rPr>
                <w:rFonts w:hint="eastAsia"/>
              </w:rPr>
              <w:t>替换以后，</w:t>
            </w:r>
            <w:r>
              <w:rPr>
                <w:rFonts w:hint="eastAsia"/>
              </w:rPr>
              <w:t>pid</w:t>
            </w:r>
            <w:r>
              <w:rPr>
                <w:rFonts w:hint="eastAsia"/>
              </w:rPr>
              <w:t>不会发生变化</w:t>
            </w:r>
          </w:p>
          <w:p w:rsidR="00B036E7" w:rsidRDefault="00B036E7" w:rsidP="00147275">
            <w:r>
              <w:rPr>
                <w:rFonts w:hint="eastAsia"/>
              </w:rPr>
              <w:tab/>
              <w:t>//</w:t>
            </w:r>
            <w:r>
              <w:rPr>
                <w:rFonts w:hint="eastAsia"/>
              </w:rPr>
              <w:t>注意</w:t>
            </w:r>
            <w:r>
              <w:rPr>
                <w:rFonts w:hint="eastAsia"/>
              </w:rPr>
              <w:t xml:space="preserve"> printf</w:t>
            </w:r>
            <w:r>
              <w:rPr>
                <w:rFonts w:hint="eastAsia"/>
              </w:rPr>
              <w:t>后的</w:t>
            </w:r>
            <w:r>
              <w:rPr>
                <w:rFonts w:hint="eastAsia"/>
              </w:rPr>
              <w:t>\n</w:t>
            </w:r>
            <w:r>
              <w:rPr>
                <w:rFonts w:hint="eastAsia"/>
              </w:rPr>
              <w:t>不能忘记，不然</w:t>
            </w:r>
            <w:r>
              <w:rPr>
                <w:rFonts w:hint="eastAsia"/>
              </w:rPr>
              <w:t>main</w:t>
            </w:r>
            <w:r>
              <w:rPr>
                <w:rFonts w:hint="eastAsia"/>
              </w:rPr>
              <w:t>函数打印不出来</w:t>
            </w:r>
          </w:p>
          <w:p w:rsidR="00B036E7" w:rsidRDefault="00B036E7" w:rsidP="00147275">
            <w:r>
              <w:tab/>
              <w:t>printf(“main getpid: %d\n”, getpid());</w:t>
            </w:r>
          </w:p>
          <w:p w:rsidR="00B036E7" w:rsidRDefault="00B036E7" w:rsidP="00147275">
            <w:r>
              <w:tab/>
            </w:r>
          </w:p>
          <w:p w:rsidR="00B036E7" w:rsidRDefault="00B036E7" w:rsidP="00147275">
            <w:r>
              <w:tab/>
              <w:t>//execlp(“ls”, “ls”, “-lt”,  NULL);</w:t>
            </w:r>
          </w:p>
          <w:p w:rsidR="00B036E7" w:rsidRDefault="00B036E7" w:rsidP="00147275">
            <w:r>
              <w:tab/>
              <w:t xml:space="preserve">int ret = execlp(“./testpid2”, NULL, NULL); </w:t>
            </w:r>
          </w:p>
          <w:p w:rsidR="00B036E7" w:rsidRDefault="00B036E7" w:rsidP="00147275">
            <w:r>
              <w:tab/>
              <w:t>if (ret == -1)</w:t>
            </w:r>
          </w:p>
          <w:p w:rsidR="00B036E7" w:rsidRDefault="00B036E7" w:rsidP="00147275">
            <w:r>
              <w:tab/>
              <w:t>{</w:t>
            </w:r>
          </w:p>
          <w:p w:rsidR="00B036E7" w:rsidRDefault="00B036E7" w:rsidP="00147275">
            <w:r>
              <w:tab/>
            </w:r>
            <w:r>
              <w:tab/>
              <w:t>perror(“ERR: “);</w:t>
            </w:r>
          </w:p>
          <w:p w:rsidR="00B036E7" w:rsidRDefault="00B036E7" w:rsidP="00147275">
            <w:r>
              <w:tab/>
              <w:t>}</w:t>
            </w:r>
          </w:p>
          <w:p w:rsidR="00B036E7" w:rsidRDefault="00B036E7" w:rsidP="00147275">
            <w:r>
              <w:tab/>
            </w:r>
          </w:p>
          <w:p w:rsidR="00B036E7" w:rsidRDefault="00B036E7" w:rsidP="00147275">
            <w:r>
              <w:tab/>
              <w:t>printf(“fork after….\n”);</w:t>
            </w:r>
          </w:p>
          <w:p w:rsidR="00B036E7" w:rsidRDefault="00B036E7" w:rsidP="00147275">
            <w:r>
              <w:tab/>
              <w:t>return 0;</w:t>
            </w:r>
          </w:p>
          <w:p w:rsidR="00B036E7" w:rsidRDefault="00B036E7" w:rsidP="00147275">
            <w:r>
              <w:t>}</w:t>
            </w:r>
          </w:p>
        </w:tc>
      </w:tr>
      <w:tr w:rsidR="00B036E7" w:rsidTr="00147275">
        <w:tc>
          <w:tcPr>
            <w:tcW w:w="8522" w:type="dxa"/>
          </w:tcPr>
          <w:p w:rsidR="00B036E7" w:rsidRDefault="00B036E7" w:rsidP="00147275">
            <w:r>
              <w:rPr>
                <w:rFonts w:hint="eastAsia"/>
              </w:rPr>
              <w:t>有关环境变量</w:t>
            </w:r>
          </w:p>
          <w:p w:rsidR="00B036E7" w:rsidRDefault="00B036E7" w:rsidP="00147275">
            <w:r>
              <w:t>int main(int argc, char *argv[])</w:t>
            </w:r>
          </w:p>
          <w:p w:rsidR="00B036E7" w:rsidRDefault="00B036E7" w:rsidP="00147275">
            <w:r>
              <w:t>{</w:t>
            </w:r>
          </w:p>
          <w:p w:rsidR="00B036E7" w:rsidRDefault="00B036E7" w:rsidP="00147275">
            <w:r>
              <w:tab/>
              <w:t xml:space="preserve">printf(“main </w:t>
            </w:r>
            <w:r>
              <w:pgNum/>
            </w:r>
            <w:r>
              <w:t>egin…\n”);</w:t>
            </w:r>
          </w:p>
          <w:p w:rsidR="00B036E7" w:rsidRDefault="00B036E7" w:rsidP="00147275">
            <w:r>
              <w:rPr>
                <w:rFonts w:hint="eastAsia"/>
              </w:rPr>
              <w:tab/>
              <w:t>//1)</w:t>
            </w:r>
            <w:r>
              <w:rPr>
                <w:rFonts w:hint="eastAsia"/>
              </w:rPr>
              <w:t>如果</w:t>
            </w:r>
            <w:r>
              <w:rPr>
                <w:rFonts w:hint="eastAsia"/>
              </w:rPr>
              <w:t>envp</w:t>
            </w:r>
            <w:r>
              <w:rPr>
                <w:rFonts w:hint="eastAsia"/>
              </w:rPr>
              <w:t>环境参数列表不填写，则</w:t>
            </w:r>
            <w:r>
              <w:rPr>
                <w:rFonts w:hint="eastAsia"/>
              </w:rPr>
              <w:t>testpidandenv</w:t>
            </w:r>
            <w:r>
              <w:rPr>
                <w:rFonts w:hint="eastAsia"/>
              </w:rPr>
              <w:t>程序会使用默认的环境参数列表</w:t>
            </w:r>
          </w:p>
          <w:p w:rsidR="00B036E7" w:rsidRDefault="00B036E7" w:rsidP="00147275">
            <w:r>
              <w:rPr>
                <w:rFonts w:hint="eastAsia"/>
              </w:rPr>
              <w:tab/>
              <w:t>//2)</w:t>
            </w:r>
            <w:r>
              <w:rPr>
                <w:rFonts w:hint="eastAsia"/>
              </w:rPr>
              <w:t>如果</w:t>
            </w:r>
            <w:r>
              <w:rPr>
                <w:rFonts w:hint="eastAsia"/>
              </w:rPr>
              <w:t>envp</w:t>
            </w:r>
            <w:r>
              <w:rPr>
                <w:rFonts w:hint="eastAsia"/>
              </w:rPr>
              <w:t>环境参数列表填写，则</w:t>
            </w:r>
            <w:r>
              <w:rPr>
                <w:rFonts w:hint="eastAsia"/>
              </w:rPr>
              <w:t>testpidandenv</w:t>
            </w:r>
            <w:r>
              <w:rPr>
                <w:rFonts w:hint="eastAsia"/>
              </w:rPr>
              <w:t>程序会使用你填写的环境参数列表</w:t>
            </w:r>
          </w:p>
          <w:p w:rsidR="00B036E7" w:rsidRDefault="00B036E7" w:rsidP="00147275">
            <w:r>
              <w:tab/>
              <w:t>char *ars[] = {“aa=111”, “bb==222”, NULL};</w:t>
            </w:r>
          </w:p>
          <w:p w:rsidR="00B036E7" w:rsidRDefault="00B036E7" w:rsidP="00147275"/>
          <w:p w:rsidR="00B036E7" w:rsidRDefault="00B036E7" w:rsidP="00147275">
            <w:r>
              <w:tab/>
              <w:t>int ret = execle(“./testpidandenv”,”testpidandenv”, NULL,NULL);</w:t>
            </w:r>
          </w:p>
          <w:p w:rsidR="00B036E7" w:rsidRDefault="00B036E7" w:rsidP="00147275">
            <w:r>
              <w:tab/>
              <w:t>//int ret = execle(“./testpidandenv”,”testpidandenv”, NULL,ars);</w:t>
            </w:r>
          </w:p>
          <w:p w:rsidR="00B036E7" w:rsidRDefault="00B036E7" w:rsidP="00147275">
            <w:r>
              <w:tab/>
            </w:r>
          </w:p>
          <w:p w:rsidR="00B036E7" w:rsidRDefault="00B036E7" w:rsidP="00147275">
            <w:r>
              <w:tab/>
              <w:t>if (ret == -1)</w:t>
            </w:r>
          </w:p>
          <w:p w:rsidR="00B036E7" w:rsidRDefault="00B036E7" w:rsidP="00147275">
            <w:r>
              <w:tab/>
              <w:t>{</w:t>
            </w:r>
          </w:p>
          <w:p w:rsidR="00B036E7" w:rsidRDefault="00B036E7" w:rsidP="00147275">
            <w:r>
              <w:lastRenderedPageBreak/>
              <w:tab/>
            </w:r>
            <w:r>
              <w:tab/>
            </w:r>
            <w:r>
              <w:tab/>
              <w:t>perror("main:");</w:t>
            </w:r>
          </w:p>
          <w:p w:rsidR="00B036E7" w:rsidRDefault="00B036E7" w:rsidP="00147275">
            <w:r>
              <w:tab/>
              <w:t>}</w:t>
            </w:r>
          </w:p>
          <w:p w:rsidR="00B036E7" w:rsidRDefault="00B036E7" w:rsidP="00147275">
            <w:r>
              <w:tab/>
              <w:t>printf("main end...\n");</w:t>
            </w:r>
          </w:p>
          <w:p w:rsidR="00B036E7" w:rsidRDefault="00B036E7" w:rsidP="00147275">
            <w:r>
              <w:tab/>
              <w:t>return 0;</w:t>
            </w:r>
          </w:p>
          <w:p w:rsidR="00B036E7" w:rsidRDefault="00B036E7" w:rsidP="00147275">
            <w:r>
              <w:t>}</w:t>
            </w:r>
          </w:p>
        </w:tc>
      </w:tr>
    </w:tbl>
    <w:p w:rsidR="00B036E7" w:rsidRDefault="00B036E7" w:rsidP="00B036E7"/>
    <w:p w:rsidR="00B036E7" w:rsidRDefault="00B036E7" w:rsidP="00B036E7">
      <w:pPr>
        <w:pStyle w:val="3"/>
      </w:pPr>
      <w:r>
        <w:rPr>
          <w:rFonts w:hint="eastAsia"/>
        </w:rPr>
        <w:t>7</w:t>
      </w:r>
      <w:r>
        <w:rPr>
          <w:rFonts w:hint="eastAsia"/>
        </w:rPr>
        <w:t>父进程</w:t>
      </w:r>
      <w:r>
        <w:rPr>
          <w:rFonts w:hint="eastAsia"/>
        </w:rPr>
        <w:t>wait</w:t>
      </w:r>
      <w:r>
        <w:rPr>
          <w:rFonts w:hint="eastAsia"/>
        </w:rPr>
        <w:t>和</w:t>
      </w:r>
      <w:r>
        <w:rPr>
          <w:rFonts w:hint="eastAsia"/>
        </w:rPr>
        <w:t xml:space="preserve">waitpid </w:t>
      </w:r>
    </w:p>
    <w:tbl>
      <w:tblPr>
        <w:tblStyle w:val="a5"/>
        <w:tblW w:w="0" w:type="auto"/>
        <w:tblLook w:val="04A0" w:firstRow="1" w:lastRow="0" w:firstColumn="1" w:lastColumn="0" w:noHBand="0" w:noVBand="1"/>
      </w:tblPr>
      <w:tblGrid>
        <w:gridCol w:w="8522"/>
      </w:tblGrid>
      <w:tr w:rsidR="00B036E7" w:rsidTr="00147275">
        <w:tc>
          <w:tcPr>
            <w:tcW w:w="8522" w:type="dxa"/>
          </w:tcPr>
          <w:p w:rsidR="00B036E7" w:rsidRPr="00074D91" w:rsidRDefault="00B036E7" w:rsidP="00147275">
            <w:r>
              <w:rPr>
                <w:rFonts w:hint="eastAsia"/>
              </w:rPr>
              <w:t>1</w:t>
            </w:r>
            <w:r>
              <w:rPr>
                <w:rFonts w:hint="eastAsia"/>
              </w:rPr>
              <w:t>、</w:t>
            </w:r>
            <w:r>
              <w:rPr>
                <w:rFonts w:hint="eastAsia"/>
              </w:rPr>
              <w:t>wait</w:t>
            </w:r>
            <w:r>
              <w:rPr>
                <w:rFonts w:hint="eastAsia"/>
              </w:rPr>
              <w:t>和</w:t>
            </w:r>
            <w:r>
              <w:rPr>
                <w:rFonts w:hint="eastAsia"/>
              </w:rPr>
              <w:t>waitpid</w:t>
            </w:r>
            <w:r>
              <w:rPr>
                <w:rFonts w:hint="eastAsia"/>
              </w:rPr>
              <w:t>出现的原因</w:t>
            </w:r>
          </w:p>
        </w:tc>
      </w:tr>
      <w:tr w:rsidR="00B036E7" w:rsidTr="00147275">
        <w:tc>
          <w:tcPr>
            <w:tcW w:w="8522" w:type="dxa"/>
          </w:tcPr>
          <w:p w:rsidR="00B036E7" w:rsidRDefault="00B036E7" w:rsidP="00147275">
            <w:r>
              <w:rPr>
                <w:rFonts w:hint="eastAsia"/>
              </w:rPr>
              <w:t>SIGCHLD</w:t>
            </w:r>
          </w:p>
          <w:p w:rsidR="00B036E7" w:rsidRPr="008515E5" w:rsidRDefault="00B036E7" w:rsidP="00657ADF">
            <w:pPr>
              <w:numPr>
                <w:ilvl w:val="0"/>
                <w:numId w:val="32"/>
              </w:numPr>
            </w:pPr>
            <w:r w:rsidRPr="008515E5">
              <w:rPr>
                <w:rFonts w:hint="eastAsia"/>
              </w:rPr>
              <w:t>当子进程退出的时候，内核会向父进程发送</w:t>
            </w:r>
            <w:r w:rsidRPr="00A80A5F">
              <w:rPr>
                <w:rFonts w:hint="eastAsia"/>
                <w:color w:val="FF0000"/>
              </w:rPr>
              <w:t>SIGCHLD</w:t>
            </w:r>
            <w:r w:rsidRPr="00A80A5F">
              <w:rPr>
                <w:rFonts w:hint="eastAsia"/>
                <w:color w:val="FF0000"/>
              </w:rPr>
              <w:t>信号</w:t>
            </w:r>
            <w:r w:rsidRPr="008515E5">
              <w:rPr>
                <w:rFonts w:hint="eastAsia"/>
              </w:rPr>
              <w:t>，子进程的退出是个</w:t>
            </w:r>
            <w:r w:rsidRPr="00A80A5F">
              <w:rPr>
                <w:rFonts w:hint="eastAsia"/>
                <w:color w:val="FF0000"/>
              </w:rPr>
              <w:t>异步事件</w:t>
            </w:r>
            <w:r w:rsidRPr="008515E5">
              <w:rPr>
                <w:rFonts w:hint="eastAsia"/>
              </w:rPr>
              <w:t>（子进程可以在父进程运行的任何时刻终止）</w:t>
            </w:r>
          </w:p>
          <w:p w:rsidR="00B036E7" w:rsidRPr="008515E5" w:rsidRDefault="00B036E7" w:rsidP="00657ADF">
            <w:pPr>
              <w:numPr>
                <w:ilvl w:val="0"/>
                <w:numId w:val="32"/>
              </w:numPr>
            </w:pPr>
            <w:r w:rsidRPr="008515E5">
              <w:rPr>
                <w:rFonts w:hint="eastAsia"/>
              </w:rPr>
              <w:t>子进程退出时，内核将子进程置为僵尸状态，这个进程称为僵尸进程，它只保留最小的一些内核数据结构，以便父进程查询子进程的退出状态。</w:t>
            </w:r>
          </w:p>
          <w:p w:rsidR="00B036E7" w:rsidRDefault="00B036E7" w:rsidP="00147275">
            <w:r w:rsidRPr="008515E5">
              <w:rPr>
                <w:rFonts w:hint="eastAsia"/>
              </w:rPr>
              <w:t>父进程查询子进程的退出状态可以用</w:t>
            </w:r>
            <w:r w:rsidRPr="008515E5">
              <w:rPr>
                <w:rFonts w:hint="eastAsia"/>
              </w:rPr>
              <w:t>wait/waitpid</w:t>
            </w:r>
            <w:r w:rsidRPr="008515E5">
              <w:rPr>
                <w:rFonts w:hint="eastAsia"/>
              </w:rPr>
              <w:t>函数</w:t>
            </w:r>
          </w:p>
        </w:tc>
      </w:tr>
      <w:tr w:rsidR="00B036E7" w:rsidTr="00147275">
        <w:tc>
          <w:tcPr>
            <w:tcW w:w="8522" w:type="dxa"/>
          </w:tcPr>
          <w:p w:rsidR="00B036E7" w:rsidRPr="008515E5" w:rsidRDefault="00B036E7" w:rsidP="00147275">
            <w:r>
              <w:rPr>
                <w:rFonts w:hint="eastAsia"/>
              </w:rPr>
              <w:t>2</w:t>
            </w:r>
            <w:r>
              <w:rPr>
                <w:rFonts w:hint="eastAsia"/>
              </w:rPr>
              <w:t>、</w:t>
            </w:r>
            <w:r>
              <w:rPr>
                <w:rFonts w:hint="eastAsia"/>
              </w:rPr>
              <w:t>wait</w:t>
            </w:r>
            <w:r>
              <w:rPr>
                <w:rFonts w:hint="eastAsia"/>
              </w:rPr>
              <w:t>和</w:t>
            </w:r>
            <w:r>
              <w:rPr>
                <w:rFonts w:hint="eastAsia"/>
              </w:rPr>
              <w:t>waitpid</w:t>
            </w:r>
            <w:r>
              <w:rPr>
                <w:rFonts w:hint="eastAsia"/>
              </w:rPr>
              <w:t>函数用法</w:t>
            </w:r>
          </w:p>
        </w:tc>
      </w:tr>
      <w:tr w:rsidR="00B036E7" w:rsidTr="00147275">
        <w:tc>
          <w:tcPr>
            <w:tcW w:w="8522" w:type="dxa"/>
          </w:tcPr>
          <w:p w:rsidR="00B036E7" w:rsidRDefault="00B036E7" w:rsidP="00147275">
            <w:r>
              <w:t>W</w:t>
            </w:r>
            <w:r>
              <w:rPr>
                <w:rFonts w:hint="eastAsia"/>
              </w:rPr>
              <w:t>ait</w:t>
            </w:r>
          </w:p>
          <w:p w:rsidR="00B036E7" w:rsidRPr="00074D91" w:rsidRDefault="00B036E7" w:rsidP="00657ADF">
            <w:pPr>
              <w:numPr>
                <w:ilvl w:val="0"/>
                <w:numId w:val="33"/>
              </w:numPr>
            </w:pPr>
            <w:r w:rsidRPr="00074D91">
              <w:rPr>
                <w:rFonts w:hint="eastAsia"/>
              </w:rPr>
              <w:t>头文件</w:t>
            </w:r>
            <w:r w:rsidRPr="00074D91">
              <w:t>&lt;sys/types.h&gt;</w:t>
            </w:r>
            <w:r w:rsidRPr="00074D91">
              <w:t>和</w:t>
            </w:r>
            <w:r w:rsidRPr="00074D91">
              <w:t>&lt;sys/wait.h&gt;</w:t>
            </w:r>
          </w:p>
          <w:p w:rsidR="00B036E7" w:rsidRPr="00074D91" w:rsidRDefault="00B036E7" w:rsidP="00657ADF">
            <w:pPr>
              <w:numPr>
                <w:ilvl w:val="0"/>
                <w:numId w:val="33"/>
              </w:numPr>
            </w:pPr>
            <w:r w:rsidRPr="00074D91">
              <w:rPr>
                <w:rFonts w:hint="eastAsia"/>
              </w:rPr>
              <w:t>函数功能</w:t>
            </w:r>
            <w:r w:rsidRPr="00074D91">
              <w:rPr>
                <w:rFonts w:hint="eastAsia"/>
              </w:rPr>
              <w:t>:</w:t>
            </w:r>
            <w:r w:rsidRPr="00074D91">
              <w:rPr>
                <w:rFonts w:hint="eastAsia"/>
              </w:rPr>
              <w:t>当我们用</w:t>
            </w:r>
            <w:r w:rsidRPr="00074D91">
              <w:t>fork</w:t>
            </w:r>
            <w:r w:rsidRPr="00074D91">
              <w:rPr>
                <w:rFonts w:hint="eastAsia"/>
              </w:rPr>
              <w:t>启动一个进程时，子进程就有了自己的生命，并将独立地运行。有时，我们需要知道某个子进程是否已经结束了，我们可以通过</w:t>
            </w:r>
            <w:r w:rsidRPr="00A80A5F">
              <w:rPr>
                <w:color w:val="FF0000"/>
              </w:rPr>
              <w:t>wait</w:t>
            </w:r>
            <w:r w:rsidRPr="00A80A5F">
              <w:rPr>
                <w:rFonts w:hint="eastAsia"/>
                <w:color w:val="FF0000"/>
              </w:rPr>
              <w:t>安排父</w:t>
            </w:r>
            <w:r w:rsidRPr="00074D91">
              <w:rPr>
                <w:rFonts w:hint="eastAsia"/>
              </w:rPr>
              <w:t>进程在子进程结束之后。</w:t>
            </w:r>
          </w:p>
          <w:p w:rsidR="00B036E7" w:rsidRPr="00074D91" w:rsidRDefault="00B036E7" w:rsidP="00657ADF">
            <w:pPr>
              <w:numPr>
                <w:ilvl w:val="0"/>
                <w:numId w:val="33"/>
              </w:numPr>
            </w:pPr>
            <w:r w:rsidRPr="00074D91">
              <w:rPr>
                <w:rFonts w:hint="eastAsia"/>
              </w:rPr>
              <w:t>函数原型</w:t>
            </w:r>
          </w:p>
          <w:p w:rsidR="00B036E7" w:rsidRPr="00074D91" w:rsidRDefault="00B036E7" w:rsidP="00657ADF">
            <w:pPr>
              <w:numPr>
                <w:ilvl w:val="1"/>
                <w:numId w:val="33"/>
              </w:numPr>
            </w:pPr>
            <w:r w:rsidRPr="00074D91">
              <w:t>pid_t wait(int *status)</w:t>
            </w:r>
            <w:r>
              <w:rPr>
                <w:rFonts w:hint="eastAsia"/>
              </w:rPr>
              <w:t xml:space="preserve"> </w:t>
            </w:r>
          </w:p>
          <w:p w:rsidR="00B036E7" w:rsidRPr="00074D91" w:rsidRDefault="00B036E7" w:rsidP="00657ADF">
            <w:pPr>
              <w:numPr>
                <w:ilvl w:val="0"/>
                <w:numId w:val="33"/>
              </w:numPr>
            </w:pPr>
            <w:r w:rsidRPr="00074D91">
              <w:rPr>
                <w:rFonts w:hint="eastAsia"/>
              </w:rPr>
              <w:t>函数参数</w:t>
            </w:r>
          </w:p>
          <w:p w:rsidR="00B036E7" w:rsidRPr="00074D91" w:rsidRDefault="00B036E7" w:rsidP="00657ADF">
            <w:pPr>
              <w:numPr>
                <w:ilvl w:val="1"/>
                <w:numId w:val="33"/>
              </w:numPr>
            </w:pPr>
            <w:r w:rsidRPr="00074D91">
              <w:t>status:</w:t>
            </w:r>
            <w:r w:rsidRPr="00074D91">
              <w:t>该参数可以获得你等待子进程的信息</w:t>
            </w:r>
          </w:p>
          <w:p w:rsidR="00B036E7" w:rsidRPr="00074D91" w:rsidRDefault="00B036E7" w:rsidP="00657ADF">
            <w:pPr>
              <w:numPr>
                <w:ilvl w:val="0"/>
                <w:numId w:val="33"/>
              </w:numPr>
            </w:pPr>
            <w:r w:rsidRPr="00074D91">
              <w:rPr>
                <w:rFonts w:hint="eastAsia"/>
              </w:rPr>
              <w:t>返回值：</w:t>
            </w:r>
          </w:p>
          <w:p w:rsidR="00B036E7" w:rsidRPr="00074D91" w:rsidRDefault="00B036E7" w:rsidP="00657ADF">
            <w:pPr>
              <w:numPr>
                <w:ilvl w:val="1"/>
                <w:numId w:val="33"/>
              </w:numPr>
            </w:pPr>
            <w:r w:rsidRPr="00074D91">
              <w:rPr>
                <w:rFonts w:hint="eastAsia"/>
              </w:rPr>
              <w:t>成功等待子进程函数返回</w:t>
            </w:r>
            <w:r>
              <w:rPr>
                <w:rFonts w:hint="eastAsia"/>
              </w:rPr>
              <w:t>，返回值是</w:t>
            </w:r>
            <w:r w:rsidRPr="00074D91">
              <w:rPr>
                <w:rFonts w:hint="eastAsia"/>
              </w:rPr>
              <w:t>等待子进程的</w:t>
            </w:r>
            <w:r w:rsidRPr="00074D91">
              <w:rPr>
                <w:rFonts w:hint="eastAsia"/>
              </w:rPr>
              <w:t>ID</w:t>
            </w:r>
          </w:p>
          <w:p w:rsidR="00B036E7" w:rsidRPr="00074D91" w:rsidRDefault="00B036E7" w:rsidP="00657ADF">
            <w:pPr>
              <w:numPr>
                <w:ilvl w:val="0"/>
                <w:numId w:val="33"/>
              </w:numPr>
            </w:pPr>
            <w:r w:rsidRPr="00074D91">
              <w:t>wait</w:t>
            </w:r>
            <w:r w:rsidRPr="00074D91">
              <w:rPr>
                <w:rFonts w:hint="eastAsia"/>
              </w:rPr>
              <w:t>系统调用会使父进程暂停执行，直到它的一个子进程结束为止。</w:t>
            </w:r>
          </w:p>
          <w:p w:rsidR="00B036E7" w:rsidRPr="00074D91" w:rsidRDefault="00B036E7" w:rsidP="00657ADF">
            <w:pPr>
              <w:numPr>
                <w:ilvl w:val="0"/>
                <w:numId w:val="33"/>
              </w:numPr>
            </w:pPr>
            <w:r w:rsidRPr="00074D91">
              <w:rPr>
                <w:rFonts w:hint="eastAsia"/>
              </w:rPr>
              <w:t>返回的是子进程的</w:t>
            </w:r>
            <w:r w:rsidRPr="00074D91">
              <w:t>PID</w:t>
            </w:r>
            <w:r w:rsidRPr="00074D91">
              <w:rPr>
                <w:rFonts w:hint="eastAsia"/>
              </w:rPr>
              <w:t>，它通常是结束的子进程</w:t>
            </w:r>
          </w:p>
          <w:p w:rsidR="00B036E7" w:rsidRPr="00074D91" w:rsidRDefault="00B036E7" w:rsidP="00657ADF">
            <w:pPr>
              <w:numPr>
                <w:ilvl w:val="0"/>
                <w:numId w:val="33"/>
              </w:numPr>
            </w:pPr>
            <w:r w:rsidRPr="00AC2B18">
              <w:rPr>
                <w:rFonts w:hint="eastAsia"/>
                <w:color w:val="FF0000"/>
              </w:rPr>
              <w:t>状态信息允许父进程判定子进程的退出状态</w:t>
            </w:r>
            <w:r w:rsidRPr="00074D91">
              <w:rPr>
                <w:rFonts w:hint="eastAsia"/>
              </w:rPr>
              <w:t>，即从子进程的</w:t>
            </w:r>
            <w:r w:rsidRPr="00074D91">
              <w:t>main</w:t>
            </w:r>
            <w:r w:rsidRPr="00074D91">
              <w:rPr>
                <w:rFonts w:hint="eastAsia"/>
              </w:rPr>
              <w:t>函数返回的值或子进程中</w:t>
            </w:r>
            <w:r w:rsidRPr="00074D91">
              <w:t>exit</w:t>
            </w:r>
            <w:r w:rsidRPr="00074D91">
              <w:rPr>
                <w:rFonts w:hint="eastAsia"/>
              </w:rPr>
              <w:t>语句的退出码。</w:t>
            </w:r>
          </w:p>
          <w:p w:rsidR="00B036E7" w:rsidRPr="00074D91" w:rsidRDefault="00B036E7" w:rsidP="00657ADF">
            <w:pPr>
              <w:numPr>
                <w:ilvl w:val="0"/>
                <w:numId w:val="33"/>
              </w:numPr>
            </w:pPr>
            <w:r w:rsidRPr="00074D91">
              <w:rPr>
                <w:rFonts w:hint="eastAsia"/>
              </w:rPr>
              <w:t>如果</w:t>
            </w:r>
            <w:r w:rsidRPr="00074D91">
              <w:t>status</w:t>
            </w:r>
            <w:r w:rsidRPr="00074D91">
              <w:rPr>
                <w:rFonts w:hint="eastAsia"/>
              </w:rPr>
              <w:t>不是一个空指针，状态信息将被写入它指向的位置</w:t>
            </w:r>
          </w:p>
        </w:tc>
      </w:tr>
      <w:tr w:rsidR="00B036E7" w:rsidTr="00147275">
        <w:tc>
          <w:tcPr>
            <w:tcW w:w="8522" w:type="dxa"/>
          </w:tcPr>
          <w:p w:rsidR="00B036E7" w:rsidRDefault="00B036E7" w:rsidP="00147275">
            <w:r>
              <w:t>W</w:t>
            </w:r>
            <w:r>
              <w:rPr>
                <w:rFonts w:hint="eastAsia"/>
              </w:rPr>
              <w:t>ait</w:t>
            </w:r>
            <w:r>
              <w:rPr>
                <w:rFonts w:hint="eastAsia"/>
              </w:rPr>
              <w:t>获取</w:t>
            </w:r>
            <w:r>
              <w:rPr>
                <w:rFonts w:hint="eastAsia"/>
              </w:rPr>
              <w:t>status</w:t>
            </w:r>
            <w:r>
              <w:rPr>
                <w:rFonts w:hint="eastAsia"/>
              </w:rPr>
              <w:t>后检测处理</w:t>
            </w:r>
          </w:p>
          <w:p w:rsidR="00B036E7" w:rsidRDefault="00B036E7" w:rsidP="00147275">
            <w:r>
              <w:rPr>
                <w:rFonts w:hint="eastAsia"/>
              </w:rPr>
              <w:t>宏定义</w:t>
            </w:r>
            <w:r>
              <w:rPr>
                <w:rFonts w:hint="eastAsia"/>
              </w:rPr>
              <w:tab/>
            </w:r>
            <w:r>
              <w:rPr>
                <w:rFonts w:hint="eastAsia"/>
              </w:rPr>
              <w:t>描述</w:t>
            </w:r>
          </w:p>
          <w:p w:rsidR="00B036E7" w:rsidRDefault="00B036E7" w:rsidP="00147275">
            <w:r>
              <w:rPr>
                <w:rFonts w:hint="eastAsia"/>
              </w:rPr>
              <w:t>WIFEXITED(status)</w:t>
            </w:r>
            <w:r>
              <w:rPr>
                <w:rFonts w:hint="eastAsia"/>
              </w:rPr>
              <w:tab/>
            </w:r>
            <w:r>
              <w:rPr>
                <w:rFonts w:hint="eastAsia"/>
              </w:rPr>
              <w:t>如果子进程正常结束，返回一个非零值</w:t>
            </w:r>
          </w:p>
          <w:p w:rsidR="00B036E7" w:rsidRDefault="00B036E7" w:rsidP="00147275">
            <w:pPr>
              <w:ind w:firstLineChars="400" w:firstLine="840"/>
            </w:pPr>
            <w:r>
              <w:rPr>
                <w:rFonts w:hint="eastAsia"/>
              </w:rPr>
              <w:t>WEXITSTATUS(status)</w:t>
            </w:r>
            <w:r>
              <w:rPr>
                <w:rFonts w:hint="eastAsia"/>
              </w:rPr>
              <w:tab/>
            </w:r>
            <w:r>
              <w:rPr>
                <w:rFonts w:hint="eastAsia"/>
              </w:rPr>
              <w:t>如果</w:t>
            </w:r>
            <w:r>
              <w:rPr>
                <w:rFonts w:hint="eastAsia"/>
              </w:rPr>
              <w:t>WIFEXITED</w:t>
            </w:r>
            <w:r>
              <w:rPr>
                <w:rFonts w:hint="eastAsia"/>
              </w:rPr>
              <w:t>非零，返回子进程退出码</w:t>
            </w:r>
          </w:p>
          <w:p w:rsidR="00B036E7" w:rsidRDefault="00B036E7" w:rsidP="00147275">
            <w:r>
              <w:rPr>
                <w:rFonts w:hint="eastAsia"/>
              </w:rPr>
              <w:t>WIFSIGNALED(status)</w:t>
            </w:r>
            <w:r>
              <w:rPr>
                <w:rFonts w:hint="eastAsia"/>
              </w:rPr>
              <w:tab/>
            </w:r>
            <w:r>
              <w:rPr>
                <w:rFonts w:hint="eastAsia"/>
              </w:rPr>
              <w:t>子进程因为捕获信号而终止，返回非零值</w:t>
            </w:r>
          </w:p>
          <w:p w:rsidR="00B036E7" w:rsidRDefault="00B036E7" w:rsidP="00147275">
            <w:pPr>
              <w:ind w:firstLineChars="400" w:firstLine="840"/>
            </w:pPr>
            <w:r>
              <w:rPr>
                <w:rFonts w:hint="eastAsia"/>
              </w:rPr>
              <w:t>WTERMSIG(status)</w:t>
            </w:r>
            <w:r>
              <w:rPr>
                <w:rFonts w:hint="eastAsia"/>
              </w:rPr>
              <w:tab/>
            </w:r>
            <w:r>
              <w:rPr>
                <w:rFonts w:hint="eastAsia"/>
              </w:rPr>
              <w:t>如果</w:t>
            </w:r>
            <w:r>
              <w:rPr>
                <w:rFonts w:hint="eastAsia"/>
              </w:rPr>
              <w:t>WIFSIGNALED</w:t>
            </w:r>
            <w:r>
              <w:rPr>
                <w:rFonts w:hint="eastAsia"/>
              </w:rPr>
              <w:t>非零，返回信号代码</w:t>
            </w:r>
          </w:p>
          <w:p w:rsidR="00B036E7" w:rsidRDefault="00B036E7" w:rsidP="00147275">
            <w:r>
              <w:rPr>
                <w:rFonts w:hint="eastAsia"/>
              </w:rPr>
              <w:t>WIFSTOPPED(status)</w:t>
            </w:r>
            <w:r>
              <w:rPr>
                <w:rFonts w:hint="eastAsia"/>
              </w:rPr>
              <w:tab/>
            </w:r>
            <w:r>
              <w:rPr>
                <w:rFonts w:hint="eastAsia"/>
              </w:rPr>
              <w:t>如果子进程被暂停，返回一个非零值</w:t>
            </w:r>
          </w:p>
          <w:p w:rsidR="00B036E7" w:rsidRDefault="00B036E7" w:rsidP="00147275">
            <w:pPr>
              <w:ind w:firstLineChars="400" w:firstLine="840"/>
            </w:pPr>
            <w:r>
              <w:rPr>
                <w:rFonts w:hint="eastAsia"/>
              </w:rPr>
              <w:t>WSTOPSIG(status)</w:t>
            </w:r>
            <w:r>
              <w:rPr>
                <w:rFonts w:hint="eastAsia"/>
              </w:rPr>
              <w:tab/>
            </w:r>
            <w:r>
              <w:rPr>
                <w:rFonts w:hint="eastAsia"/>
              </w:rPr>
              <w:t>如果</w:t>
            </w:r>
            <w:r>
              <w:rPr>
                <w:rFonts w:hint="eastAsia"/>
              </w:rPr>
              <w:t>WIFSTOPPED</w:t>
            </w:r>
            <w:r>
              <w:rPr>
                <w:rFonts w:hint="eastAsia"/>
              </w:rPr>
              <w:t>非零，返回一个信号代码</w:t>
            </w:r>
          </w:p>
          <w:p w:rsidR="00B036E7" w:rsidRPr="00074D91" w:rsidRDefault="00B036E7" w:rsidP="00147275"/>
        </w:tc>
      </w:tr>
      <w:tr w:rsidR="00B036E7" w:rsidTr="00147275">
        <w:tc>
          <w:tcPr>
            <w:tcW w:w="8522" w:type="dxa"/>
          </w:tcPr>
          <w:p w:rsidR="00B036E7" w:rsidRDefault="00B036E7" w:rsidP="00147275">
            <w:r>
              <w:t>W</w:t>
            </w:r>
            <w:r>
              <w:rPr>
                <w:rFonts w:hint="eastAsia"/>
              </w:rPr>
              <w:t>aitpid</w:t>
            </w:r>
          </w:p>
          <w:p w:rsidR="00B036E7" w:rsidRPr="00FF6E14" w:rsidRDefault="00B036E7" w:rsidP="00147275">
            <w:r w:rsidRPr="00FF6E14">
              <w:rPr>
                <w:rFonts w:hint="eastAsia"/>
              </w:rPr>
              <w:lastRenderedPageBreak/>
              <w:sym w:font="Wingdings" w:char="F071"/>
            </w:r>
            <w:r w:rsidRPr="00FF6E14">
              <w:rPr>
                <w:rFonts w:hint="eastAsia"/>
              </w:rPr>
              <w:t>函数功能</w:t>
            </w:r>
            <w:r w:rsidRPr="00FF6E14">
              <w:t>:</w:t>
            </w:r>
            <w:r w:rsidRPr="00FF6E14">
              <w:rPr>
                <w:rFonts w:hint="eastAsia"/>
              </w:rPr>
              <w:t>用来等待某个特定进程的结束</w:t>
            </w:r>
          </w:p>
          <w:p w:rsidR="00B036E7" w:rsidRPr="00FF6E14" w:rsidRDefault="00B036E7" w:rsidP="00147275">
            <w:r w:rsidRPr="00FF6E14">
              <w:rPr>
                <w:rFonts w:hint="eastAsia"/>
              </w:rPr>
              <w:sym w:font="Wingdings" w:char="F071"/>
            </w:r>
            <w:r w:rsidRPr="00FF6E14">
              <w:rPr>
                <w:rFonts w:hint="eastAsia"/>
              </w:rPr>
              <w:t>函数原型</w:t>
            </w:r>
            <w:r w:rsidRPr="00FF6E14">
              <w:t>:</w:t>
            </w:r>
          </w:p>
          <w:p w:rsidR="00B036E7" w:rsidRPr="00FF6E14" w:rsidRDefault="00B036E7" w:rsidP="00147275">
            <w:r w:rsidRPr="00FF6E14">
              <w:tab/>
              <w:t xml:space="preserve"> </w:t>
            </w:r>
            <w:r w:rsidRPr="00FF6E14">
              <w:rPr>
                <w:b/>
                <w:bCs/>
              </w:rPr>
              <w:t>pid_t waitpid(pid_t pid, int *status,int options)</w:t>
            </w:r>
          </w:p>
          <w:p w:rsidR="00B036E7" w:rsidRPr="00FF6E14" w:rsidRDefault="00B036E7" w:rsidP="00147275">
            <w:r w:rsidRPr="00FF6E14">
              <w:t xml:space="preserve"> </w:t>
            </w:r>
            <w:r w:rsidRPr="00FF6E14">
              <w:rPr>
                <w:rFonts w:hint="eastAsia"/>
              </w:rPr>
              <w:sym w:font="Wingdings" w:char="F071"/>
            </w:r>
            <w:r w:rsidRPr="00FF6E14">
              <w:rPr>
                <w:rFonts w:hint="eastAsia"/>
              </w:rPr>
              <w:t>参数</w:t>
            </w:r>
            <w:r w:rsidRPr="00FF6E14">
              <w:t>:</w:t>
            </w:r>
          </w:p>
          <w:p w:rsidR="00B036E7" w:rsidRPr="00FF6E14" w:rsidRDefault="00B036E7" w:rsidP="00657ADF">
            <w:pPr>
              <w:numPr>
                <w:ilvl w:val="1"/>
                <w:numId w:val="34"/>
              </w:numPr>
            </w:pPr>
            <w:r w:rsidRPr="00FF6E14">
              <w:t>status:</w:t>
            </w:r>
            <w:r w:rsidRPr="00FF6E14">
              <w:rPr>
                <w:rFonts w:hint="eastAsia"/>
              </w:rPr>
              <w:t>如果不是空，会把状态信息写到它指向的位置</w:t>
            </w:r>
          </w:p>
          <w:p w:rsidR="00B036E7" w:rsidRPr="00FF6E14" w:rsidRDefault="00B036E7" w:rsidP="00147275">
            <w:r w:rsidRPr="00FF6E14">
              <w:rPr>
                <w:rFonts w:hint="eastAsia"/>
              </w:rPr>
              <w:sym w:font="Wingdings" w:char="F071"/>
            </w:r>
            <w:r w:rsidRPr="00FF6E14">
              <w:t>options</w:t>
            </w:r>
            <w:r w:rsidRPr="00FF6E14">
              <w:rPr>
                <w:rFonts w:hint="eastAsia"/>
              </w:rPr>
              <w:t>：允许改变</w:t>
            </w:r>
            <w:r w:rsidRPr="00FF6E14">
              <w:t>waitpid</w:t>
            </w:r>
            <w:r w:rsidRPr="00FF6E14">
              <w:rPr>
                <w:rFonts w:hint="eastAsia"/>
              </w:rPr>
              <w:t>的行为，最有用的一个选项是</w:t>
            </w:r>
            <w:r w:rsidRPr="00FF6E14">
              <w:t>WNOHANG,</w:t>
            </w:r>
            <w:r w:rsidRPr="00FF6E14">
              <w:rPr>
                <w:rFonts w:hint="eastAsia"/>
              </w:rPr>
              <w:t>它的作用是防止</w:t>
            </w:r>
            <w:r w:rsidRPr="00FF6E14">
              <w:t>waitpid</w:t>
            </w:r>
            <w:r w:rsidRPr="00FF6E14">
              <w:rPr>
                <w:rFonts w:hint="eastAsia"/>
              </w:rPr>
              <w:t>把调用者的执行挂起</w:t>
            </w:r>
          </w:p>
          <w:p w:rsidR="00B036E7" w:rsidRPr="00FF6E14" w:rsidRDefault="00B036E7" w:rsidP="00657ADF">
            <w:pPr>
              <w:numPr>
                <w:ilvl w:val="1"/>
                <w:numId w:val="35"/>
              </w:numPr>
            </w:pPr>
            <w:r w:rsidRPr="00FF6E14">
              <w:rPr>
                <w:rFonts w:hint="eastAsia"/>
              </w:rPr>
              <w:t>返回值：如果成功返回等待子进程的</w:t>
            </w:r>
            <w:r w:rsidRPr="00FF6E14">
              <w:t>ID</w:t>
            </w:r>
            <w:r w:rsidRPr="00FF6E14">
              <w:rPr>
                <w:rFonts w:hint="eastAsia"/>
              </w:rPr>
              <w:t>，失败返回</w:t>
            </w:r>
            <w:r w:rsidRPr="00FF6E14">
              <w:t>-1</w:t>
            </w:r>
          </w:p>
          <w:p w:rsidR="00B036E7" w:rsidRPr="00FF6E14" w:rsidRDefault="00B036E7" w:rsidP="00147275"/>
        </w:tc>
      </w:tr>
      <w:tr w:rsidR="00B036E7" w:rsidTr="00147275">
        <w:tc>
          <w:tcPr>
            <w:tcW w:w="8522" w:type="dxa"/>
          </w:tcPr>
          <w:p w:rsidR="00B036E7" w:rsidRPr="00FF6E14" w:rsidRDefault="00B036E7" w:rsidP="00147275">
            <w:r w:rsidRPr="00FF6E14">
              <w:rPr>
                <w:rFonts w:hint="eastAsia"/>
              </w:rPr>
              <w:lastRenderedPageBreak/>
              <w:t>对于</w:t>
            </w:r>
            <w:r w:rsidRPr="00FF6E14">
              <w:t>waitpid</w:t>
            </w:r>
            <w:r w:rsidRPr="00FF6E14">
              <w:rPr>
                <w:rFonts w:hint="eastAsia"/>
              </w:rPr>
              <w:t>的</w:t>
            </w:r>
            <w:r w:rsidRPr="00FF6E14">
              <w:rPr>
                <w:i/>
                <w:iCs/>
              </w:rPr>
              <w:t xml:space="preserve">p </w:t>
            </w:r>
            <w:r>
              <w:rPr>
                <w:i/>
                <w:iCs/>
              </w:rPr>
              <w:t>I</w:t>
            </w:r>
            <w:r w:rsidRPr="00FF6E14">
              <w:rPr>
                <w:i/>
                <w:iCs/>
              </w:rPr>
              <w:t xml:space="preserve"> d</w:t>
            </w:r>
            <w:r w:rsidRPr="00FF6E14">
              <w:rPr>
                <w:rFonts w:hint="eastAsia"/>
              </w:rPr>
              <w:t>参数的解释与其值有关：</w:t>
            </w:r>
          </w:p>
          <w:p w:rsidR="00B036E7" w:rsidRPr="00FF6E14" w:rsidRDefault="00B036E7" w:rsidP="00657ADF">
            <w:pPr>
              <w:numPr>
                <w:ilvl w:val="0"/>
                <w:numId w:val="36"/>
              </w:numPr>
            </w:pPr>
            <w:r w:rsidRPr="00FF6E14">
              <w:rPr>
                <w:i/>
                <w:iCs/>
              </w:rPr>
              <w:t xml:space="preserve">pid </w:t>
            </w:r>
            <w:r w:rsidRPr="00FF6E14">
              <w:t xml:space="preserve">== -1 </w:t>
            </w:r>
            <w:r w:rsidRPr="00FF6E14">
              <w:rPr>
                <w:rFonts w:hint="eastAsia"/>
              </w:rPr>
              <w:t>等待任一子进程。于是在这一功能方面</w:t>
            </w:r>
            <w:r w:rsidRPr="00FF6E14">
              <w:t>waitpid</w:t>
            </w:r>
            <w:r w:rsidRPr="00FF6E14">
              <w:rPr>
                <w:rFonts w:hint="eastAsia"/>
              </w:rPr>
              <w:t>与</w:t>
            </w:r>
            <w:r w:rsidRPr="00FF6E14">
              <w:t>wait</w:t>
            </w:r>
            <w:r w:rsidRPr="00FF6E14">
              <w:rPr>
                <w:rFonts w:hint="eastAsia"/>
              </w:rPr>
              <w:t>等效。</w:t>
            </w:r>
          </w:p>
          <w:p w:rsidR="00B036E7" w:rsidRPr="00FF6E14" w:rsidRDefault="00B036E7" w:rsidP="00657ADF">
            <w:pPr>
              <w:numPr>
                <w:ilvl w:val="0"/>
                <w:numId w:val="36"/>
              </w:numPr>
            </w:pPr>
            <w:r w:rsidRPr="00FF6E14">
              <w:rPr>
                <w:i/>
                <w:iCs/>
              </w:rPr>
              <w:t xml:space="preserve">pid </w:t>
            </w:r>
            <w:r w:rsidRPr="00FF6E14">
              <w:t xml:space="preserve">&gt; 0 </w:t>
            </w:r>
            <w:r w:rsidRPr="00FF6E14">
              <w:rPr>
                <w:rFonts w:hint="eastAsia"/>
              </w:rPr>
              <w:t>等待其进程</w:t>
            </w:r>
            <w:r w:rsidRPr="00FF6E14">
              <w:t>I D</w:t>
            </w:r>
            <w:r w:rsidRPr="00FF6E14">
              <w:rPr>
                <w:rFonts w:hint="eastAsia"/>
              </w:rPr>
              <w:t>与</w:t>
            </w:r>
            <w:r w:rsidRPr="00FF6E14">
              <w:rPr>
                <w:i/>
                <w:iCs/>
              </w:rPr>
              <w:t xml:space="preserve">p </w:t>
            </w:r>
            <w:r>
              <w:rPr>
                <w:i/>
                <w:iCs/>
              </w:rPr>
              <w:t>I</w:t>
            </w:r>
            <w:r w:rsidRPr="00FF6E14">
              <w:rPr>
                <w:i/>
                <w:iCs/>
              </w:rPr>
              <w:t xml:space="preserve"> d</w:t>
            </w:r>
            <w:r w:rsidRPr="00FF6E14">
              <w:rPr>
                <w:rFonts w:hint="eastAsia"/>
              </w:rPr>
              <w:t>相等的子进程。</w:t>
            </w:r>
          </w:p>
          <w:p w:rsidR="00B036E7" w:rsidRPr="00FF6E14" w:rsidRDefault="00B036E7" w:rsidP="00657ADF">
            <w:pPr>
              <w:numPr>
                <w:ilvl w:val="0"/>
                <w:numId w:val="36"/>
              </w:numPr>
            </w:pPr>
            <w:r w:rsidRPr="00FF6E14">
              <w:rPr>
                <w:i/>
                <w:iCs/>
              </w:rPr>
              <w:t xml:space="preserve">pid </w:t>
            </w:r>
            <w:r w:rsidRPr="00FF6E14">
              <w:t xml:space="preserve">== 0 </w:t>
            </w:r>
            <w:r w:rsidRPr="00FF6E14">
              <w:rPr>
                <w:rFonts w:hint="eastAsia"/>
              </w:rPr>
              <w:t>等待其组</w:t>
            </w:r>
            <w:r w:rsidRPr="00FF6E14">
              <w:t>I D</w:t>
            </w:r>
            <w:r w:rsidRPr="00FF6E14">
              <w:rPr>
                <w:rFonts w:hint="eastAsia"/>
              </w:rPr>
              <w:t>等于调用进程的组</w:t>
            </w:r>
            <w:r w:rsidRPr="00FF6E14">
              <w:t>I D</w:t>
            </w:r>
            <w:r w:rsidRPr="00FF6E14">
              <w:rPr>
                <w:rFonts w:hint="eastAsia"/>
              </w:rPr>
              <w:t>的任一子进程。换句话说是与调用者进程同在一个组的进程。</w:t>
            </w:r>
          </w:p>
          <w:p w:rsidR="00B036E7" w:rsidRPr="00FF6E14" w:rsidRDefault="00B036E7" w:rsidP="00657ADF">
            <w:pPr>
              <w:numPr>
                <w:ilvl w:val="0"/>
                <w:numId w:val="36"/>
              </w:numPr>
            </w:pPr>
            <w:r w:rsidRPr="00FF6E14">
              <w:rPr>
                <w:i/>
                <w:iCs/>
              </w:rPr>
              <w:t xml:space="preserve">pid </w:t>
            </w:r>
            <w:r w:rsidRPr="00FF6E14">
              <w:t xml:space="preserve">&lt; -1 </w:t>
            </w:r>
            <w:r w:rsidRPr="00FF6E14">
              <w:rPr>
                <w:rFonts w:hint="eastAsia"/>
              </w:rPr>
              <w:t>等待其组</w:t>
            </w:r>
            <w:r w:rsidRPr="00FF6E14">
              <w:t>I D</w:t>
            </w:r>
            <w:r w:rsidRPr="00FF6E14">
              <w:rPr>
                <w:rFonts w:hint="eastAsia"/>
              </w:rPr>
              <w:t>等于</w:t>
            </w:r>
            <w:r w:rsidRPr="00FF6E14">
              <w:rPr>
                <w:i/>
                <w:iCs/>
              </w:rPr>
              <w:t xml:space="preserve">p </w:t>
            </w:r>
            <w:r>
              <w:rPr>
                <w:i/>
                <w:iCs/>
              </w:rPr>
              <w:t>I</w:t>
            </w:r>
            <w:r w:rsidRPr="00FF6E14">
              <w:rPr>
                <w:i/>
                <w:iCs/>
              </w:rPr>
              <w:t xml:space="preserve"> d</w:t>
            </w:r>
            <w:r w:rsidRPr="00FF6E14">
              <w:rPr>
                <w:rFonts w:hint="eastAsia"/>
              </w:rPr>
              <w:t>的绝对值的任一子进程。</w:t>
            </w:r>
          </w:p>
          <w:p w:rsidR="00B036E7" w:rsidRDefault="00B036E7" w:rsidP="00147275"/>
        </w:tc>
      </w:tr>
      <w:tr w:rsidR="00B036E7" w:rsidTr="00147275">
        <w:tc>
          <w:tcPr>
            <w:tcW w:w="8522" w:type="dxa"/>
          </w:tcPr>
          <w:p w:rsidR="00B036E7" w:rsidRPr="00FF6E14" w:rsidRDefault="00B036E7" w:rsidP="00147275">
            <w:r>
              <w:rPr>
                <w:rFonts w:hint="eastAsia"/>
              </w:rPr>
              <w:t>3</w:t>
            </w:r>
            <w:r>
              <w:rPr>
                <w:rFonts w:hint="eastAsia"/>
              </w:rPr>
              <w:t>、</w:t>
            </w:r>
            <w:r>
              <w:rPr>
                <w:rFonts w:hint="eastAsia"/>
              </w:rPr>
              <w:t>wait pk waitpid</w:t>
            </w:r>
          </w:p>
        </w:tc>
      </w:tr>
      <w:tr w:rsidR="00B036E7" w:rsidTr="00147275">
        <w:tc>
          <w:tcPr>
            <w:tcW w:w="8522" w:type="dxa"/>
          </w:tcPr>
          <w:p w:rsidR="00B036E7" w:rsidRDefault="00B036E7" w:rsidP="00147275">
            <w:r>
              <w:t>W</w:t>
            </w:r>
            <w:r>
              <w:rPr>
                <w:rFonts w:hint="eastAsia"/>
              </w:rPr>
              <w:t>ait</w:t>
            </w:r>
            <w:r>
              <w:rPr>
                <w:rFonts w:hint="eastAsia"/>
              </w:rPr>
              <w:t>和</w:t>
            </w:r>
            <w:r>
              <w:rPr>
                <w:rFonts w:hint="eastAsia"/>
              </w:rPr>
              <w:t>waitpid</w:t>
            </w:r>
            <w:r>
              <w:rPr>
                <w:rFonts w:hint="eastAsia"/>
              </w:rPr>
              <w:t>区别和联系</w:t>
            </w:r>
          </w:p>
          <w:p w:rsidR="00B036E7" w:rsidRPr="00FF6E14" w:rsidRDefault="00B036E7" w:rsidP="00657ADF">
            <w:pPr>
              <w:numPr>
                <w:ilvl w:val="0"/>
                <w:numId w:val="37"/>
              </w:numPr>
            </w:pPr>
            <w:r w:rsidRPr="00FF6E14">
              <w:rPr>
                <w:rFonts w:hint="eastAsia"/>
              </w:rPr>
              <w:t>在一个子进程终止前，</w:t>
            </w:r>
            <w:r w:rsidRPr="00FF6E14">
              <w:rPr>
                <w:rFonts w:hint="eastAsia"/>
              </w:rPr>
              <w:t xml:space="preserve"> </w:t>
            </w:r>
            <w:r w:rsidRPr="00FF6E14">
              <w:t xml:space="preserve">wait </w:t>
            </w:r>
            <w:r w:rsidRPr="00FF6E14">
              <w:rPr>
                <w:rFonts w:hint="eastAsia"/>
              </w:rPr>
              <w:t>使其调用者阻塞，而</w:t>
            </w:r>
            <w:r w:rsidRPr="00FF6E14">
              <w:t xml:space="preserve">waitpid </w:t>
            </w:r>
            <w:r w:rsidRPr="00FF6E14">
              <w:rPr>
                <w:rFonts w:hint="eastAsia"/>
              </w:rPr>
              <w:t>有一选择项，可使调用者不阻塞。</w:t>
            </w:r>
          </w:p>
          <w:p w:rsidR="00B036E7" w:rsidRPr="00FF6E14" w:rsidRDefault="00B036E7" w:rsidP="00657ADF">
            <w:pPr>
              <w:numPr>
                <w:ilvl w:val="0"/>
                <w:numId w:val="37"/>
              </w:numPr>
            </w:pPr>
            <w:r w:rsidRPr="00FF6E14">
              <w:t>waitpid</w:t>
            </w:r>
            <w:r w:rsidRPr="00FF6E14">
              <w:rPr>
                <w:rFonts w:hint="eastAsia"/>
              </w:rPr>
              <w:t>并不等待第一个终止的子进程</w:t>
            </w:r>
            <w:r w:rsidRPr="00FF6E14">
              <w:t>—</w:t>
            </w:r>
            <w:r w:rsidRPr="00FF6E14">
              <w:rPr>
                <w:rFonts w:hint="eastAsia"/>
              </w:rPr>
              <w:t>它有若干个选择项，可以控制它所等待的特定进程。</w:t>
            </w:r>
          </w:p>
          <w:p w:rsidR="00B036E7" w:rsidRPr="00FF6E14" w:rsidRDefault="00B036E7" w:rsidP="00657ADF">
            <w:pPr>
              <w:numPr>
                <w:ilvl w:val="0"/>
                <w:numId w:val="37"/>
              </w:numPr>
            </w:pPr>
            <w:r w:rsidRPr="00FF6E14">
              <w:rPr>
                <w:rFonts w:hint="eastAsia"/>
              </w:rPr>
              <w:t>实际上</w:t>
            </w:r>
            <w:r w:rsidRPr="00FF6E14">
              <w:t>wait</w:t>
            </w:r>
            <w:r w:rsidRPr="00FF6E14">
              <w:rPr>
                <w:rFonts w:hint="eastAsia"/>
              </w:rPr>
              <w:t>函数是</w:t>
            </w:r>
            <w:r w:rsidRPr="00FF6E14">
              <w:t>waitpid</w:t>
            </w:r>
            <w:r w:rsidRPr="00FF6E14">
              <w:rPr>
                <w:rFonts w:hint="eastAsia"/>
              </w:rPr>
              <w:t>函数的一个特例。</w:t>
            </w:r>
          </w:p>
          <w:p w:rsidR="00B036E7" w:rsidRPr="00FF6E14" w:rsidRDefault="00B036E7" w:rsidP="00147275"/>
        </w:tc>
      </w:tr>
      <w:tr w:rsidR="00B036E7" w:rsidTr="00147275">
        <w:tc>
          <w:tcPr>
            <w:tcW w:w="8522" w:type="dxa"/>
          </w:tcPr>
          <w:p w:rsidR="00B036E7" w:rsidRDefault="00B036E7" w:rsidP="00147275">
            <w:r>
              <w:rPr>
                <w:rFonts w:hint="eastAsia"/>
              </w:rPr>
              <w:t>僵尸进程</w:t>
            </w:r>
          </w:p>
          <w:p w:rsidR="00B036E7" w:rsidRPr="00525EB1" w:rsidRDefault="00B036E7" w:rsidP="00657ADF">
            <w:pPr>
              <w:numPr>
                <w:ilvl w:val="0"/>
                <w:numId w:val="38"/>
              </w:numPr>
            </w:pPr>
            <w:r w:rsidRPr="00525EB1">
              <w:rPr>
                <w:rFonts w:hint="eastAsia"/>
              </w:rPr>
              <w:t>当一个子进程结束运行时，它与其父进程之间的关联还会保持到父进程也正常地结束运行或者父进程调用了</w:t>
            </w:r>
            <w:r w:rsidRPr="00525EB1">
              <w:t>wait</w:t>
            </w:r>
            <w:r w:rsidRPr="00525EB1">
              <w:rPr>
                <w:rFonts w:hint="eastAsia"/>
              </w:rPr>
              <w:t>才告终止。</w:t>
            </w:r>
          </w:p>
          <w:p w:rsidR="00B036E7" w:rsidRDefault="00B036E7" w:rsidP="00147275">
            <w:r w:rsidRPr="00525EB1">
              <w:rPr>
                <w:rFonts w:hint="eastAsia"/>
              </w:rPr>
              <w:t>进程表中代表子进程的数据项是不会立刻释放的，虽然不再活跃了，可子进程还停留在系统里，因为它的退出码还需要保存起来以备父进程中后续的</w:t>
            </w:r>
            <w:r w:rsidRPr="00525EB1">
              <w:t>wait</w:t>
            </w:r>
            <w:r w:rsidRPr="00525EB1">
              <w:rPr>
                <w:rFonts w:hint="eastAsia"/>
              </w:rPr>
              <w:t>调用使用。它将称为一个“僵进程”</w:t>
            </w:r>
          </w:p>
        </w:tc>
      </w:tr>
      <w:tr w:rsidR="00B036E7" w:rsidTr="00147275">
        <w:tc>
          <w:tcPr>
            <w:tcW w:w="8522" w:type="dxa"/>
          </w:tcPr>
          <w:p w:rsidR="00B036E7" w:rsidRDefault="00B036E7" w:rsidP="00147275">
            <w:r>
              <w:rPr>
                <w:rFonts w:hint="eastAsia"/>
              </w:rPr>
              <w:t>如何避免僵尸进程</w:t>
            </w:r>
          </w:p>
        </w:tc>
      </w:tr>
      <w:tr w:rsidR="00B036E7" w:rsidTr="00147275">
        <w:tc>
          <w:tcPr>
            <w:tcW w:w="8522" w:type="dxa"/>
          </w:tcPr>
          <w:p w:rsidR="00B036E7" w:rsidRPr="00525EB1" w:rsidRDefault="00B036E7" w:rsidP="00657ADF">
            <w:pPr>
              <w:numPr>
                <w:ilvl w:val="0"/>
                <w:numId w:val="39"/>
              </w:numPr>
            </w:pPr>
            <w:r w:rsidRPr="00525EB1">
              <w:rPr>
                <w:rFonts w:hint="eastAsia"/>
              </w:rPr>
              <w:t>调用</w:t>
            </w:r>
            <w:r w:rsidRPr="00525EB1">
              <w:t>wait</w:t>
            </w:r>
            <w:r w:rsidRPr="00525EB1">
              <w:rPr>
                <w:rFonts w:hint="eastAsia"/>
              </w:rPr>
              <w:t>或者</w:t>
            </w:r>
            <w:r w:rsidRPr="00525EB1">
              <w:t>waitpid</w:t>
            </w:r>
            <w:r w:rsidRPr="00525EB1">
              <w:rPr>
                <w:rFonts w:hint="eastAsia"/>
              </w:rPr>
              <w:t>函数查询子进程退出状态，此方法父进程会被挂起。</w:t>
            </w:r>
          </w:p>
          <w:p w:rsidR="00B036E7" w:rsidRPr="00525EB1" w:rsidRDefault="00B036E7" w:rsidP="00657ADF">
            <w:pPr>
              <w:numPr>
                <w:ilvl w:val="0"/>
                <w:numId w:val="39"/>
              </w:numPr>
            </w:pPr>
            <w:r w:rsidRPr="00525EB1">
              <w:rPr>
                <w:rFonts w:hint="eastAsia"/>
              </w:rPr>
              <w:t>如果不想让父进程挂起，可以在父进程中加入一条语句：</w:t>
            </w:r>
            <w:r w:rsidRPr="00525EB1">
              <w:t>signal(SIGCHLD,SIG_IGN);</w:t>
            </w:r>
            <w:r w:rsidRPr="00525EB1">
              <w:rPr>
                <w:rFonts w:hint="eastAsia"/>
              </w:rPr>
              <w:t>表示父进程忽略</w:t>
            </w:r>
            <w:r w:rsidRPr="00525EB1">
              <w:t>SIGCHLD</w:t>
            </w:r>
            <w:r w:rsidRPr="00525EB1">
              <w:rPr>
                <w:rFonts w:hint="eastAsia"/>
              </w:rPr>
              <w:t>信号，该信号是子进程退出的时候向父进程发送的。</w:t>
            </w:r>
          </w:p>
        </w:tc>
      </w:tr>
    </w:tbl>
    <w:p w:rsidR="00B036E7" w:rsidRDefault="00B036E7" w:rsidP="00B036E7"/>
    <w:p w:rsidR="00B036E7" w:rsidRDefault="00B036E7" w:rsidP="00B036E7">
      <w:r>
        <w:rPr>
          <w:rFonts w:hint="eastAsia"/>
        </w:rPr>
        <w:t>wait</w:t>
      </w:r>
      <w:r>
        <w:rPr>
          <w:rFonts w:hint="eastAsia"/>
        </w:rPr>
        <w:t>和</w:t>
      </w:r>
      <w:r>
        <w:rPr>
          <w:rFonts w:hint="eastAsia"/>
        </w:rPr>
        <w:t>waitpid</w:t>
      </w:r>
      <w:r>
        <w:rPr>
          <w:rFonts w:hint="eastAsia"/>
        </w:rPr>
        <w:t>的工程实践</w:t>
      </w:r>
    </w:p>
    <w:tbl>
      <w:tblPr>
        <w:tblStyle w:val="a5"/>
        <w:tblW w:w="0" w:type="auto"/>
        <w:tblLook w:val="04A0" w:firstRow="1" w:lastRow="0" w:firstColumn="1" w:lastColumn="0" w:noHBand="0" w:noVBand="1"/>
      </w:tblPr>
      <w:tblGrid>
        <w:gridCol w:w="8522"/>
      </w:tblGrid>
      <w:tr w:rsidR="00B036E7" w:rsidTr="00147275">
        <w:tc>
          <w:tcPr>
            <w:tcW w:w="8522" w:type="dxa"/>
          </w:tcPr>
          <w:p w:rsidR="00B036E7" w:rsidRDefault="00B036E7" w:rsidP="00147275">
            <w:r>
              <w:rPr>
                <w:rFonts w:hint="eastAsia"/>
              </w:rPr>
              <w:t>abort() //</w:t>
            </w:r>
            <w:r>
              <w:rPr>
                <w:rFonts w:hint="eastAsia"/>
              </w:rPr>
              <w:t>会发出一个</w:t>
            </w:r>
            <w:r>
              <w:rPr>
                <w:rFonts w:hint="eastAsia"/>
              </w:rPr>
              <w:t>6</w:t>
            </w:r>
            <w:r>
              <w:rPr>
                <w:rFonts w:hint="eastAsia"/>
              </w:rPr>
              <w:t>号信号</w:t>
            </w:r>
          </w:p>
          <w:p w:rsidR="00B036E7" w:rsidRDefault="00B036E7" w:rsidP="00147275">
            <w:r>
              <w:rPr>
                <w:rFonts w:hint="eastAsia"/>
              </w:rPr>
              <w:t xml:space="preserve">man 7 signal </w:t>
            </w:r>
          </w:p>
          <w:p w:rsidR="00B036E7" w:rsidRDefault="00B036E7" w:rsidP="00147275">
            <w:r>
              <w:t>[</w:t>
            </w:r>
            <w:r w:rsidR="00907389">
              <w:t>itcast</w:t>
            </w:r>
            <w:r>
              <w:t>01@localhost 03exec]$ kill -l</w:t>
            </w:r>
          </w:p>
          <w:p w:rsidR="00B036E7" w:rsidRDefault="00B036E7" w:rsidP="00147275">
            <w:r>
              <w:t xml:space="preserve"> 1) SIGHUP       2) SIGINT       3) SIGQUIT      4) SIGILL</w:t>
            </w:r>
          </w:p>
          <w:p w:rsidR="00B036E7" w:rsidRDefault="00B036E7" w:rsidP="00147275">
            <w:r>
              <w:t xml:space="preserve"> 5) SIGTRAP      6) SIGABRT      7) SIGBUS       8) SIGFPE</w:t>
            </w:r>
          </w:p>
          <w:p w:rsidR="00B036E7" w:rsidRDefault="00B036E7" w:rsidP="00147275">
            <w:r>
              <w:t xml:space="preserve"> 9) SIGKILL     10) SIGUSR1     11) SIGSEGV     12) SIGUSR2</w:t>
            </w:r>
          </w:p>
          <w:p w:rsidR="00B036E7" w:rsidRDefault="00B036E7" w:rsidP="00147275">
            <w:r>
              <w:t>13) SIGPIPE     14) SIGALRM     15) SIGTERM     16) SIGSTKFLT</w:t>
            </w:r>
          </w:p>
          <w:p w:rsidR="00B036E7" w:rsidRDefault="00B036E7" w:rsidP="00147275">
            <w:r>
              <w:t>17) SIGCHLD     18) SIGCONT     19) SIGSTOP     20) SIGTSTP</w:t>
            </w:r>
          </w:p>
          <w:p w:rsidR="00B036E7" w:rsidRDefault="00B036E7" w:rsidP="00147275">
            <w:r>
              <w:lastRenderedPageBreak/>
              <w:t>21) SIGTTIN     22) SIGTTOU     23) SIGURG      24) SIGXCPU</w:t>
            </w:r>
          </w:p>
          <w:p w:rsidR="00B036E7" w:rsidRDefault="00B036E7" w:rsidP="00147275">
            <w:r>
              <w:t>25) SIGXFSZ     26) SIGVTALRM   27) SIGPROF     28) SIGWINCH</w:t>
            </w:r>
          </w:p>
          <w:p w:rsidR="00B036E7" w:rsidRDefault="00B036E7" w:rsidP="00147275">
            <w:r>
              <w:t>29) SIGIO       30) SIGPWR      31) SIGSYS      34) SIGRTMIN</w:t>
            </w:r>
          </w:p>
          <w:p w:rsidR="00B036E7" w:rsidRDefault="00B036E7" w:rsidP="00147275">
            <w:r>
              <w:t>35) SIGRTMIN+1  36) SIGRTMIN+2  37) SIGRTMIN+3  38) SIGRTMIN+4</w:t>
            </w:r>
          </w:p>
          <w:p w:rsidR="00B036E7" w:rsidRDefault="00B036E7" w:rsidP="00147275">
            <w:r>
              <w:t>39) SIGRTMIN+5  40) SIGRTMIN+6  41) SIGRTMIN+7  42) SIGRTMIN+8</w:t>
            </w:r>
          </w:p>
          <w:p w:rsidR="00B036E7" w:rsidRDefault="00B036E7" w:rsidP="00147275">
            <w:r>
              <w:t>43) SIGRTMIN+9  44) SIGRTMIN+10 45) SIGRTMIN+11 46) SIGRTMIN+12</w:t>
            </w:r>
          </w:p>
          <w:p w:rsidR="00B036E7" w:rsidRDefault="00B036E7" w:rsidP="00147275">
            <w:r>
              <w:t>47) SIGRTMIN+13 48) SIGRTMIN+14 49) SIGRTMIN+15 50) SIGRTMAX-14</w:t>
            </w:r>
          </w:p>
          <w:p w:rsidR="00B036E7" w:rsidRDefault="00B036E7" w:rsidP="00147275">
            <w:r>
              <w:t>51) SIGRTMAX-13 52) SIGRTMAX-12 53) SIGRTMAX-11 54) SIGRTMAX-10</w:t>
            </w:r>
          </w:p>
          <w:p w:rsidR="00B036E7" w:rsidRDefault="00B036E7" w:rsidP="00147275">
            <w:r>
              <w:t>55) SIGRTMAX-9  56) SIGRTMAX-8  57) SIGRTMAX-7  58) SIGRTMAX-6</w:t>
            </w:r>
          </w:p>
          <w:p w:rsidR="00B036E7" w:rsidRDefault="00B036E7" w:rsidP="00147275">
            <w:r>
              <w:t>59) SIGRTMAX-5  60) SIGRTMAX-4  61) SIGRTMAX-3  62) SIGRTMAX-2</w:t>
            </w:r>
          </w:p>
          <w:p w:rsidR="00B036E7" w:rsidRDefault="00B036E7" w:rsidP="00147275">
            <w:r>
              <w:t>63) SIGRTMAX-1  64) SIGRTMAX</w:t>
            </w:r>
          </w:p>
          <w:p w:rsidR="00B036E7" w:rsidRPr="00525EB1" w:rsidRDefault="00B036E7" w:rsidP="00147275"/>
        </w:tc>
      </w:tr>
    </w:tbl>
    <w:p w:rsidR="00B036E7" w:rsidRDefault="00B036E7" w:rsidP="00B036E7"/>
    <w:p w:rsidR="00B036E7" w:rsidRDefault="00B036E7" w:rsidP="00B036E7">
      <w:r>
        <w:rPr>
          <w:rFonts w:hint="eastAsia"/>
        </w:rPr>
        <w:t>利用</w:t>
      </w:r>
      <w:r>
        <w:rPr>
          <w:rFonts w:hint="eastAsia"/>
        </w:rPr>
        <w:t>man</w:t>
      </w:r>
      <w:r>
        <w:rPr>
          <w:rFonts w:hint="eastAsia"/>
        </w:rPr>
        <w:t>手册，大大减少开发难度，提高开发技能</w:t>
      </w:r>
    </w:p>
    <w:tbl>
      <w:tblPr>
        <w:tblStyle w:val="a5"/>
        <w:tblW w:w="0" w:type="auto"/>
        <w:tblLook w:val="04A0" w:firstRow="1" w:lastRow="0" w:firstColumn="1" w:lastColumn="0" w:noHBand="0" w:noVBand="1"/>
      </w:tblPr>
      <w:tblGrid>
        <w:gridCol w:w="8522"/>
      </w:tblGrid>
      <w:tr w:rsidR="00B036E7" w:rsidTr="00147275">
        <w:tc>
          <w:tcPr>
            <w:tcW w:w="8522" w:type="dxa"/>
          </w:tcPr>
          <w:p w:rsidR="00B036E7" w:rsidRDefault="00B036E7" w:rsidP="00147275">
            <w:r>
              <w:t>M</w:t>
            </w:r>
            <w:r>
              <w:rPr>
                <w:rFonts w:hint="eastAsia"/>
              </w:rPr>
              <w:t xml:space="preserve">an 7 signal </w:t>
            </w:r>
            <w:r>
              <w:rPr>
                <w:rFonts w:hint="eastAsia"/>
              </w:rPr>
              <w:t>查找有什么信号可以使应用程序暂停</w:t>
            </w:r>
            <w:r>
              <w:t xml:space="preserve">  </w:t>
            </w:r>
          </w:p>
          <w:p w:rsidR="00B036E7" w:rsidRDefault="00B036E7" w:rsidP="00147275"/>
          <w:p w:rsidR="00B036E7" w:rsidRDefault="00B036E7" w:rsidP="00147275">
            <w:r>
              <w:t xml:space="preserve"> Standard Signals</w:t>
            </w:r>
          </w:p>
          <w:p w:rsidR="00B036E7" w:rsidRDefault="00B036E7" w:rsidP="00147275">
            <w:r>
              <w:t xml:space="preserve">       Linux supports the standard signals listed below. Several signal numbers are architecture dependent,  as  indicated  in</w:t>
            </w:r>
          </w:p>
          <w:p w:rsidR="00B036E7" w:rsidRDefault="00B036E7" w:rsidP="00147275">
            <w:r>
              <w:t xml:space="preserve">       the  "Value" column.  (Where three values are given, the first one is usually valid for alpha and sparc, the middle one</w:t>
            </w:r>
          </w:p>
          <w:p w:rsidR="00B036E7" w:rsidRDefault="00B036E7" w:rsidP="00147275">
            <w:r>
              <w:t xml:space="preserve">       for i386, ppc and sh, and the last one for mips.  A - denotes that a signal is absent on  the  corresponding  architec-</w:t>
            </w:r>
          </w:p>
          <w:p w:rsidR="00B036E7" w:rsidRDefault="00B036E7" w:rsidP="00147275">
            <w:r>
              <w:t xml:space="preserve">       ture.)</w:t>
            </w:r>
          </w:p>
          <w:p w:rsidR="00B036E7" w:rsidRDefault="00B036E7" w:rsidP="00147275"/>
          <w:p w:rsidR="00B036E7" w:rsidRDefault="00B036E7" w:rsidP="00147275">
            <w:r>
              <w:t xml:space="preserve">       First the signals described in the original POSIX.1-1990 standard.</w:t>
            </w:r>
          </w:p>
          <w:p w:rsidR="00B036E7" w:rsidRDefault="00B036E7" w:rsidP="00147275"/>
          <w:p w:rsidR="00B036E7" w:rsidRDefault="00B036E7" w:rsidP="00147275">
            <w:r>
              <w:t xml:space="preserve">       Signal     Value     Action   Comment</w:t>
            </w:r>
          </w:p>
          <w:p w:rsidR="00B036E7" w:rsidRDefault="00B036E7" w:rsidP="00147275">
            <w:r>
              <w:t xml:space="preserve">       -------------------------------------------------------------------------</w:t>
            </w:r>
          </w:p>
          <w:p w:rsidR="00B036E7" w:rsidRDefault="00B036E7" w:rsidP="00147275">
            <w:r>
              <w:t xml:space="preserve">       SIGHUP        1       Term    Hangup detected on controlling terminal</w:t>
            </w:r>
          </w:p>
          <w:p w:rsidR="00B036E7" w:rsidRDefault="00B036E7" w:rsidP="00147275">
            <w:r>
              <w:t xml:space="preserve">                                     or death of controlling process</w:t>
            </w:r>
          </w:p>
          <w:p w:rsidR="00B036E7" w:rsidRDefault="00B036E7" w:rsidP="00147275">
            <w:r>
              <w:t xml:space="preserve">       SIGINT        2       Term    Interrupt from keyboard</w:t>
            </w:r>
          </w:p>
          <w:p w:rsidR="00B036E7" w:rsidRDefault="00B036E7" w:rsidP="00147275">
            <w:r>
              <w:t xml:space="preserve">       SIGQUIT       3       Core    Quit from keyboard</w:t>
            </w:r>
          </w:p>
          <w:p w:rsidR="00B036E7" w:rsidRDefault="00B036E7" w:rsidP="00147275">
            <w:r>
              <w:t xml:space="preserve">       SIGILL        4       Core    Illegal Instruction</w:t>
            </w:r>
          </w:p>
          <w:p w:rsidR="00B036E7" w:rsidRDefault="00B036E7" w:rsidP="00147275">
            <w:r>
              <w:t xml:space="preserve">       SIGABRT       6       Core    Abort signal from abort(3)</w:t>
            </w:r>
          </w:p>
          <w:p w:rsidR="00B036E7" w:rsidRDefault="00B036E7" w:rsidP="00147275">
            <w:r>
              <w:t xml:space="preserve">       SIGFPE        8       Core    Floating point exception</w:t>
            </w:r>
          </w:p>
          <w:p w:rsidR="00B036E7" w:rsidRDefault="00B036E7" w:rsidP="00147275">
            <w:r>
              <w:t xml:space="preserve">       SIGKILL       9       Term    Kill signal</w:t>
            </w:r>
          </w:p>
          <w:p w:rsidR="00B036E7" w:rsidRDefault="00B036E7" w:rsidP="00147275">
            <w:r>
              <w:t xml:space="preserve">       SIGSEGV      11       Core    Invalid memory reference</w:t>
            </w:r>
          </w:p>
          <w:p w:rsidR="00B036E7" w:rsidRDefault="00B036E7" w:rsidP="00147275">
            <w:r>
              <w:t xml:space="preserve">       SIGPIPE      13       Term    Broken pipe: write to pipe with no readers</w:t>
            </w:r>
          </w:p>
          <w:p w:rsidR="00B036E7" w:rsidRDefault="00B036E7" w:rsidP="00147275">
            <w:r>
              <w:t xml:space="preserve">       SIGALRM      14       Term    Timer signal from alarm(2)</w:t>
            </w:r>
          </w:p>
          <w:p w:rsidR="00B036E7" w:rsidRDefault="00B036E7" w:rsidP="00147275">
            <w:r>
              <w:t xml:space="preserve">       SIGTERM      15       Term    Termination signal</w:t>
            </w:r>
          </w:p>
          <w:p w:rsidR="00B036E7" w:rsidRDefault="00B036E7" w:rsidP="00147275">
            <w:r>
              <w:t xml:space="preserve">       SIGUSR1   30,10,16    Term    User-defined signal 1</w:t>
            </w:r>
          </w:p>
          <w:p w:rsidR="00B036E7" w:rsidRDefault="00B036E7" w:rsidP="00147275">
            <w:r>
              <w:t xml:space="preserve">       SIGUSR2   31,12,17    Term    User-defined signal 2</w:t>
            </w:r>
          </w:p>
          <w:p w:rsidR="00B036E7" w:rsidRDefault="00B036E7" w:rsidP="00147275">
            <w:r>
              <w:t xml:space="preserve">       SIGCHLD   20,17,18    Ign     Child stopped or terminated</w:t>
            </w:r>
          </w:p>
          <w:p w:rsidR="00B036E7" w:rsidRDefault="00B036E7" w:rsidP="00147275">
            <w:r>
              <w:lastRenderedPageBreak/>
              <w:t xml:space="preserve">       SIGCONT   19,18,25    Cont    Continue if stopped</w:t>
            </w:r>
          </w:p>
          <w:p w:rsidR="00B036E7" w:rsidRDefault="00B036E7" w:rsidP="00147275">
            <w:r>
              <w:t xml:space="preserve">       SIGSTOP   17,19,23    Stop    Stop process</w:t>
            </w:r>
          </w:p>
          <w:p w:rsidR="00B036E7" w:rsidRDefault="00B036E7" w:rsidP="00147275">
            <w:r>
              <w:t xml:space="preserve">       SIGTSTP   18,20,24    Stop    Stop typed at tty</w:t>
            </w:r>
          </w:p>
          <w:p w:rsidR="00B036E7" w:rsidRDefault="00B036E7" w:rsidP="00147275">
            <w:r>
              <w:t xml:space="preserve">       SIGTTIN   21,21,26    Stop    tty input for background process</w:t>
            </w:r>
          </w:p>
          <w:p w:rsidR="00B036E7" w:rsidRDefault="00B036E7" w:rsidP="00147275">
            <w:r>
              <w:t xml:space="preserve">       SIGTTOU   22,22,27    Stop    tty output for background process</w:t>
            </w:r>
          </w:p>
          <w:p w:rsidR="00B036E7" w:rsidRDefault="00B036E7" w:rsidP="00147275"/>
          <w:p w:rsidR="00B036E7" w:rsidRDefault="00B036E7" w:rsidP="00147275">
            <w:r>
              <w:t xml:space="preserve">       The signals SIGKILL and SIGSTOP cannot be caught, blocked, or ignored.</w:t>
            </w:r>
          </w:p>
        </w:tc>
      </w:tr>
      <w:tr w:rsidR="00B036E7" w:rsidTr="00147275">
        <w:tc>
          <w:tcPr>
            <w:tcW w:w="8522" w:type="dxa"/>
          </w:tcPr>
          <w:p w:rsidR="00B036E7" w:rsidRDefault="00B036E7" w:rsidP="00147275"/>
          <w:p w:rsidR="00B036E7" w:rsidRDefault="00B036E7" w:rsidP="00147275">
            <w:r>
              <w:t>M</w:t>
            </w:r>
            <w:r>
              <w:rPr>
                <w:rFonts w:hint="eastAsia"/>
              </w:rPr>
              <w:t>an 2wait</w:t>
            </w:r>
          </w:p>
          <w:p w:rsidR="00B036E7" w:rsidRDefault="00B036E7" w:rsidP="00147275"/>
          <w:p w:rsidR="00B036E7" w:rsidRDefault="00B036E7" w:rsidP="00147275">
            <w:r>
              <w:t>SYNOPSIS</w:t>
            </w:r>
          </w:p>
          <w:p w:rsidR="00B036E7" w:rsidRDefault="00B036E7" w:rsidP="00147275">
            <w:r>
              <w:t xml:space="preserve">       #include &lt;sys/types.h&gt;</w:t>
            </w:r>
          </w:p>
          <w:p w:rsidR="00B036E7" w:rsidRDefault="00B036E7" w:rsidP="00147275">
            <w:r>
              <w:t xml:space="preserve">       #include &lt;sys/wait.h&gt;</w:t>
            </w:r>
          </w:p>
          <w:p w:rsidR="00B036E7" w:rsidRDefault="00B036E7" w:rsidP="00147275"/>
          <w:p w:rsidR="00B036E7" w:rsidRDefault="00B036E7" w:rsidP="00147275">
            <w:r>
              <w:t xml:space="preserve">       pid_t wait(int *status);</w:t>
            </w:r>
          </w:p>
          <w:p w:rsidR="00B036E7" w:rsidRDefault="00B036E7" w:rsidP="00147275">
            <w:r>
              <w:t xml:space="preserve">       pid_t waitpid(pid_t pid, int *status, int options);</w:t>
            </w:r>
          </w:p>
          <w:p w:rsidR="00B036E7" w:rsidRDefault="00B036E7" w:rsidP="00147275">
            <w:r>
              <w:t xml:space="preserve">       int waitid(idtype_t idtype, id_t id, siginfo_t *infop, int options);</w:t>
            </w:r>
          </w:p>
          <w:p w:rsidR="00B036E7" w:rsidRDefault="00B036E7" w:rsidP="00147275">
            <w:r>
              <w:rPr>
                <w:rFonts w:hint="eastAsia"/>
              </w:rPr>
              <w:t>在手册中清楚的写明了用法</w:t>
            </w:r>
          </w:p>
        </w:tc>
      </w:tr>
      <w:tr w:rsidR="00B036E7" w:rsidTr="00147275">
        <w:tc>
          <w:tcPr>
            <w:tcW w:w="8522" w:type="dxa"/>
          </w:tcPr>
          <w:p w:rsidR="00B036E7" w:rsidRDefault="00B036E7" w:rsidP="00147275">
            <w:r>
              <w:t>EXAMPLE</w:t>
            </w:r>
          </w:p>
          <w:p w:rsidR="00B036E7" w:rsidRDefault="00B036E7" w:rsidP="00147275">
            <w:r>
              <w:t xml:space="preserve">       The following program demonstrates the use of fork(2) and waitpid(2).  The program creates a child process.  If no com-</w:t>
            </w:r>
          </w:p>
          <w:p w:rsidR="00B036E7" w:rsidRDefault="00B036E7" w:rsidP="00147275">
            <w:r>
              <w:t xml:space="preserve">       mand-line  argument is supplied to the program, then the child suspends its execution using pause(2), to allow the user</w:t>
            </w:r>
          </w:p>
          <w:p w:rsidR="00B036E7" w:rsidRDefault="00B036E7" w:rsidP="00147275">
            <w:r>
              <w:t xml:space="preserve">       to send signals to the child.  Otherwise, if a command-line argument is supplied, then  the  child  exits  immediately,</w:t>
            </w:r>
          </w:p>
          <w:p w:rsidR="00B036E7" w:rsidRDefault="00B036E7" w:rsidP="00147275">
            <w:r>
              <w:t xml:space="preserve">       using  the  integer  supplied on the command line as the exit status.  The parent process executes a loop that monitors</w:t>
            </w:r>
          </w:p>
          <w:p w:rsidR="00B036E7" w:rsidRDefault="00B036E7" w:rsidP="00147275">
            <w:r>
              <w:t xml:space="preserve">       the child using waitpid(2), and uses the W*() macros described above to analyse the wait status value.</w:t>
            </w:r>
          </w:p>
          <w:p w:rsidR="00B036E7" w:rsidRDefault="00B036E7" w:rsidP="00147275"/>
          <w:p w:rsidR="00B036E7" w:rsidRDefault="00B036E7" w:rsidP="00147275">
            <w:r>
              <w:t xml:space="preserve">       The following shell session demonstrates the use of the program:</w:t>
            </w:r>
          </w:p>
          <w:p w:rsidR="00B036E7" w:rsidRDefault="00B036E7" w:rsidP="00147275">
            <w:r>
              <w:rPr>
                <w:rFonts w:hint="eastAsia"/>
              </w:rPr>
              <w:t>例子：</w:t>
            </w:r>
          </w:p>
          <w:p w:rsidR="00B036E7" w:rsidRDefault="00B036E7" w:rsidP="00147275">
            <w:r>
              <w:t xml:space="preserve">       $ ./a.out &amp;</w:t>
            </w:r>
          </w:p>
          <w:p w:rsidR="00B036E7" w:rsidRDefault="00B036E7" w:rsidP="00147275">
            <w:r>
              <w:t xml:space="preserve">       Child PID is 32360</w:t>
            </w:r>
          </w:p>
          <w:p w:rsidR="00B036E7" w:rsidRDefault="00B036E7" w:rsidP="00147275">
            <w:r>
              <w:t xml:space="preserve">       [1] 32359</w:t>
            </w:r>
          </w:p>
          <w:p w:rsidR="00B036E7" w:rsidRDefault="00B036E7" w:rsidP="00147275">
            <w:r>
              <w:t xml:space="preserve">       $ kill -STOP 32360</w:t>
            </w:r>
          </w:p>
          <w:p w:rsidR="00B036E7" w:rsidRDefault="00B036E7" w:rsidP="00147275">
            <w:r>
              <w:t xml:space="preserve">       stopped by signal 19</w:t>
            </w:r>
          </w:p>
          <w:p w:rsidR="00B036E7" w:rsidRDefault="00B036E7" w:rsidP="00147275">
            <w:r>
              <w:t xml:space="preserve">       $ kill -CONT 32360</w:t>
            </w:r>
          </w:p>
          <w:p w:rsidR="00B036E7" w:rsidRDefault="00B036E7" w:rsidP="00147275">
            <w:r>
              <w:t xml:space="preserve">       continued</w:t>
            </w:r>
          </w:p>
          <w:p w:rsidR="00B036E7" w:rsidRDefault="00B036E7" w:rsidP="00147275">
            <w:r>
              <w:t xml:space="preserve">       $ kill -TERM 32360</w:t>
            </w:r>
          </w:p>
          <w:p w:rsidR="00B036E7" w:rsidRDefault="00B036E7" w:rsidP="00147275">
            <w:r>
              <w:t xml:space="preserve">       killed by signal 15</w:t>
            </w:r>
          </w:p>
          <w:p w:rsidR="00B036E7" w:rsidRDefault="00B036E7" w:rsidP="00147275">
            <w:r>
              <w:t xml:space="preserve">       [1]+  Done                    ./a.out</w:t>
            </w:r>
          </w:p>
          <w:p w:rsidR="00B036E7" w:rsidRDefault="00B036E7" w:rsidP="00147275">
            <w:r>
              <w:t xml:space="preserve">       $</w:t>
            </w:r>
          </w:p>
          <w:p w:rsidR="00B036E7" w:rsidRDefault="00B036E7" w:rsidP="00147275"/>
          <w:p w:rsidR="00B036E7" w:rsidRDefault="00B036E7" w:rsidP="00147275"/>
          <w:p w:rsidR="00B036E7" w:rsidRDefault="00B036E7" w:rsidP="00147275">
            <w:r>
              <w:t xml:space="preserve">       #include &lt;sys/wait.h&gt;</w:t>
            </w:r>
          </w:p>
          <w:p w:rsidR="00B036E7" w:rsidRDefault="00B036E7" w:rsidP="00147275">
            <w:r>
              <w:t xml:space="preserve">       #include &lt;stdlib.h&gt;</w:t>
            </w:r>
          </w:p>
          <w:p w:rsidR="00B036E7" w:rsidRDefault="00B036E7" w:rsidP="00147275">
            <w:r>
              <w:t xml:space="preserve">       #include &lt;unistd.h&gt;</w:t>
            </w:r>
          </w:p>
          <w:p w:rsidR="00B036E7" w:rsidRDefault="00B036E7" w:rsidP="00147275">
            <w:r>
              <w:t xml:space="preserve">       #include &lt;stdio.h&gt;</w:t>
            </w:r>
          </w:p>
          <w:p w:rsidR="00B036E7" w:rsidRDefault="00B036E7" w:rsidP="00147275"/>
          <w:p w:rsidR="00B036E7" w:rsidRDefault="00B036E7" w:rsidP="00147275">
            <w:r>
              <w:t xml:space="preserve">       int</w:t>
            </w:r>
          </w:p>
          <w:p w:rsidR="00B036E7" w:rsidRDefault="00B036E7" w:rsidP="00147275">
            <w:r>
              <w:t xml:space="preserve">       main(int argc, char *argv[])</w:t>
            </w:r>
          </w:p>
          <w:p w:rsidR="00B036E7" w:rsidRDefault="00B036E7" w:rsidP="00147275">
            <w:r>
              <w:t xml:space="preserve">       {</w:t>
            </w:r>
          </w:p>
          <w:p w:rsidR="00B036E7" w:rsidRDefault="00B036E7" w:rsidP="00147275">
            <w:r>
              <w:t xml:space="preserve">           pid_t cpid, w;</w:t>
            </w:r>
          </w:p>
          <w:p w:rsidR="00B036E7" w:rsidRDefault="00B036E7" w:rsidP="00147275">
            <w:r>
              <w:t xml:space="preserve">           int status;</w:t>
            </w:r>
          </w:p>
          <w:p w:rsidR="00B036E7" w:rsidRDefault="00B036E7" w:rsidP="00147275"/>
          <w:p w:rsidR="00B036E7" w:rsidRDefault="00B036E7" w:rsidP="00147275">
            <w:r>
              <w:t xml:space="preserve">           cpid = fork();</w:t>
            </w:r>
          </w:p>
          <w:p w:rsidR="00B036E7" w:rsidRDefault="00B036E7" w:rsidP="00147275">
            <w:r>
              <w:t xml:space="preserve">           if (cpid == -1) { perror("fork"); exit(EXIT_FAILURE); }</w:t>
            </w:r>
          </w:p>
          <w:p w:rsidR="00B036E7" w:rsidRDefault="00B036E7" w:rsidP="00147275"/>
          <w:p w:rsidR="00B036E7" w:rsidRDefault="00B036E7" w:rsidP="00147275">
            <w:r>
              <w:t xml:space="preserve">           if (cpid == 0) {            /* Code executed by child */</w:t>
            </w:r>
          </w:p>
          <w:p w:rsidR="00B036E7" w:rsidRDefault="00B036E7" w:rsidP="00147275">
            <w:r>
              <w:t xml:space="preserve">               printf("Child PID is %ld\n", (long) getpid());</w:t>
            </w:r>
          </w:p>
          <w:p w:rsidR="00B036E7" w:rsidRDefault="00B036E7" w:rsidP="00147275">
            <w:r>
              <w:t xml:space="preserve">               if (argc == 1)</w:t>
            </w:r>
          </w:p>
          <w:p w:rsidR="00B036E7" w:rsidRDefault="00B036E7" w:rsidP="00147275">
            <w:r>
              <w:t xml:space="preserve">                   pause();                    /* Wait for signals */</w:t>
            </w:r>
          </w:p>
          <w:p w:rsidR="00B036E7" w:rsidRDefault="00B036E7" w:rsidP="00147275">
            <w:r>
              <w:t xml:space="preserve">               _exit(atoi(argv[1]));</w:t>
            </w:r>
          </w:p>
          <w:p w:rsidR="00B036E7" w:rsidRDefault="00B036E7" w:rsidP="00147275"/>
          <w:p w:rsidR="00B036E7" w:rsidRDefault="00B036E7" w:rsidP="00147275">
            <w:r>
              <w:t xml:space="preserve">           } else {                    /* Code executed by parent */</w:t>
            </w:r>
          </w:p>
          <w:p w:rsidR="00B036E7" w:rsidRDefault="00B036E7" w:rsidP="00147275">
            <w:r>
              <w:t xml:space="preserve">               do {</w:t>
            </w:r>
          </w:p>
          <w:p w:rsidR="00B036E7" w:rsidRDefault="00B036E7" w:rsidP="00147275">
            <w:r>
              <w:t xml:space="preserve">                   w = waitpid(cpid, &amp;status, WUNTRACED | WCONTINUED);</w:t>
            </w:r>
          </w:p>
          <w:p w:rsidR="00B036E7" w:rsidRDefault="00B036E7" w:rsidP="00147275">
            <w:r>
              <w:t xml:space="preserve">                   if (w == -1) { perror("waitpid"); exit(EXIT_FAILURE); }</w:t>
            </w:r>
          </w:p>
          <w:p w:rsidR="00B036E7" w:rsidRDefault="00B036E7" w:rsidP="00147275"/>
          <w:p w:rsidR="00B036E7" w:rsidRDefault="00B036E7" w:rsidP="00147275">
            <w:r>
              <w:t xml:space="preserve">                   if (WIFEXITED(status)) {</w:t>
            </w:r>
          </w:p>
          <w:p w:rsidR="00B036E7" w:rsidRDefault="00B036E7" w:rsidP="00147275">
            <w:r>
              <w:t xml:space="preserve">                       printf("exited, status=%d\n", WEXITSTATUS(status));</w:t>
            </w:r>
          </w:p>
          <w:p w:rsidR="00B036E7" w:rsidRDefault="00B036E7" w:rsidP="00147275">
            <w:r>
              <w:t xml:space="preserve">                   } else if (WIFSIGNALED(status)) {</w:t>
            </w:r>
          </w:p>
          <w:p w:rsidR="00B036E7" w:rsidRDefault="00B036E7" w:rsidP="00147275">
            <w:r>
              <w:t xml:space="preserve">                       printf("killed by signal %d\n", WTERMSIG(status));</w:t>
            </w:r>
          </w:p>
          <w:p w:rsidR="00B036E7" w:rsidRDefault="00B036E7" w:rsidP="00147275">
            <w:r>
              <w:t xml:space="preserve">                   } else if (WIFSTOPPED(status)) {</w:t>
            </w:r>
          </w:p>
          <w:p w:rsidR="00B036E7" w:rsidRDefault="00B036E7" w:rsidP="00147275">
            <w:r>
              <w:t xml:space="preserve">                       printf("stopped by signal %d\n", WSTOPSIG(status));</w:t>
            </w:r>
          </w:p>
          <w:p w:rsidR="00B036E7" w:rsidRDefault="00B036E7" w:rsidP="00147275">
            <w:r>
              <w:t xml:space="preserve">                   } else if (WIFCONTINUED(status)) {</w:t>
            </w:r>
          </w:p>
          <w:p w:rsidR="00B036E7" w:rsidRDefault="00B036E7" w:rsidP="00147275">
            <w:r>
              <w:t xml:space="preserve">                       printf("continued\n");</w:t>
            </w:r>
          </w:p>
          <w:p w:rsidR="00B036E7" w:rsidRDefault="00B036E7" w:rsidP="00147275">
            <w:r>
              <w:t xml:space="preserve">                   }</w:t>
            </w:r>
          </w:p>
          <w:p w:rsidR="00B036E7" w:rsidRDefault="00B036E7" w:rsidP="00147275">
            <w:r>
              <w:t xml:space="preserve">               } while (!WIFEXITED(status) &amp;&amp; !WIFSIGNALED(status));</w:t>
            </w:r>
          </w:p>
          <w:p w:rsidR="00B036E7" w:rsidRDefault="00B036E7" w:rsidP="00147275">
            <w:r>
              <w:t xml:space="preserve">               exit(EXIT_SUCCESS);</w:t>
            </w:r>
          </w:p>
          <w:p w:rsidR="00B036E7" w:rsidRDefault="00B036E7" w:rsidP="00147275">
            <w:r>
              <w:t xml:space="preserve">           }</w:t>
            </w:r>
          </w:p>
          <w:p w:rsidR="00B036E7" w:rsidRDefault="00B036E7" w:rsidP="00147275">
            <w:r>
              <w:t xml:space="preserve">       }</w:t>
            </w:r>
          </w:p>
        </w:tc>
      </w:tr>
    </w:tbl>
    <w:p w:rsidR="00B036E7" w:rsidRDefault="00B036E7" w:rsidP="00B036E7"/>
    <w:p w:rsidR="00B036E7" w:rsidRDefault="00B036E7" w:rsidP="00B036E7">
      <w:pPr>
        <w:pStyle w:val="3"/>
      </w:pPr>
      <w:r>
        <w:rPr>
          <w:rFonts w:hint="eastAsia"/>
        </w:rPr>
        <w:lastRenderedPageBreak/>
        <w:t>8system C</w:t>
      </w:r>
      <w:r>
        <w:rPr>
          <w:rFonts w:hint="eastAsia"/>
        </w:rPr>
        <w:t>库函数</w:t>
      </w:r>
      <w:r>
        <w:rPr>
          <w:rFonts w:hint="eastAsia"/>
        </w:rPr>
        <w:t xml:space="preserve"> </w:t>
      </w:r>
    </w:p>
    <w:tbl>
      <w:tblPr>
        <w:tblStyle w:val="a5"/>
        <w:tblW w:w="0" w:type="auto"/>
        <w:tblLook w:val="04A0" w:firstRow="1" w:lastRow="0" w:firstColumn="1" w:lastColumn="0" w:noHBand="0" w:noVBand="1"/>
      </w:tblPr>
      <w:tblGrid>
        <w:gridCol w:w="8522"/>
      </w:tblGrid>
      <w:tr w:rsidR="00B036E7" w:rsidTr="00147275">
        <w:tc>
          <w:tcPr>
            <w:tcW w:w="8522" w:type="dxa"/>
          </w:tcPr>
          <w:p w:rsidR="00B036E7" w:rsidRDefault="00B036E7" w:rsidP="00147275">
            <w:r>
              <w:t>S</w:t>
            </w:r>
            <w:r>
              <w:rPr>
                <w:rFonts w:hint="eastAsia"/>
              </w:rPr>
              <w:t>ystem</w:t>
            </w:r>
          </w:p>
          <w:p w:rsidR="00B036E7" w:rsidRPr="00003BFE" w:rsidRDefault="00B036E7" w:rsidP="00657ADF">
            <w:pPr>
              <w:numPr>
                <w:ilvl w:val="0"/>
                <w:numId w:val="40"/>
              </w:numPr>
            </w:pPr>
            <w:r w:rsidRPr="00003BFE">
              <w:rPr>
                <w:rFonts w:hint="eastAsia"/>
              </w:rPr>
              <w:t>功能：</w:t>
            </w:r>
            <w:r w:rsidRPr="00003BFE">
              <w:t>system()</w:t>
            </w:r>
            <w:r w:rsidRPr="00003BFE">
              <w:t>函数调用</w:t>
            </w:r>
            <w:r w:rsidRPr="00003BFE">
              <w:t>“/bin/sh -c command”</w:t>
            </w:r>
            <w:r w:rsidRPr="00003BFE">
              <w:t>执行特定的命令，阻塞当前进程直到</w:t>
            </w:r>
            <w:r w:rsidRPr="00003BFE">
              <w:t>command</w:t>
            </w:r>
            <w:r w:rsidRPr="00003BFE">
              <w:t>命令执行完毕</w:t>
            </w:r>
          </w:p>
          <w:p w:rsidR="00B036E7" w:rsidRPr="00003BFE" w:rsidRDefault="00B036E7" w:rsidP="00657ADF">
            <w:pPr>
              <w:numPr>
                <w:ilvl w:val="0"/>
                <w:numId w:val="40"/>
              </w:numPr>
            </w:pPr>
            <w:r w:rsidRPr="00003BFE">
              <w:rPr>
                <w:rFonts w:hint="eastAsia"/>
              </w:rPr>
              <w:t>原型：</w:t>
            </w:r>
          </w:p>
          <w:p w:rsidR="00B036E7" w:rsidRPr="00003BFE" w:rsidRDefault="00B036E7" w:rsidP="00147275">
            <w:r w:rsidRPr="00003BFE">
              <w:t xml:space="preserve">    int system(const char *command);</w:t>
            </w:r>
          </w:p>
          <w:p w:rsidR="00B036E7" w:rsidRPr="00003BFE" w:rsidRDefault="00B036E7" w:rsidP="00657ADF">
            <w:pPr>
              <w:numPr>
                <w:ilvl w:val="0"/>
                <w:numId w:val="41"/>
              </w:numPr>
            </w:pPr>
            <w:r w:rsidRPr="00003BFE">
              <w:rPr>
                <w:rFonts w:hint="eastAsia"/>
              </w:rPr>
              <w:t>返回值：</w:t>
            </w:r>
          </w:p>
          <w:p w:rsidR="00B036E7" w:rsidRPr="00003BFE" w:rsidRDefault="00B036E7" w:rsidP="00147275">
            <w:r w:rsidRPr="00003BFE">
              <w:t xml:space="preserve">    </w:t>
            </w:r>
            <w:r w:rsidRPr="00003BFE">
              <w:t>如果无法启动</w:t>
            </w:r>
            <w:r w:rsidRPr="00003BFE">
              <w:t>shell</w:t>
            </w:r>
            <w:r w:rsidRPr="00003BFE">
              <w:rPr>
                <w:rFonts w:hint="eastAsia"/>
              </w:rPr>
              <w:t>运行命令，</w:t>
            </w:r>
            <w:r w:rsidRPr="00003BFE">
              <w:t>system</w:t>
            </w:r>
            <w:r w:rsidRPr="00003BFE">
              <w:rPr>
                <w:rFonts w:hint="eastAsia"/>
              </w:rPr>
              <w:t>将返回</w:t>
            </w:r>
            <w:r w:rsidRPr="00003BFE">
              <w:t>127</w:t>
            </w:r>
            <w:r w:rsidRPr="00003BFE">
              <w:rPr>
                <w:rFonts w:hint="eastAsia"/>
              </w:rPr>
              <w:t>；出现不能执行</w:t>
            </w:r>
            <w:r w:rsidRPr="00003BFE">
              <w:t>system</w:t>
            </w:r>
            <w:r w:rsidRPr="00003BFE">
              <w:rPr>
                <w:rFonts w:hint="eastAsia"/>
              </w:rPr>
              <w:t>调用的其他错误时返回</w:t>
            </w:r>
            <w:r w:rsidRPr="00003BFE">
              <w:t>-1</w:t>
            </w:r>
            <w:r w:rsidRPr="00003BFE">
              <w:rPr>
                <w:rFonts w:hint="eastAsia"/>
              </w:rPr>
              <w:t>。如果</w:t>
            </w:r>
            <w:r w:rsidRPr="00003BFE">
              <w:t>system</w:t>
            </w:r>
            <w:r w:rsidRPr="00003BFE">
              <w:rPr>
                <w:rFonts w:hint="eastAsia"/>
              </w:rPr>
              <w:t>能够顺利执行，返回那个命令的退出码。</w:t>
            </w:r>
          </w:p>
          <w:p w:rsidR="00B036E7" w:rsidRPr="00003BFE" w:rsidRDefault="00B036E7" w:rsidP="00657ADF">
            <w:pPr>
              <w:numPr>
                <w:ilvl w:val="0"/>
                <w:numId w:val="42"/>
              </w:numPr>
            </w:pPr>
            <w:r w:rsidRPr="00003BFE">
              <w:t>system</w:t>
            </w:r>
            <w:r w:rsidRPr="00003BFE">
              <w:rPr>
                <w:rFonts w:hint="eastAsia"/>
              </w:rPr>
              <w:t>函数执行时，会调用</w:t>
            </w:r>
            <w:r w:rsidRPr="00003BFE">
              <w:t>fork</w:t>
            </w:r>
            <w:r w:rsidRPr="00003BFE">
              <w:rPr>
                <w:rFonts w:hint="eastAsia"/>
              </w:rPr>
              <w:t>、</w:t>
            </w:r>
            <w:r w:rsidRPr="00003BFE">
              <w:t>execve</w:t>
            </w:r>
            <w:r w:rsidRPr="00003BFE">
              <w:rPr>
                <w:rFonts w:hint="eastAsia"/>
              </w:rPr>
              <w:t>、</w:t>
            </w:r>
            <w:r w:rsidRPr="00003BFE">
              <w:t>waitpid</w:t>
            </w:r>
            <w:r w:rsidRPr="00003BFE">
              <w:rPr>
                <w:rFonts w:hint="eastAsia"/>
              </w:rPr>
              <w:t>等函数。</w:t>
            </w:r>
          </w:p>
          <w:p w:rsidR="00B036E7" w:rsidRDefault="00B036E7" w:rsidP="00147275"/>
        </w:tc>
      </w:tr>
      <w:tr w:rsidR="00B036E7" w:rsidTr="00147275">
        <w:tc>
          <w:tcPr>
            <w:tcW w:w="8522" w:type="dxa"/>
          </w:tcPr>
          <w:p w:rsidR="00B036E7" w:rsidRDefault="00B036E7" w:rsidP="00147275">
            <w:r>
              <w:rPr>
                <w:rFonts w:hint="eastAsia"/>
              </w:rPr>
              <w:t>自动动手写</w:t>
            </w:r>
            <w:r>
              <w:rPr>
                <w:rFonts w:hint="eastAsia"/>
              </w:rPr>
              <w:t>system</w:t>
            </w:r>
            <w:r>
              <w:rPr>
                <w:rFonts w:hint="eastAsia"/>
              </w:rPr>
              <w:t>命令</w:t>
            </w:r>
          </w:p>
          <w:p w:rsidR="00B036E7" w:rsidRDefault="00B036E7" w:rsidP="00147275">
            <w:r>
              <w:t>int my_system(const char *command)</w:t>
            </w:r>
          </w:p>
          <w:p w:rsidR="00B036E7" w:rsidRDefault="00B036E7" w:rsidP="00147275">
            <w:r>
              <w:t>{</w:t>
            </w:r>
          </w:p>
          <w:p w:rsidR="00B036E7" w:rsidRDefault="00B036E7" w:rsidP="00147275">
            <w:r>
              <w:tab/>
              <w:t>pid_t pid;</w:t>
            </w:r>
          </w:p>
          <w:p w:rsidR="00B036E7" w:rsidRDefault="00B036E7" w:rsidP="00147275">
            <w:r>
              <w:tab/>
              <w:t>int status;</w:t>
            </w:r>
          </w:p>
          <w:p w:rsidR="00B036E7" w:rsidRDefault="00B036E7" w:rsidP="00147275">
            <w:r>
              <w:tab/>
              <w:t>if (command == NULL)</w:t>
            </w:r>
          </w:p>
          <w:p w:rsidR="00B036E7" w:rsidRDefault="00B036E7" w:rsidP="00147275">
            <w:r>
              <w:tab/>
            </w:r>
            <w:r>
              <w:tab/>
              <w:t>return 1;</w:t>
            </w:r>
          </w:p>
          <w:p w:rsidR="00B036E7" w:rsidRDefault="00B036E7" w:rsidP="00147275"/>
          <w:p w:rsidR="00B036E7" w:rsidRDefault="00B036E7" w:rsidP="00147275">
            <w:r>
              <w:tab/>
              <w:t>if ((pid = fork()) &lt; 0)</w:t>
            </w:r>
          </w:p>
          <w:p w:rsidR="00B036E7" w:rsidRDefault="00B036E7" w:rsidP="00147275">
            <w:r>
              <w:tab/>
            </w:r>
            <w:r>
              <w:tab/>
              <w:t>status = -1;</w:t>
            </w:r>
          </w:p>
          <w:p w:rsidR="00B036E7" w:rsidRDefault="00B036E7" w:rsidP="00147275">
            <w:r>
              <w:tab/>
              <w:t>else if (pid == 0)</w:t>
            </w:r>
          </w:p>
          <w:p w:rsidR="00B036E7" w:rsidRDefault="00B036E7" w:rsidP="00147275">
            <w:r>
              <w:tab/>
              <w:t>{</w:t>
            </w:r>
          </w:p>
          <w:p w:rsidR="00B036E7" w:rsidRDefault="00B036E7" w:rsidP="00147275">
            <w:r>
              <w:tab/>
            </w:r>
            <w:r>
              <w:tab/>
              <w:t>execl("/bin/sh", "sh", "-c", command, NULL);</w:t>
            </w:r>
          </w:p>
          <w:p w:rsidR="00B036E7" w:rsidRDefault="00B036E7" w:rsidP="00147275">
            <w:r>
              <w:tab/>
            </w:r>
            <w:r>
              <w:tab/>
              <w:t>exit(127);</w:t>
            </w:r>
          </w:p>
          <w:p w:rsidR="00B036E7" w:rsidRDefault="00B036E7" w:rsidP="00147275">
            <w:r>
              <w:tab/>
              <w:t>}</w:t>
            </w:r>
          </w:p>
          <w:p w:rsidR="00B036E7" w:rsidRDefault="00B036E7" w:rsidP="00147275">
            <w:r>
              <w:tab/>
              <w:t>else</w:t>
            </w:r>
          </w:p>
          <w:p w:rsidR="00B036E7" w:rsidRDefault="00B036E7" w:rsidP="00147275">
            <w:r>
              <w:tab/>
              <w:t>{</w:t>
            </w:r>
          </w:p>
          <w:p w:rsidR="00B036E7" w:rsidRDefault="00B036E7" w:rsidP="00147275">
            <w:r>
              <w:tab/>
            </w:r>
            <w:r>
              <w:tab/>
              <w:t>while (waitpid(pid, &amp;status, 0) &lt; 0)</w:t>
            </w:r>
          </w:p>
          <w:p w:rsidR="00B036E7" w:rsidRDefault="00B036E7" w:rsidP="00147275">
            <w:r>
              <w:tab/>
            </w:r>
            <w:r>
              <w:tab/>
              <w:t>{</w:t>
            </w:r>
          </w:p>
          <w:p w:rsidR="00B036E7" w:rsidRDefault="00B036E7" w:rsidP="00147275">
            <w:r>
              <w:tab/>
            </w:r>
            <w:r>
              <w:tab/>
            </w:r>
            <w:r>
              <w:tab/>
              <w:t>if (errno == EINTR)</w:t>
            </w:r>
          </w:p>
          <w:p w:rsidR="00B036E7" w:rsidRDefault="00B036E7" w:rsidP="00147275">
            <w:r>
              <w:tab/>
            </w:r>
            <w:r>
              <w:tab/>
            </w:r>
            <w:r>
              <w:tab/>
            </w:r>
            <w:r>
              <w:tab/>
              <w:t>continue;</w:t>
            </w:r>
          </w:p>
          <w:p w:rsidR="00B036E7" w:rsidRDefault="00B036E7" w:rsidP="00147275">
            <w:r>
              <w:tab/>
            </w:r>
            <w:r>
              <w:tab/>
            </w:r>
            <w:r>
              <w:tab/>
              <w:t>status = -1;</w:t>
            </w:r>
          </w:p>
          <w:p w:rsidR="00B036E7" w:rsidRDefault="00B036E7" w:rsidP="00147275">
            <w:r>
              <w:tab/>
            </w:r>
            <w:r>
              <w:tab/>
            </w:r>
            <w:r>
              <w:tab/>
              <w:t>break;</w:t>
            </w:r>
          </w:p>
          <w:p w:rsidR="00B036E7" w:rsidRDefault="00B036E7" w:rsidP="00147275">
            <w:r>
              <w:tab/>
            </w:r>
            <w:r>
              <w:tab/>
              <w:t>}</w:t>
            </w:r>
          </w:p>
          <w:p w:rsidR="00B036E7" w:rsidRDefault="00B036E7" w:rsidP="00147275">
            <w:r>
              <w:tab/>
              <w:t>}</w:t>
            </w:r>
          </w:p>
          <w:p w:rsidR="00B036E7" w:rsidRPr="00FA43EF" w:rsidRDefault="00B036E7" w:rsidP="00147275"/>
          <w:p w:rsidR="00B036E7" w:rsidRDefault="00B036E7" w:rsidP="00147275">
            <w:r>
              <w:tab/>
              <w:t>return status;</w:t>
            </w:r>
          </w:p>
          <w:p w:rsidR="00B036E7" w:rsidRDefault="00B036E7" w:rsidP="00147275">
            <w:r>
              <w:t>}</w:t>
            </w:r>
          </w:p>
        </w:tc>
      </w:tr>
    </w:tbl>
    <w:p w:rsidR="00B036E7" w:rsidRDefault="00B036E7" w:rsidP="00B036E7">
      <w:pPr>
        <w:pStyle w:val="3"/>
      </w:pPr>
      <w:r>
        <w:rPr>
          <w:rFonts w:hint="eastAsia"/>
        </w:rPr>
        <w:lastRenderedPageBreak/>
        <w:t>9</w:t>
      </w:r>
      <w:r>
        <w:rPr>
          <w:rFonts w:hint="eastAsia"/>
        </w:rPr>
        <w:t>守护进程</w:t>
      </w:r>
    </w:p>
    <w:p w:rsidR="00B036E7" w:rsidRPr="001F3C3B" w:rsidRDefault="00B036E7" w:rsidP="00B036E7">
      <w:r>
        <w:rPr>
          <w:rFonts w:hint="eastAsia"/>
        </w:rPr>
        <w:t>守护进程概念</w:t>
      </w:r>
    </w:p>
    <w:tbl>
      <w:tblPr>
        <w:tblStyle w:val="a5"/>
        <w:tblW w:w="0" w:type="auto"/>
        <w:tblLook w:val="04A0" w:firstRow="1" w:lastRow="0" w:firstColumn="1" w:lastColumn="0" w:noHBand="0" w:noVBand="1"/>
      </w:tblPr>
      <w:tblGrid>
        <w:gridCol w:w="8522"/>
      </w:tblGrid>
      <w:tr w:rsidR="00B036E7" w:rsidTr="00147275">
        <w:tc>
          <w:tcPr>
            <w:tcW w:w="8522" w:type="dxa"/>
          </w:tcPr>
          <w:p w:rsidR="00B036E7" w:rsidRDefault="00B036E7" w:rsidP="00147275"/>
        </w:tc>
      </w:tr>
      <w:tr w:rsidR="00B036E7" w:rsidTr="00147275">
        <w:tc>
          <w:tcPr>
            <w:tcW w:w="8522" w:type="dxa"/>
          </w:tcPr>
          <w:p w:rsidR="00B036E7" w:rsidRDefault="00B036E7" w:rsidP="00147275">
            <w:r>
              <w:rPr>
                <w:rFonts w:hint="eastAsia"/>
              </w:rPr>
              <w:t>什么是守护进程</w:t>
            </w:r>
          </w:p>
          <w:p w:rsidR="00B036E7" w:rsidRPr="00B50C2A" w:rsidRDefault="00B036E7" w:rsidP="00657ADF">
            <w:pPr>
              <w:numPr>
                <w:ilvl w:val="0"/>
                <w:numId w:val="43"/>
              </w:numPr>
            </w:pPr>
            <w:r w:rsidRPr="00B50C2A">
              <w:rPr>
                <w:rFonts w:hint="eastAsia"/>
              </w:rPr>
              <w:t>守护进程是在后台运行不受控端控制的进程，通常情况下守护进程在系统启动时自动运行</w:t>
            </w:r>
          </w:p>
          <w:p w:rsidR="00B036E7" w:rsidRDefault="00B036E7" w:rsidP="00657ADF">
            <w:pPr>
              <w:numPr>
                <w:ilvl w:val="0"/>
                <w:numId w:val="43"/>
              </w:numPr>
            </w:pPr>
            <w:r w:rsidRPr="00B50C2A">
              <w:rPr>
                <w:rFonts w:hint="eastAsia"/>
              </w:rPr>
              <w:t>守护进程的名称通常以</w:t>
            </w:r>
            <w:r w:rsidRPr="00B50C2A">
              <w:rPr>
                <w:rFonts w:hint="eastAsia"/>
              </w:rPr>
              <w:t>d</w:t>
            </w:r>
            <w:r w:rsidRPr="00B50C2A">
              <w:rPr>
                <w:rFonts w:hint="eastAsia"/>
              </w:rPr>
              <w:t>结尾，比如</w:t>
            </w:r>
            <w:r w:rsidRPr="00B50C2A">
              <w:rPr>
                <w:rFonts w:hint="eastAsia"/>
              </w:rPr>
              <w:t>sshd</w:t>
            </w:r>
            <w:r w:rsidRPr="00B50C2A">
              <w:rPr>
                <w:rFonts w:hint="eastAsia"/>
              </w:rPr>
              <w:t>、</w:t>
            </w:r>
            <w:r w:rsidRPr="00B50C2A">
              <w:rPr>
                <w:rFonts w:hint="eastAsia"/>
              </w:rPr>
              <w:t>xinetd</w:t>
            </w:r>
            <w:r w:rsidRPr="00B50C2A">
              <w:rPr>
                <w:rFonts w:hint="eastAsia"/>
              </w:rPr>
              <w:t>、</w:t>
            </w:r>
            <w:r w:rsidRPr="00B50C2A">
              <w:rPr>
                <w:rFonts w:hint="eastAsia"/>
              </w:rPr>
              <w:t>crond</w:t>
            </w:r>
            <w:r w:rsidRPr="00B50C2A">
              <w:rPr>
                <w:rFonts w:hint="eastAsia"/>
              </w:rPr>
              <w:t>等</w:t>
            </w:r>
          </w:p>
        </w:tc>
      </w:tr>
      <w:tr w:rsidR="00B036E7" w:rsidTr="00147275">
        <w:tc>
          <w:tcPr>
            <w:tcW w:w="8522" w:type="dxa"/>
          </w:tcPr>
          <w:p w:rsidR="00B036E7" w:rsidRDefault="00B036E7" w:rsidP="00147275">
            <w:r>
              <w:rPr>
                <w:rFonts w:hint="eastAsia"/>
              </w:rPr>
              <w:t>创建守护进程步骤</w:t>
            </w:r>
          </w:p>
          <w:p w:rsidR="00B036E7" w:rsidRPr="00B50C2A" w:rsidRDefault="00B036E7" w:rsidP="00657ADF">
            <w:pPr>
              <w:numPr>
                <w:ilvl w:val="0"/>
                <w:numId w:val="44"/>
              </w:numPr>
            </w:pPr>
            <w:r w:rsidRPr="00B50C2A">
              <w:rPr>
                <w:rFonts w:hint="eastAsia"/>
              </w:rPr>
              <w:t>调用</w:t>
            </w:r>
            <w:r w:rsidRPr="00B50C2A">
              <w:rPr>
                <w:rFonts w:hint="eastAsia"/>
              </w:rPr>
              <w:t>fork(),</w:t>
            </w:r>
            <w:r w:rsidRPr="00B50C2A">
              <w:rPr>
                <w:rFonts w:hint="eastAsia"/>
              </w:rPr>
              <w:t>创建新进程，它会是将来的守护进程</w:t>
            </w:r>
          </w:p>
          <w:p w:rsidR="00B036E7" w:rsidRPr="00B50C2A" w:rsidRDefault="00B036E7" w:rsidP="00657ADF">
            <w:pPr>
              <w:numPr>
                <w:ilvl w:val="0"/>
                <w:numId w:val="44"/>
              </w:numPr>
            </w:pPr>
            <w:r w:rsidRPr="00B50C2A">
              <w:rPr>
                <w:rFonts w:hint="eastAsia"/>
              </w:rPr>
              <w:t>在父进程中调用</w:t>
            </w:r>
            <w:r w:rsidRPr="00B50C2A">
              <w:rPr>
                <w:rFonts w:hint="eastAsia"/>
              </w:rPr>
              <w:t>exit</w:t>
            </w:r>
            <w:r w:rsidRPr="00B50C2A">
              <w:rPr>
                <w:rFonts w:hint="eastAsia"/>
              </w:rPr>
              <w:t>，保证子进程不是进程组组长</w:t>
            </w:r>
          </w:p>
          <w:p w:rsidR="00B036E7" w:rsidRPr="00B50C2A" w:rsidRDefault="00B036E7" w:rsidP="00657ADF">
            <w:pPr>
              <w:numPr>
                <w:ilvl w:val="0"/>
                <w:numId w:val="44"/>
              </w:numPr>
            </w:pPr>
            <w:r w:rsidRPr="00B50C2A">
              <w:rPr>
                <w:rFonts w:hint="eastAsia"/>
              </w:rPr>
              <w:t>调用</w:t>
            </w:r>
            <w:r w:rsidRPr="00B50C2A">
              <w:rPr>
                <w:rFonts w:hint="eastAsia"/>
              </w:rPr>
              <w:t>setsid</w:t>
            </w:r>
            <w:r w:rsidRPr="00B50C2A">
              <w:rPr>
                <w:rFonts w:hint="eastAsia"/>
              </w:rPr>
              <w:t>创建新的会话期</w:t>
            </w:r>
          </w:p>
          <w:p w:rsidR="00B036E7" w:rsidRPr="00B50C2A" w:rsidRDefault="00B036E7" w:rsidP="00657ADF">
            <w:pPr>
              <w:numPr>
                <w:ilvl w:val="0"/>
                <w:numId w:val="44"/>
              </w:numPr>
            </w:pPr>
            <w:r w:rsidRPr="00B50C2A">
              <w:rPr>
                <w:rFonts w:hint="eastAsia"/>
              </w:rPr>
              <w:t>将当前目录改为根目录</w:t>
            </w:r>
            <w:r>
              <w:rPr>
                <w:rFonts w:hint="eastAsia"/>
              </w:rPr>
              <w:t xml:space="preserve"> </w:t>
            </w:r>
            <w:r>
              <w:rPr>
                <w:rFonts w:hint="eastAsia"/>
              </w:rPr>
              <w:t>（如果把当前目录作为守护进程的目录，当前目录不能被卸载，它作为守护进程的工作目录了。）</w:t>
            </w:r>
          </w:p>
          <w:p w:rsidR="00B036E7" w:rsidRPr="00B50C2A" w:rsidRDefault="00B036E7" w:rsidP="00657ADF">
            <w:pPr>
              <w:numPr>
                <w:ilvl w:val="0"/>
                <w:numId w:val="44"/>
              </w:numPr>
            </w:pPr>
            <w:r w:rsidRPr="00B50C2A">
              <w:rPr>
                <w:rFonts w:hint="eastAsia"/>
              </w:rPr>
              <w:t>将标准输入、标准输出、标准错误重定向到</w:t>
            </w:r>
            <w:r w:rsidRPr="00B50C2A">
              <w:rPr>
                <w:rFonts w:hint="eastAsia"/>
              </w:rPr>
              <w:t>/dev/null</w:t>
            </w:r>
          </w:p>
          <w:p w:rsidR="00B036E7" w:rsidRPr="00B50C2A" w:rsidRDefault="00B036E7" w:rsidP="00147275"/>
        </w:tc>
      </w:tr>
      <w:tr w:rsidR="00B036E7" w:rsidTr="00147275">
        <w:tc>
          <w:tcPr>
            <w:tcW w:w="8522" w:type="dxa"/>
          </w:tcPr>
          <w:p w:rsidR="00B036E7" w:rsidRDefault="00B036E7" w:rsidP="00147275">
            <w:r>
              <w:rPr>
                <w:rFonts w:hint="eastAsia"/>
              </w:rPr>
              <w:t>守护进程</w:t>
            </w:r>
            <w:r>
              <w:rPr>
                <w:rFonts w:hint="eastAsia"/>
              </w:rPr>
              <w:t>api</w:t>
            </w:r>
          </w:p>
          <w:p w:rsidR="00B036E7" w:rsidRPr="00B50C2A" w:rsidRDefault="00B036E7" w:rsidP="00147275">
            <w:r w:rsidRPr="00B50C2A">
              <w:rPr>
                <w:rFonts w:hint="eastAsia"/>
                <w:b/>
                <w:bCs/>
              </w:rPr>
              <w:t>int daemon(int nochdir, int noclose);</w:t>
            </w:r>
          </w:p>
          <w:p w:rsidR="00B036E7" w:rsidRPr="00B50C2A" w:rsidRDefault="00B036E7" w:rsidP="00657ADF">
            <w:pPr>
              <w:numPr>
                <w:ilvl w:val="0"/>
                <w:numId w:val="45"/>
              </w:numPr>
            </w:pPr>
            <w:r w:rsidRPr="00B50C2A">
              <w:rPr>
                <w:rFonts w:hint="eastAsia"/>
              </w:rPr>
              <w:t>功能：创建一个守护进程</w:t>
            </w:r>
          </w:p>
          <w:p w:rsidR="00B036E7" w:rsidRPr="00B50C2A" w:rsidRDefault="00B036E7" w:rsidP="00657ADF">
            <w:pPr>
              <w:numPr>
                <w:ilvl w:val="0"/>
                <w:numId w:val="45"/>
              </w:numPr>
            </w:pPr>
            <w:r w:rsidRPr="00B50C2A">
              <w:rPr>
                <w:rFonts w:hint="eastAsia"/>
              </w:rPr>
              <w:t>参数：</w:t>
            </w:r>
          </w:p>
          <w:p w:rsidR="00B036E7" w:rsidRPr="00B50C2A" w:rsidRDefault="00B036E7" w:rsidP="00657ADF">
            <w:pPr>
              <w:numPr>
                <w:ilvl w:val="1"/>
                <w:numId w:val="45"/>
              </w:numPr>
            </w:pPr>
            <w:r w:rsidRPr="00B50C2A">
              <w:rPr>
                <w:rFonts w:hint="eastAsia"/>
              </w:rPr>
              <w:t>nochdir</w:t>
            </w:r>
            <w:r w:rsidRPr="00B50C2A">
              <w:rPr>
                <w:rFonts w:hint="eastAsia"/>
              </w:rPr>
              <w:t>：</w:t>
            </w:r>
            <w:r w:rsidRPr="00B50C2A">
              <w:rPr>
                <w:rFonts w:hint="eastAsia"/>
              </w:rPr>
              <w:t>=0</w:t>
            </w:r>
            <w:r w:rsidRPr="00B50C2A">
              <w:rPr>
                <w:rFonts w:hint="eastAsia"/>
              </w:rPr>
              <w:t>将当前目录更改至“</w:t>
            </w:r>
            <w:r w:rsidRPr="00B50C2A">
              <w:rPr>
                <w:rFonts w:hint="eastAsia"/>
              </w:rPr>
              <w:t>/</w:t>
            </w:r>
            <w:r w:rsidRPr="00B50C2A">
              <w:rPr>
                <w:rFonts w:hint="eastAsia"/>
              </w:rPr>
              <w:t>”</w:t>
            </w:r>
          </w:p>
          <w:p w:rsidR="00B036E7" w:rsidRPr="00B50C2A" w:rsidRDefault="00B036E7" w:rsidP="00657ADF">
            <w:pPr>
              <w:numPr>
                <w:ilvl w:val="1"/>
                <w:numId w:val="45"/>
              </w:numPr>
            </w:pPr>
            <w:r w:rsidRPr="00B50C2A">
              <w:rPr>
                <w:rFonts w:hint="eastAsia"/>
              </w:rPr>
              <w:t>noclose</w:t>
            </w:r>
            <w:r w:rsidRPr="00B50C2A">
              <w:rPr>
                <w:rFonts w:hint="eastAsia"/>
              </w:rPr>
              <w:t>：</w:t>
            </w:r>
            <w:r w:rsidRPr="00B50C2A">
              <w:rPr>
                <w:rFonts w:hint="eastAsia"/>
              </w:rPr>
              <w:t>=0</w:t>
            </w:r>
            <w:r w:rsidRPr="00B50C2A">
              <w:rPr>
                <w:rFonts w:hint="eastAsia"/>
              </w:rPr>
              <w:t>将标准输入、标准输出、标准错误重定向至“</w:t>
            </w:r>
            <w:r w:rsidRPr="00B50C2A">
              <w:rPr>
                <w:rFonts w:hint="eastAsia"/>
              </w:rPr>
              <w:t>/dev/null</w:t>
            </w:r>
            <w:r w:rsidRPr="00B50C2A">
              <w:rPr>
                <w:rFonts w:hint="eastAsia"/>
              </w:rPr>
              <w:t>”</w:t>
            </w:r>
          </w:p>
          <w:p w:rsidR="00B036E7" w:rsidRPr="00B50C2A" w:rsidRDefault="00B036E7" w:rsidP="00147275"/>
        </w:tc>
      </w:tr>
      <w:tr w:rsidR="00B036E7" w:rsidTr="00147275">
        <w:tc>
          <w:tcPr>
            <w:tcW w:w="8522" w:type="dxa"/>
          </w:tcPr>
          <w:p w:rsidR="00B036E7" w:rsidRDefault="00B036E7" w:rsidP="00147275"/>
        </w:tc>
      </w:tr>
    </w:tbl>
    <w:p w:rsidR="00B036E7" w:rsidRDefault="00B036E7" w:rsidP="00B036E7"/>
    <w:p w:rsidR="00B036E7" w:rsidRDefault="00B036E7" w:rsidP="00B036E7">
      <w:r>
        <w:rPr>
          <w:rFonts w:hint="eastAsia"/>
        </w:rPr>
        <w:t>守护进程工程实践</w:t>
      </w:r>
    </w:p>
    <w:tbl>
      <w:tblPr>
        <w:tblStyle w:val="a5"/>
        <w:tblW w:w="0" w:type="auto"/>
        <w:tblLook w:val="04A0" w:firstRow="1" w:lastRow="0" w:firstColumn="1" w:lastColumn="0" w:noHBand="0" w:noVBand="1"/>
      </w:tblPr>
      <w:tblGrid>
        <w:gridCol w:w="8522"/>
      </w:tblGrid>
      <w:tr w:rsidR="00B036E7" w:rsidTr="00147275">
        <w:tc>
          <w:tcPr>
            <w:tcW w:w="8522" w:type="dxa"/>
          </w:tcPr>
          <w:p w:rsidR="00B036E7" w:rsidRDefault="00B036E7" w:rsidP="00147275"/>
        </w:tc>
      </w:tr>
      <w:tr w:rsidR="00B036E7" w:rsidTr="00147275">
        <w:tc>
          <w:tcPr>
            <w:tcW w:w="8522" w:type="dxa"/>
          </w:tcPr>
          <w:p w:rsidR="00B036E7" w:rsidRDefault="00B036E7" w:rsidP="00147275">
            <w:r>
              <w:rPr>
                <w:rFonts w:hint="eastAsia"/>
              </w:rPr>
              <w:t>1</w:t>
            </w:r>
            <w:r>
              <w:rPr>
                <w:rFonts w:hint="eastAsia"/>
              </w:rPr>
              <w:t>）</w:t>
            </w:r>
          </w:p>
          <w:p w:rsidR="00B036E7" w:rsidRDefault="00B036E7" w:rsidP="00147275">
            <w:r>
              <w:rPr>
                <w:rFonts w:hint="eastAsia"/>
              </w:rPr>
              <w:t>man setsid</w:t>
            </w:r>
          </w:p>
          <w:p w:rsidR="00B036E7" w:rsidRDefault="00B036E7" w:rsidP="00147275">
            <w:r>
              <w:t>DESCRIPTION</w:t>
            </w:r>
          </w:p>
          <w:p w:rsidR="00B036E7" w:rsidRDefault="00B036E7" w:rsidP="00147275">
            <w:r>
              <w:t xml:space="preserve">       setsid() creates a new session if the calling process is not a process group leader.  The calling process is the leader  of the new session, the process group leader of the new process group, and has no controlling tty.  The  process  group</w:t>
            </w:r>
            <w:r>
              <w:rPr>
                <w:rFonts w:hint="eastAsia"/>
              </w:rPr>
              <w:t xml:space="preserve"> </w:t>
            </w:r>
            <w:r>
              <w:t xml:space="preserve">  ID  and  session  ID of the calling process are set to the PID of the calling process.  The calling process will be the    only process in this new process group and in this new session.</w:t>
            </w:r>
          </w:p>
        </w:tc>
      </w:tr>
      <w:tr w:rsidR="00B036E7" w:rsidTr="00147275">
        <w:tc>
          <w:tcPr>
            <w:tcW w:w="8522" w:type="dxa"/>
          </w:tcPr>
          <w:p w:rsidR="00B036E7" w:rsidRDefault="00B036E7" w:rsidP="00147275">
            <w:r>
              <w:t>S</w:t>
            </w:r>
            <w:r>
              <w:rPr>
                <w:rFonts w:hint="eastAsia"/>
              </w:rPr>
              <w:t>etsid</w:t>
            </w:r>
            <w:r>
              <w:rPr>
                <w:rFonts w:hint="eastAsia"/>
              </w:rPr>
              <w:t>创建一个新的会话；调用者进程会是这个会话期唯一的一个进程，是唯一组的组长；调用者进程</w:t>
            </w:r>
            <w:r>
              <w:rPr>
                <w:rFonts w:hint="eastAsia"/>
              </w:rPr>
              <w:t>id</w:t>
            </w:r>
            <w:r>
              <w:rPr>
                <w:rFonts w:hint="eastAsia"/>
              </w:rPr>
              <w:t>是组</w:t>
            </w:r>
            <w:r>
              <w:rPr>
                <w:rFonts w:hint="eastAsia"/>
              </w:rPr>
              <w:t>id</w:t>
            </w:r>
            <w:r>
              <w:rPr>
                <w:rFonts w:hint="eastAsia"/>
              </w:rPr>
              <w:t>，也是会话期的</w:t>
            </w:r>
            <w:r>
              <w:rPr>
                <w:rFonts w:hint="eastAsia"/>
              </w:rPr>
              <w:t>id</w:t>
            </w:r>
            <w:r>
              <w:rPr>
                <w:rFonts w:hint="eastAsia"/>
              </w:rPr>
              <w:t>。不能用进程组组长去调用</w:t>
            </w:r>
            <w:r>
              <w:rPr>
                <w:rFonts w:hint="eastAsia"/>
              </w:rPr>
              <w:t>setsid</w:t>
            </w:r>
            <w:r>
              <w:rPr>
                <w:rFonts w:hint="eastAsia"/>
              </w:rPr>
              <w:t>函数</w:t>
            </w:r>
          </w:p>
        </w:tc>
      </w:tr>
      <w:tr w:rsidR="00B036E7" w:rsidTr="00147275">
        <w:tc>
          <w:tcPr>
            <w:tcW w:w="8522" w:type="dxa"/>
          </w:tcPr>
          <w:p w:rsidR="00B036E7" w:rsidRDefault="00B036E7" w:rsidP="00147275">
            <w:r>
              <w:rPr>
                <w:rFonts w:hint="eastAsia"/>
              </w:rPr>
              <w:t>2</w:t>
            </w:r>
            <w:r>
              <w:rPr>
                <w:rFonts w:hint="eastAsia"/>
              </w:rPr>
              <w:t>）</w:t>
            </w:r>
          </w:p>
          <w:p w:rsidR="00B036E7" w:rsidRDefault="00B036E7" w:rsidP="00147275">
            <w:r>
              <w:t>[</w:t>
            </w:r>
            <w:r w:rsidR="00907389">
              <w:t>itcast</w:t>
            </w:r>
            <w:r>
              <w:t>01@localhost 04wait]$ ps –ef</w:t>
            </w:r>
          </w:p>
          <w:p w:rsidR="00B036E7" w:rsidRDefault="00B036E7" w:rsidP="00147275">
            <w:r>
              <w:t>UID        PID  PPID  C STIME TTY          TIME CMD</w:t>
            </w:r>
          </w:p>
          <w:p w:rsidR="00B036E7" w:rsidRDefault="00907389" w:rsidP="00147275">
            <w:r>
              <w:t>itcast</w:t>
            </w:r>
            <w:r w:rsidR="00B036E7">
              <w:t>01    14122 14121  0 Jun25 pts/18   00:00:00 –bash</w:t>
            </w:r>
          </w:p>
          <w:p w:rsidR="00B036E7" w:rsidRDefault="00B036E7" w:rsidP="00147275">
            <w:r>
              <w:t xml:space="preserve">root     14431  3005  0 Jun25 ?        00:00:00 sshd: </w:t>
            </w:r>
            <w:r w:rsidR="00907389">
              <w:t>itcast</w:t>
            </w:r>
            <w:r>
              <w:t>01 [priv]</w:t>
            </w:r>
          </w:p>
          <w:p w:rsidR="00B036E7" w:rsidRDefault="00907389" w:rsidP="00147275">
            <w:r>
              <w:t>itcast</w:t>
            </w:r>
            <w:r w:rsidR="00B036E7">
              <w:t xml:space="preserve">01    14433 14431  0 Jun25 ?        00:00:00 sshd: </w:t>
            </w:r>
            <w:r>
              <w:t>itcast</w:t>
            </w:r>
            <w:r w:rsidR="00B036E7">
              <w:t>01@notty</w:t>
            </w:r>
          </w:p>
          <w:p w:rsidR="00B036E7" w:rsidRDefault="00907389" w:rsidP="00147275">
            <w:r>
              <w:lastRenderedPageBreak/>
              <w:t>itcast</w:t>
            </w:r>
            <w:r w:rsidR="00B036E7">
              <w:t>01    14434 14433  0 Jun25 ?        00:00:00 /usr/libexec/openssh/sftp-server</w:t>
            </w:r>
          </w:p>
          <w:p w:rsidR="00B036E7" w:rsidRDefault="00B036E7" w:rsidP="00147275">
            <w:r>
              <w:t xml:space="preserve">root     15064  1583  0 Jun25 pts/1    00:00:00 su – </w:t>
            </w:r>
            <w:r w:rsidR="00907389">
              <w:t>itcast</w:t>
            </w:r>
            <w:r>
              <w:t>01</w:t>
            </w:r>
          </w:p>
          <w:p w:rsidR="00B036E7" w:rsidRDefault="00907389" w:rsidP="00147275">
            <w:r>
              <w:t>itcast</w:t>
            </w:r>
            <w:r w:rsidR="00B036E7">
              <w:t>01    15065 15064  0 Jun25 pts/1    00:00:00 –bash</w:t>
            </w:r>
          </w:p>
          <w:p w:rsidR="00B036E7" w:rsidRDefault="00907389" w:rsidP="00147275">
            <w:r>
              <w:t>itcast</w:t>
            </w:r>
            <w:r w:rsidR="00B036E7">
              <w:t>01    25328 14028  0 12:56 pts/17   00:00:00 ps –ef</w:t>
            </w:r>
          </w:p>
          <w:p w:rsidR="00B036E7" w:rsidRDefault="00B036E7" w:rsidP="00147275"/>
          <w:p w:rsidR="00B036E7" w:rsidRDefault="00B036E7" w:rsidP="00147275">
            <w:r w:rsidRPr="009B596E">
              <w:rPr>
                <w:rFonts w:hint="eastAsia"/>
                <w:color w:val="FF0000"/>
              </w:rPr>
              <w:t>有的进程有</w:t>
            </w:r>
            <w:r w:rsidRPr="009B596E">
              <w:rPr>
                <w:rFonts w:hint="eastAsia"/>
                <w:color w:val="FF0000"/>
              </w:rPr>
              <w:t>tty</w:t>
            </w:r>
            <w:r w:rsidRPr="009B596E">
              <w:rPr>
                <w:rFonts w:hint="eastAsia"/>
                <w:color w:val="FF0000"/>
              </w:rPr>
              <w:t>，有的进程没有</w:t>
            </w:r>
            <w:r w:rsidRPr="009B596E">
              <w:rPr>
                <w:rFonts w:hint="eastAsia"/>
                <w:color w:val="FF0000"/>
              </w:rPr>
              <w:t>tty</w:t>
            </w:r>
            <w:r w:rsidRPr="009B596E">
              <w:rPr>
                <w:rFonts w:hint="eastAsia"/>
                <w:color w:val="FF0000"/>
              </w:rPr>
              <w:t>。带问号的是守护进程。</w:t>
            </w:r>
          </w:p>
        </w:tc>
      </w:tr>
      <w:tr w:rsidR="00B036E7" w:rsidTr="00147275">
        <w:tc>
          <w:tcPr>
            <w:tcW w:w="8522" w:type="dxa"/>
          </w:tcPr>
          <w:p w:rsidR="00B036E7" w:rsidRDefault="00B036E7" w:rsidP="00147275">
            <w:r>
              <w:rPr>
                <w:rFonts w:hint="eastAsia"/>
              </w:rPr>
              <w:lastRenderedPageBreak/>
              <w:t>3</w:t>
            </w:r>
            <w:r>
              <w:rPr>
                <w:rFonts w:hint="eastAsia"/>
              </w:rPr>
              <w:t>）</w:t>
            </w:r>
          </w:p>
          <w:p w:rsidR="00B036E7" w:rsidRDefault="00B036E7" w:rsidP="00147275">
            <w:r>
              <w:rPr>
                <w:rFonts w:hint="eastAsia"/>
              </w:rPr>
              <w:t>可以利用</w:t>
            </w:r>
            <w:r>
              <w:rPr>
                <w:rFonts w:hint="eastAsia"/>
              </w:rPr>
              <w:t xml:space="preserve">killall </w:t>
            </w:r>
            <w:r>
              <w:rPr>
                <w:rFonts w:hint="eastAsia"/>
              </w:rPr>
              <w:t>进程名字</w:t>
            </w:r>
            <w:r>
              <w:rPr>
                <w:rFonts w:hint="eastAsia"/>
              </w:rPr>
              <w:t xml:space="preserve">  </w:t>
            </w:r>
            <w:r>
              <w:rPr>
                <w:rFonts w:hint="eastAsia"/>
              </w:rPr>
              <w:t>来杀一族进程，命令很爽。。。。不需要</w:t>
            </w:r>
            <w:r>
              <w:rPr>
                <w:rFonts w:hint="eastAsia"/>
              </w:rPr>
              <w:t xml:space="preserve"> kill -9 pid</w:t>
            </w:r>
          </w:p>
          <w:p w:rsidR="00B036E7" w:rsidRDefault="00B036E7" w:rsidP="00147275">
            <w:r>
              <w:t xml:space="preserve">root     15064  1583  0 Jun25 pts/1    00:00:00 su – </w:t>
            </w:r>
            <w:r w:rsidR="00907389">
              <w:t>itcast</w:t>
            </w:r>
            <w:r>
              <w:t>01</w:t>
            </w:r>
          </w:p>
          <w:p w:rsidR="00B036E7" w:rsidRDefault="00907389" w:rsidP="00147275">
            <w:r>
              <w:t>itcast</w:t>
            </w:r>
            <w:r w:rsidR="00B036E7">
              <w:t>01    15065 15064  0 Jun25 pts/1    00:00:00 –bash</w:t>
            </w:r>
          </w:p>
          <w:p w:rsidR="00B036E7" w:rsidRDefault="00907389" w:rsidP="00147275">
            <w:r>
              <w:t>itcast</w:t>
            </w:r>
            <w:r w:rsidR="00B036E7">
              <w:t>01    25635     1 70 13:20 ?        00:00:16 ./dm01_mydaemon</w:t>
            </w:r>
          </w:p>
          <w:p w:rsidR="00B036E7" w:rsidRDefault="00907389" w:rsidP="00147275">
            <w:r>
              <w:t>itcast</w:t>
            </w:r>
            <w:r w:rsidR="00B036E7">
              <w:t>01    25674     1 42 13:20 ?        00:00:03 ./dm01_mydaemon</w:t>
            </w:r>
          </w:p>
          <w:p w:rsidR="00B036E7" w:rsidRDefault="00907389" w:rsidP="00147275">
            <w:r>
              <w:t>itcast</w:t>
            </w:r>
            <w:r w:rsidR="00B036E7">
              <w:t>01    25676 14028  0 13:20 pts/17   00:00:00 ps –ef</w:t>
            </w:r>
          </w:p>
          <w:p w:rsidR="00B036E7" w:rsidRDefault="00B036E7" w:rsidP="00147275">
            <w:r>
              <w:t>[</w:t>
            </w:r>
            <w:r w:rsidR="00907389">
              <w:t>itcast</w:t>
            </w:r>
            <w:r>
              <w:t>01@localhost 05daemon]$ killall dm01_mydaemon</w:t>
            </w:r>
          </w:p>
          <w:p w:rsidR="00B036E7" w:rsidRDefault="00B036E7" w:rsidP="00147275">
            <w:r>
              <w:t>[</w:t>
            </w:r>
            <w:r w:rsidR="00907389">
              <w:t>itcast</w:t>
            </w:r>
            <w:r>
              <w:t>01@localhost 05daemon]$ pwd</w:t>
            </w:r>
          </w:p>
          <w:p w:rsidR="00B036E7" w:rsidRDefault="00B036E7" w:rsidP="00147275">
            <w:r>
              <w:t>/home/</w:t>
            </w:r>
            <w:r w:rsidR="00907389">
              <w:t>itcast</w:t>
            </w:r>
            <w:r>
              <w:t>01/05daemon</w:t>
            </w:r>
          </w:p>
        </w:tc>
      </w:tr>
      <w:tr w:rsidR="00B036E7" w:rsidTr="00147275">
        <w:tc>
          <w:tcPr>
            <w:tcW w:w="8522" w:type="dxa"/>
          </w:tcPr>
          <w:p w:rsidR="00B036E7" w:rsidRDefault="00B036E7" w:rsidP="00147275">
            <w:r>
              <w:rPr>
                <w:rFonts w:hint="eastAsia"/>
              </w:rPr>
              <w:t>4</w:t>
            </w:r>
            <w:r>
              <w:rPr>
                <w:rFonts w:hint="eastAsia"/>
              </w:rPr>
              <w:t>）守护进程，关闭和不关闭重定向之间的区别。。。</w:t>
            </w:r>
          </w:p>
          <w:p w:rsidR="00B036E7" w:rsidRPr="002C4DB0" w:rsidRDefault="00B036E7" w:rsidP="00147275">
            <w:r>
              <w:rPr>
                <w:rFonts w:hint="eastAsia"/>
              </w:rPr>
              <w:t>做实验。。。。。</w:t>
            </w:r>
          </w:p>
        </w:tc>
      </w:tr>
      <w:tr w:rsidR="00B036E7" w:rsidTr="00147275">
        <w:tc>
          <w:tcPr>
            <w:tcW w:w="8522" w:type="dxa"/>
          </w:tcPr>
          <w:p w:rsidR="00B036E7" w:rsidRDefault="00B036E7" w:rsidP="00147275">
            <w:r>
              <w:rPr>
                <w:rFonts w:hint="eastAsia"/>
              </w:rPr>
              <w:t>5</w:t>
            </w:r>
            <w:r>
              <w:rPr>
                <w:rFonts w:hint="eastAsia"/>
              </w:rPr>
              <w:t>、其他知识延伸</w:t>
            </w:r>
          </w:p>
          <w:p w:rsidR="00B036E7" w:rsidRDefault="00B036E7" w:rsidP="00147275">
            <w:r>
              <w:rPr>
                <w:rFonts w:hint="eastAsia"/>
              </w:rPr>
              <w:t>会话期、进程组</w:t>
            </w:r>
          </w:p>
          <w:p w:rsidR="00B036E7" w:rsidRDefault="00B036E7" w:rsidP="00147275"/>
        </w:tc>
      </w:tr>
      <w:tr w:rsidR="00B036E7" w:rsidTr="00147275">
        <w:tc>
          <w:tcPr>
            <w:tcW w:w="8522" w:type="dxa"/>
          </w:tcPr>
          <w:p w:rsidR="00B036E7" w:rsidRDefault="00B036E7" w:rsidP="00147275">
            <w:r>
              <w:object w:dxaOrig="8202" w:dyaOrig="4419">
                <v:shape id="_x0000_i1030" type="#_x0000_t75" style="width:410.7pt;height:221pt" o:ole="">
                  <v:imagedata r:id="rId128" o:title=""/>
                </v:shape>
                <o:OLEObject Type="Embed" ProgID="PBrush" ShapeID="_x0000_i1030" DrawAspect="Content" ObjectID="_1533063449" r:id="rId129"/>
              </w:object>
            </w:r>
          </w:p>
        </w:tc>
      </w:tr>
      <w:tr w:rsidR="00B036E7" w:rsidTr="00147275">
        <w:tc>
          <w:tcPr>
            <w:tcW w:w="8522" w:type="dxa"/>
          </w:tcPr>
          <w:p w:rsidR="00B036E7" w:rsidRDefault="00B036E7" w:rsidP="00147275">
            <w:r w:rsidRPr="009B596E">
              <w:rPr>
                <w:rFonts w:hint="eastAsia"/>
                <w:color w:val="FF0000"/>
              </w:rPr>
              <w:t>会话期：</w:t>
            </w:r>
            <w:r>
              <w:rPr>
                <w:rFonts w:hint="eastAsia"/>
              </w:rPr>
              <w:t>是一个或者多个进程组的集合，通常一个会话期开始与用户登录，终止于用户退出。在此期间，该用户运行的所有进程都属于这个会话期。</w:t>
            </w:r>
          </w:p>
        </w:tc>
      </w:tr>
      <w:tr w:rsidR="00B036E7" w:rsidTr="00147275">
        <w:tc>
          <w:tcPr>
            <w:tcW w:w="8522" w:type="dxa"/>
          </w:tcPr>
          <w:p w:rsidR="00B036E7" w:rsidRDefault="00B036E7" w:rsidP="00147275">
            <w:r>
              <w:rPr>
                <w:rFonts w:hint="eastAsia"/>
              </w:rPr>
              <w:t>请你思考</w:t>
            </w:r>
          </w:p>
          <w:p w:rsidR="00B036E7" w:rsidRDefault="00B036E7" w:rsidP="00147275">
            <w:r>
              <w:t>T</w:t>
            </w:r>
            <w:r>
              <w:rPr>
                <w:rFonts w:hint="eastAsia"/>
              </w:rPr>
              <w:t>elnet</w:t>
            </w:r>
            <w:r>
              <w:rPr>
                <w:rFonts w:hint="eastAsia"/>
              </w:rPr>
              <w:t>两个标签页登录</w:t>
            </w:r>
            <w:r>
              <w:rPr>
                <w:rFonts w:hint="eastAsia"/>
              </w:rPr>
              <w:t>linux</w:t>
            </w:r>
            <w:r>
              <w:rPr>
                <w:rFonts w:hint="eastAsia"/>
              </w:rPr>
              <w:t>服务器，会话期示意图应该如何画？</w:t>
            </w:r>
          </w:p>
          <w:p w:rsidR="00B036E7" w:rsidRDefault="00B036E7" w:rsidP="00147275">
            <w:r>
              <w:t>[</w:t>
            </w:r>
            <w:r w:rsidR="00907389">
              <w:t>itcast</w:t>
            </w:r>
            <w:r>
              <w:t>01@localhost 04wait]$ who</w:t>
            </w:r>
          </w:p>
          <w:p w:rsidR="00B036E7" w:rsidRDefault="00B036E7" w:rsidP="00147275">
            <w:r>
              <w:t>root     :0           2014-06-25 11:50</w:t>
            </w:r>
          </w:p>
          <w:p w:rsidR="00B036E7" w:rsidRDefault="00B036E7" w:rsidP="00147275">
            <w:r>
              <w:t>root     pts/1        2014-06-25 11:52 (:0.0)</w:t>
            </w:r>
          </w:p>
          <w:p w:rsidR="00B036E7" w:rsidRDefault="00B036E7" w:rsidP="00147275">
            <w:r>
              <w:t>root     pts/17       2014-06-25 22:10 (192.168.6.253)</w:t>
            </w:r>
          </w:p>
          <w:p w:rsidR="00B036E7" w:rsidRDefault="00B036E7" w:rsidP="00147275">
            <w:r>
              <w:lastRenderedPageBreak/>
              <w:t>root     pts/18       2014-06-25 22:20 (192.168.6.253)</w:t>
            </w:r>
          </w:p>
          <w:p w:rsidR="00B036E7" w:rsidRDefault="00B036E7" w:rsidP="00147275">
            <w:r>
              <w:t>root     pts/10       2014-06-25 13:17 (:0.0)</w:t>
            </w:r>
          </w:p>
          <w:p w:rsidR="00B036E7" w:rsidRDefault="00B036E7" w:rsidP="00147275">
            <w:r>
              <w:t>root     pts/4        2014-06-25 16:49 (:0.0)</w:t>
            </w:r>
          </w:p>
          <w:p w:rsidR="00B036E7" w:rsidRDefault="00B036E7" w:rsidP="00147275">
            <w:r>
              <w:t>root     pts/5        2014-06-25 19:47 (:0.0)</w:t>
            </w:r>
          </w:p>
          <w:p w:rsidR="00B036E7" w:rsidRPr="00673BCF" w:rsidRDefault="00B036E7" w:rsidP="00147275">
            <w:r>
              <w:t>root     pts/16       2014-06-25 20:18 (:0.0)</w:t>
            </w:r>
          </w:p>
        </w:tc>
      </w:tr>
      <w:tr w:rsidR="00B036E7" w:rsidTr="00147275">
        <w:tc>
          <w:tcPr>
            <w:tcW w:w="8522" w:type="dxa"/>
          </w:tcPr>
          <w:p w:rsidR="00B036E7" w:rsidRDefault="00B036E7" w:rsidP="00147275"/>
          <w:p w:rsidR="00B036E7" w:rsidRDefault="00B036E7" w:rsidP="00147275">
            <w:r>
              <w:rPr>
                <w:rFonts w:hint="eastAsia"/>
              </w:rPr>
              <w:t>i</w:t>
            </w:r>
            <w:r>
              <w:t>nt setup_daemon(int nochdir, int noclose);</w:t>
            </w:r>
          </w:p>
          <w:p w:rsidR="00B036E7" w:rsidRPr="003D0D17" w:rsidRDefault="00B036E7" w:rsidP="00147275"/>
          <w:p w:rsidR="00B036E7" w:rsidRDefault="00B036E7" w:rsidP="00147275">
            <w:r>
              <w:t>int main(int argc, char *argv[])</w:t>
            </w:r>
          </w:p>
          <w:p w:rsidR="00B036E7" w:rsidRDefault="00B036E7" w:rsidP="00147275">
            <w:r>
              <w:t>{</w:t>
            </w:r>
          </w:p>
          <w:p w:rsidR="00B036E7" w:rsidRDefault="00B036E7" w:rsidP="00147275">
            <w:r>
              <w:tab/>
              <w:t>mydaemon(1, 1);</w:t>
            </w:r>
          </w:p>
          <w:p w:rsidR="00B036E7" w:rsidRDefault="00B036E7" w:rsidP="00147275">
            <w:r>
              <w:rPr>
                <w:rFonts w:hint="eastAsia"/>
              </w:rPr>
              <w:tab/>
              <w:t xml:space="preserve">//man daemon </w:t>
            </w:r>
            <w:r>
              <w:rPr>
                <w:rFonts w:hint="eastAsia"/>
              </w:rPr>
              <w:t>可以看到</w:t>
            </w:r>
          </w:p>
          <w:p w:rsidR="00B036E7" w:rsidRDefault="00B036E7" w:rsidP="00147275">
            <w:r>
              <w:rPr>
                <w:rFonts w:hint="eastAsia"/>
              </w:rPr>
              <w:tab/>
              <w:t>//0</w:t>
            </w:r>
            <w:r>
              <w:rPr>
                <w:rFonts w:hint="eastAsia"/>
              </w:rPr>
              <w:t>表示改变重定向</w:t>
            </w:r>
            <w:r>
              <w:rPr>
                <w:rFonts w:hint="eastAsia"/>
              </w:rPr>
              <w:t xml:space="preserve">   1</w:t>
            </w:r>
            <w:r>
              <w:rPr>
                <w:rFonts w:hint="eastAsia"/>
              </w:rPr>
              <w:t>表示不改变</w:t>
            </w:r>
          </w:p>
          <w:p w:rsidR="00B036E7" w:rsidRDefault="00B036E7" w:rsidP="00147275">
            <w:r>
              <w:tab/>
              <w:t>//daemon(1, 1);</w:t>
            </w:r>
          </w:p>
          <w:p w:rsidR="00B036E7" w:rsidRDefault="00B036E7" w:rsidP="00147275">
            <w:r>
              <w:tab/>
              <w:t>printf("test ...\n");</w:t>
            </w:r>
          </w:p>
          <w:p w:rsidR="00B036E7" w:rsidRDefault="00B036E7" w:rsidP="00147275">
            <w:r>
              <w:tab/>
              <w:t>for (;;) ;</w:t>
            </w:r>
          </w:p>
          <w:p w:rsidR="00B036E7" w:rsidRDefault="00B036E7" w:rsidP="00147275">
            <w:r>
              <w:tab/>
              <w:t>return 0;</w:t>
            </w:r>
          </w:p>
          <w:p w:rsidR="00B036E7" w:rsidRDefault="00B036E7" w:rsidP="00147275">
            <w:r>
              <w:t>}</w:t>
            </w:r>
          </w:p>
          <w:p w:rsidR="00B036E7" w:rsidRDefault="00B036E7" w:rsidP="00147275"/>
          <w:p w:rsidR="00B036E7" w:rsidRDefault="00B036E7" w:rsidP="00147275">
            <w:r>
              <w:t>int mydaemon(int nochdir, int noclose)</w:t>
            </w:r>
          </w:p>
          <w:p w:rsidR="00B036E7" w:rsidRDefault="00B036E7" w:rsidP="00147275">
            <w:r>
              <w:t>{</w:t>
            </w:r>
          </w:p>
          <w:p w:rsidR="00B036E7" w:rsidRDefault="00B036E7" w:rsidP="00147275">
            <w:r>
              <w:tab/>
              <w:t>pid_t pid;</w:t>
            </w:r>
          </w:p>
          <w:p w:rsidR="00B036E7" w:rsidRDefault="00B036E7" w:rsidP="00147275">
            <w:r>
              <w:tab/>
              <w:t>pid = fork();</w:t>
            </w:r>
          </w:p>
          <w:p w:rsidR="00B036E7" w:rsidRDefault="00B036E7" w:rsidP="00147275">
            <w:r>
              <w:tab/>
              <w:t>if (pid == -1)</w:t>
            </w:r>
          </w:p>
          <w:p w:rsidR="00B036E7" w:rsidRDefault="00B036E7" w:rsidP="00147275">
            <w:r>
              <w:tab/>
            </w:r>
            <w:r>
              <w:tab/>
              <w:t>ERR_EXIT("fork error");</w:t>
            </w:r>
          </w:p>
          <w:p w:rsidR="00B036E7" w:rsidRDefault="00B036E7" w:rsidP="00147275"/>
          <w:p w:rsidR="00B036E7" w:rsidRDefault="00B036E7" w:rsidP="00147275">
            <w:r>
              <w:tab/>
              <w:t>if (pid &gt; 0)</w:t>
            </w:r>
          </w:p>
          <w:p w:rsidR="00B036E7" w:rsidRDefault="00B036E7" w:rsidP="00147275">
            <w:r>
              <w:tab/>
            </w:r>
            <w:r>
              <w:tab/>
              <w:t>exit(EXIT_SUCCESS);</w:t>
            </w:r>
          </w:p>
          <w:p w:rsidR="00B036E7" w:rsidRDefault="00B036E7" w:rsidP="00147275"/>
          <w:p w:rsidR="00B036E7" w:rsidRDefault="00B036E7" w:rsidP="00147275">
            <w:r>
              <w:tab/>
              <w:t>setsid();</w:t>
            </w:r>
          </w:p>
          <w:p w:rsidR="00B036E7" w:rsidRDefault="00B036E7" w:rsidP="00147275">
            <w:r>
              <w:tab/>
            </w:r>
          </w:p>
          <w:p w:rsidR="00B036E7" w:rsidRDefault="00B036E7" w:rsidP="00147275">
            <w:r>
              <w:tab/>
              <w:t>if (nochdir == 0)</w:t>
            </w:r>
          </w:p>
          <w:p w:rsidR="00B036E7" w:rsidRDefault="00B036E7" w:rsidP="00147275">
            <w:r>
              <w:tab/>
            </w:r>
            <w:r>
              <w:tab/>
              <w:t>chdir("/");</w:t>
            </w:r>
          </w:p>
          <w:p w:rsidR="00B036E7" w:rsidRDefault="00B036E7" w:rsidP="00147275">
            <w:r>
              <w:tab/>
              <w:t>if (noclose == 0)</w:t>
            </w:r>
          </w:p>
          <w:p w:rsidR="00B036E7" w:rsidRDefault="00B036E7" w:rsidP="00147275">
            <w:r>
              <w:tab/>
              <w:t>{</w:t>
            </w:r>
          </w:p>
          <w:p w:rsidR="00B036E7" w:rsidRDefault="00B036E7" w:rsidP="00147275">
            <w:r>
              <w:tab/>
            </w:r>
            <w:r>
              <w:tab/>
              <w:t>int i;</w:t>
            </w:r>
          </w:p>
          <w:p w:rsidR="00B036E7" w:rsidRDefault="00B036E7" w:rsidP="00147275">
            <w:r>
              <w:tab/>
            </w:r>
            <w:r>
              <w:tab/>
              <w:t>for (i=0; i&lt;3; ++i)</w:t>
            </w:r>
          </w:p>
          <w:p w:rsidR="00B036E7" w:rsidRDefault="00B036E7" w:rsidP="00147275">
            <w:r>
              <w:tab/>
            </w:r>
            <w:r>
              <w:tab/>
            </w:r>
            <w:r>
              <w:tab/>
              <w:t>close(i);</w:t>
            </w:r>
          </w:p>
          <w:p w:rsidR="00B036E7" w:rsidRDefault="00B036E7" w:rsidP="00147275">
            <w:r>
              <w:rPr>
                <w:rFonts w:hint="eastAsia"/>
              </w:rPr>
              <w:t xml:space="preserve">         //</w:t>
            </w:r>
            <w:r>
              <w:rPr>
                <w:rFonts w:hint="eastAsia"/>
              </w:rPr>
              <w:t>相当于把</w:t>
            </w:r>
            <w:r>
              <w:rPr>
                <w:rFonts w:hint="eastAsia"/>
              </w:rPr>
              <w:t>0</w:t>
            </w:r>
            <w:r>
              <w:rPr>
                <w:rFonts w:hint="eastAsia"/>
              </w:rPr>
              <w:t>号文件描述符之下</w:t>
            </w:r>
            <w:r>
              <w:rPr>
                <w:rFonts w:hint="eastAsia"/>
              </w:rPr>
              <w:t>/dev/null</w:t>
            </w:r>
          </w:p>
          <w:p w:rsidR="00B036E7" w:rsidRDefault="00B036E7" w:rsidP="00147275">
            <w:r>
              <w:tab/>
            </w:r>
            <w:r>
              <w:tab/>
              <w:t>open("/dev/null", O_RDWR);</w:t>
            </w:r>
            <w:r>
              <w:rPr>
                <w:rFonts w:hint="eastAsia"/>
              </w:rPr>
              <w:t xml:space="preserve"> //fd</w:t>
            </w:r>
            <w:r>
              <w:rPr>
                <w:rFonts w:hint="eastAsia"/>
              </w:rPr>
              <w:t>文件描述符</w:t>
            </w:r>
            <w:r>
              <w:rPr>
                <w:rFonts w:hint="eastAsia"/>
              </w:rPr>
              <w:t>fd-0</w:t>
            </w:r>
            <w:r>
              <w:rPr>
                <w:rFonts w:hint="eastAsia"/>
              </w:rPr>
              <w:t>的文件描述符指向</w:t>
            </w:r>
            <w:r>
              <w:rPr>
                <w:rFonts w:hint="eastAsia"/>
              </w:rPr>
              <w:t xml:space="preserve">  -16</w:t>
            </w:r>
          </w:p>
          <w:p w:rsidR="00B036E7" w:rsidRDefault="00B036E7" w:rsidP="00147275">
            <w:r>
              <w:tab/>
            </w:r>
            <w:r>
              <w:tab/>
              <w:t>dup(0);</w:t>
            </w:r>
            <w:r>
              <w:rPr>
                <w:rFonts w:hint="eastAsia"/>
              </w:rPr>
              <w:t xml:space="preserve"> //</w:t>
            </w:r>
            <w:r>
              <w:rPr>
                <w:rFonts w:hint="eastAsia"/>
              </w:rPr>
              <w:t>把</w:t>
            </w:r>
            <w:r>
              <w:rPr>
                <w:rFonts w:hint="eastAsia"/>
              </w:rPr>
              <w:t>0</w:t>
            </w:r>
            <w:r>
              <w:rPr>
                <w:rFonts w:hint="eastAsia"/>
              </w:rPr>
              <w:t>号文件描述符</w:t>
            </w:r>
            <w:r>
              <w:rPr>
                <w:rFonts w:hint="eastAsia"/>
              </w:rPr>
              <w:t xml:space="preserve"> </w:t>
            </w:r>
            <w:r>
              <w:rPr>
                <w:rFonts w:hint="eastAsia"/>
              </w:rPr>
              <w:t>赋值给空闲的文件描述符</w:t>
            </w:r>
            <w:r>
              <w:rPr>
                <w:rFonts w:hint="eastAsia"/>
              </w:rPr>
              <w:t xml:space="preserve"> 1</w:t>
            </w:r>
          </w:p>
          <w:p w:rsidR="00B036E7" w:rsidRDefault="00B036E7" w:rsidP="00147275">
            <w:r>
              <w:tab/>
            </w:r>
            <w:r>
              <w:tab/>
              <w:t>dup(0);</w:t>
            </w:r>
            <w:r>
              <w:rPr>
                <w:rFonts w:hint="eastAsia"/>
              </w:rPr>
              <w:t xml:space="preserve"> //</w:t>
            </w:r>
            <w:r>
              <w:rPr>
                <w:rFonts w:hint="eastAsia"/>
              </w:rPr>
              <w:t>把</w:t>
            </w:r>
            <w:r>
              <w:rPr>
                <w:rFonts w:hint="eastAsia"/>
              </w:rPr>
              <w:t>0</w:t>
            </w:r>
            <w:r>
              <w:rPr>
                <w:rFonts w:hint="eastAsia"/>
              </w:rPr>
              <w:t>号文件描述符</w:t>
            </w:r>
            <w:r>
              <w:rPr>
                <w:rFonts w:hint="eastAsia"/>
              </w:rPr>
              <w:t xml:space="preserve"> </w:t>
            </w:r>
            <w:r>
              <w:rPr>
                <w:rFonts w:hint="eastAsia"/>
              </w:rPr>
              <w:t>赋值给空闲的文件描述符</w:t>
            </w:r>
            <w:r>
              <w:rPr>
                <w:rFonts w:hint="eastAsia"/>
              </w:rPr>
              <w:t xml:space="preserve"> 2</w:t>
            </w:r>
          </w:p>
          <w:p w:rsidR="00B036E7" w:rsidRPr="00F00EB5" w:rsidRDefault="00B036E7" w:rsidP="00147275"/>
          <w:p w:rsidR="00B036E7" w:rsidRDefault="00B036E7" w:rsidP="00147275">
            <w:r>
              <w:tab/>
              <w:t>}</w:t>
            </w:r>
          </w:p>
          <w:p w:rsidR="00B036E7" w:rsidRDefault="00B036E7" w:rsidP="00147275"/>
          <w:p w:rsidR="00B036E7" w:rsidRDefault="00B036E7" w:rsidP="00147275">
            <w:r>
              <w:tab/>
              <w:t>return 0;</w:t>
            </w:r>
          </w:p>
          <w:p w:rsidR="00B036E7" w:rsidRDefault="00B036E7" w:rsidP="00147275">
            <w:r>
              <w:t>}</w:t>
            </w:r>
          </w:p>
          <w:p w:rsidR="00B036E7" w:rsidRDefault="00B036E7" w:rsidP="00147275"/>
        </w:tc>
      </w:tr>
      <w:tr w:rsidR="00B036E7" w:rsidTr="00147275">
        <w:tc>
          <w:tcPr>
            <w:tcW w:w="8522" w:type="dxa"/>
          </w:tcPr>
          <w:p w:rsidR="00B036E7" w:rsidRDefault="00B036E7" w:rsidP="00147275"/>
        </w:tc>
      </w:tr>
      <w:tr w:rsidR="00B036E7" w:rsidTr="00147275">
        <w:tc>
          <w:tcPr>
            <w:tcW w:w="8522" w:type="dxa"/>
          </w:tcPr>
          <w:p w:rsidR="00B036E7" w:rsidRDefault="00B036E7" w:rsidP="00147275"/>
        </w:tc>
      </w:tr>
      <w:tr w:rsidR="00B036E7" w:rsidTr="00147275">
        <w:tc>
          <w:tcPr>
            <w:tcW w:w="8522" w:type="dxa"/>
          </w:tcPr>
          <w:p w:rsidR="00B036E7" w:rsidRDefault="00B036E7" w:rsidP="00147275"/>
        </w:tc>
      </w:tr>
    </w:tbl>
    <w:p w:rsidR="00F64667" w:rsidRDefault="00B036E7" w:rsidP="00B036E7">
      <w:r>
        <w:rPr>
          <w:rFonts w:hint="eastAsia"/>
        </w:rPr>
        <w:br/>
      </w:r>
    </w:p>
    <w:tbl>
      <w:tblPr>
        <w:tblStyle w:val="a5"/>
        <w:tblW w:w="0" w:type="auto"/>
        <w:tblLook w:val="04A0" w:firstRow="1" w:lastRow="0" w:firstColumn="1" w:lastColumn="0" w:noHBand="0" w:noVBand="1"/>
      </w:tblPr>
      <w:tblGrid>
        <w:gridCol w:w="8522"/>
      </w:tblGrid>
      <w:tr w:rsidR="00F64667" w:rsidTr="00F64667">
        <w:tc>
          <w:tcPr>
            <w:tcW w:w="8522" w:type="dxa"/>
          </w:tcPr>
          <w:p w:rsidR="00F64667" w:rsidRDefault="00F64667" w:rsidP="00B036E7">
            <w:r>
              <w:t>UNIX</w:t>
            </w:r>
            <w:r>
              <w:t>下的网络服务程式，如</w:t>
            </w:r>
            <w:r>
              <w:t>Web</w:t>
            </w:r>
            <w:r>
              <w:t xml:space="preserve">　</w:t>
            </w:r>
            <w:r>
              <w:t>Server</w:t>
            </w:r>
            <w:r>
              <w:t>，</w:t>
            </w:r>
            <w:r>
              <w:t>FTP</w:t>
            </w:r>
            <w:r>
              <w:t>，</w:t>
            </w:r>
            <w:r>
              <w:t>Telnet</w:t>
            </w:r>
            <w:r>
              <w:t>一般都是由守护进程</w:t>
            </w:r>
            <w:r>
              <w:t>(Daemon)</w:t>
            </w:r>
            <w:r>
              <w:t>来实现的。守护进程不占用终端，在后台运</w:t>
            </w:r>
            <w:r>
              <w:t xml:space="preserve"> </w:t>
            </w:r>
            <w:r>
              <w:t>行。</w:t>
            </w:r>
            <w:r>
              <w:t>UNIX</w:t>
            </w:r>
            <w:r>
              <w:t xml:space="preserve">的守护进程一般都命名为　</w:t>
            </w:r>
            <w:r>
              <w:t>*d</w:t>
            </w:r>
            <w:r>
              <w:t xml:space="preserve">　的形式，如</w:t>
            </w:r>
            <w:r>
              <w:t>httpd</w:t>
            </w:r>
            <w:r>
              <w:t>，</w:t>
            </w:r>
            <w:r>
              <w:t>telnetd</w:t>
            </w:r>
            <w:r>
              <w:t>等等。其实，守护进程的实现是非常简单的，在我的程式中，我使用一个</w:t>
            </w:r>
            <w:r>
              <w:t xml:space="preserve"> INIT_DAEMON</w:t>
            </w:r>
            <w:r>
              <w:t>宏来实现守护进程的初始化工作，如图</w:t>
            </w:r>
            <w:r>
              <w:t>2.4</w:t>
            </w:r>
            <w:r>
              <w:t>所示。第一次调用</w:t>
            </w:r>
            <w:r>
              <w:t>fork</w:t>
            </w:r>
            <w:r>
              <w:t>函数，为避免挂起控制终端将守护进程放入后台执行。然后调用</w:t>
            </w:r>
            <w:r>
              <w:t xml:space="preserve"> setsid</w:t>
            </w:r>
            <w:r>
              <w:t>函数脱离控制终端，登录会话和进程组，使该进程成为会话组长，和原来的登录会话和进程组脱离，进程同时和控制终端脱离。进程已成为无终端的会</w:t>
            </w:r>
            <w:r>
              <w:t xml:space="preserve"> </w:t>
            </w:r>
            <w:r>
              <w:t>话组长。但他能重新申请打开一个控制终端。能通过使进程不再成为会话组长来禁止进程重新打开控制终端，这就需要第二次调用</w:t>
            </w:r>
            <w:r>
              <w:t>fork</w:t>
            </w:r>
            <w:r>
              <w:t>函数，父进程（会话组</w:t>
            </w:r>
            <w:r>
              <w:t xml:space="preserve"> </w:t>
            </w:r>
            <w:r>
              <w:t>长）退出，子进程继续执行，并不在拥有打开控制终端的能力。在正在执行的进程中调用</w:t>
            </w:r>
            <w:r>
              <w:t>INIT_DAEMON</w:t>
            </w:r>
            <w:r>
              <w:t xml:space="preserve">后　进程将成　</w:t>
            </w:r>
          </w:p>
        </w:tc>
      </w:tr>
      <w:tr w:rsidR="00F64667" w:rsidTr="00F64667">
        <w:tc>
          <w:tcPr>
            <w:tcW w:w="8522" w:type="dxa"/>
          </w:tcPr>
          <w:p w:rsidR="00F64667" w:rsidRDefault="00F64667" w:rsidP="00F64667">
            <w:r>
              <w:t>#define INIT_DAEMON \</w:t>
            </w:r>
          </w:p>
          <w:p w:rsidR="00F64667" w:rsidRDefault="00F64667" w:rsidP="00F64667">
            <w:r>
              <w:t>{ \</w:t>
            </w:r>
          </w:p>
          <w:p w:rsidR="00F64667" w:rsidRDefault="00F64667" w:rsidP="00F64667">
            <w:r>
              <w:tab/>
              <w:t>if(fork() &gt;0) exit(0); \</w:t>
            </w:r>
          </w:p>
          <w:p w:rsidR="00F64667" w:rsidRDefault="00F64667" w:rsidP="00F64667">
            <w:r>
              <w:tab/>
              <w:t>setsid(); \</w:t>
            </w:r>
          </w:p>
          <w:p w:rsidR="00F64667" w:rsidRDefault="00F64667" w:rsidP="00F64667">
            <w:r>
              <w:tab/>
              <w:t>if(fork()&gt;0) exit(0); \</w:t>
            </w:r>
          </w:p>
          <w:p w:rsidR="00F64667" w:rsidRDefault="00F64667" w:rsidP="00F64667">
            <w:r>
              <w:t>}</w:t>
            </w:r>
          </w:p>
        </w:tc>
      </w:tr>
      <w:tr w:rsidR="00F64667" w:rsidTr="00F64667">
        <w:tc>
          <w:tcPr>
            <w:tcW w:w="8522" w:type="dxa"/>
          </w:tcPr>
          <w:p w:rsidR="00F64667" w:rsidRDefault="00F64667" w:rsidP="00F64667">
            <w:r>
              <w:t xml:space="preserve">为守护进程，脱离控制终端进入后台执行。比如，我们的网络服务程式，能在完成创建套接口，绑定套接口，设置套接口为监听模式后，变成守护进程进入后台执行而不占用控制终端，这是网络服务程式的常用模式。　</w:t>
            </w:r>
            <w:r>
              <w:t xml:space="preserve"> </w:t>
            </w:r>
            <w:r>
              <w:br/>
            </w:r>
            <w:r>
              <w:br/>
            </w:r>
            <w:r>
              <w:t xml:space="preserve">　　</w:t>
            </w:r>
            <w:r>
              <w:t>INIT_DAEMON</w:t>
            </w:r>
            <w:r>
              <w:t xml:space="preserve">宏只提供了非常简单的功能，守护进程一旦脱离了终端，退出就成了问题。我目前使用　</w:t>
            </w:r>
            <w:r>
              <w:t>PS</w:t>
            </w:r>
            <w:r>
              <w:t xml:space="preserve">　查出进程</w:t>
            </w:r>
            <w:r>
              <w:t>ID</w:t>
            </w:r>
            <w:r>
              <w:t xml:space="preserve">然后　</w:t>
            </w:r>
            <w:r>
              <w:t>kill</w:t>
            </w:r>
            <w:r>
              <w:t xml:space="preserve">　之</w:t>
            </w:r>
            <w:r>
              <w:rPr>
                <w:rFonts w:hint="eastAsia"/>
              </w:rPr>
              <w:t>。</w:t>
            </w:r>
            <w:r>
              <w:t xml:space="preserve"> </w:t>
            </w:r>
          </w:p>
        </w:tc>
      </w:tr>
    </w:tbl>
    <w:p w:rsidR="00B036E7" w:rsidRDefault="00B036E7" w:rsidP="00B036E7"/>
    <w:p w:rsidR="00B036E7" w:rsidRDefault="00B036E7" w:rsidP="00B036E7">
      <w:pPr>
        <w:pStyle w:val="2"/>
      </w:pPr>
      <w:r>
        <w:rPr>
          <w:rFonts w:hint="eastAsia"/>
        </w:rPr>
        <w:t>进程项目开发进价</w:t>
      </w:r>
    </w:p>
    <w:p w:rsidR="00B036E7" w:rsidRDefault="00B036E7" w:rsidP="00B036E7">
      <w:pPr>
        <w:pStyle w:val="3"/>
      </w:pPr>
      <w:r>
        <w:rPr>
          <w:rFonts w:hint="eastAsia"/>
        </w:rPr>
        <w:t>多进程测试框架搭建</w:t>
      </w:r>
    </w:p>
    <w:p w:rsidR="00B036E7" w:rsidRDefault="00B036E7" w:rsidP="00B036E7"/>
    <w:p w:rsidR="00B036E7" w:rsidRDefault="00B036E7" w:rsidP="00B036E7">
      <w:pPr>
        <w:pStyle w:val="3"/>
      </w:pPr>
      <w:r>
        <w:rPr>
          <w:rFonts w:hint="eastAsia"/>
        </w:rPr>
        <w:t>多进程遇上动态库</w:t>
      </w:r>
    </w:p>
    <w:p w:rsidR="00B036E7" w:rsidRDefault="00B036E7" w:rsidP="00B036E7"/>
    <w:p w:rsidR="00B036E7" w:rsidRDefault="00B036E7" w:rsidP="00B036E7"/>
    <w:p w:rsidR="00B036E7" w:rsidRDefault="00B036E7" w:rsidP="00B036E7"/>
    <w:p w:rsidR="00E80643" w:rsidRDefault="00E80643" w:rsidP="00D523A0">
      <w:pPr>
        <w:pStyle w:val="1"/>
        <w:rPr>
          <w:rFonts w:hint="eastAsia"/>
        </w:rPr>
      </w:pPr>
      <w:r>
        <w:rPr>
          <w:rFonts w:hint="eastAsia"/>
        </w:rPr>
        <w:t>linux</w:t>
      </w:r>
      <w:r>
        <w:rPr>
          <w:rFonts w:hint="eastAsia"/>
        </w:rPr>
        <w:t>定时器中的时间</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Default="00E80643" w:rsidP="00147275">
            <w:r w:rsidRPr="007256B2">
              <w:rPr>
                <w:rFonts w:hint="eastAsia"/>
                <w:b/>
                <w:bCs/>
              </w:rPr>
              <w:t>三种不同精度的睡眠</w:t>
            </w:r>
          </w:p>
        </w:tc>
      </w:tr>
      <w:tr w:rsidR="00E80643" w:rsidTr="00147275">
        <w:tc>
          <w:tcPr>
            <w:tcW w:w="8522" w:type="dxa"/>
          </w:tcPr>
          <w:p w:rsidR="00E80643" w:rsidRDefault="00E80643" w:rsidP="00657ADF">
            <w:pPr>
              <w:numPr>
                <w:ilvl w:val="0"/>
                <w:numId w:val="46"/>
              </w:numPr>
            </w:pPr>
            <w:r w:rsidRPr="00064FE1">
              <w:t>unsigned int sleep(unsigned int seconds);</w:t>
            </w:r>
            <w:r>
              <w:rPr>
                <w:rFonts w:hint="eastAsia"/>
              </w:rPr>
              <w:t xml:space="preserve"> </w:t>
            </w:r>
            <w:r>
              <w:rPr>
                <w:rFonts w:hint="eastAsia"/>
              </w:rPr>
              <w:t>秒</w:t>
            </w:r>
          </w:p>
          <w:p w:rsidR="00E80643" w:rsidRDefault="00E80643" w:rsidP="00147275">
            <w:pPr>
              <w:ind w:left="720"/>
            </w:pPr>
            <w:r>
              <w:rPr>
                <w:rFonts w:hint="eastAsia"/>
              </w:rPr>
              <w:t>若被中断打断，返回剩余时间</w:t>
            </w:r>
            <w:r>
              <w:rPr>
                <w:rFonts w:hint="eastAsia"/>
              </w:rPr>
              <w:t xml:space="preserve"> </w:t>
            </w:r>
          </w:p>
          <w:p w:rsidR="00E80643" w:rsidRPr="00064FE1" w:rsidRDefault="00E80643" w:rsidP="00147275"/>
          <w:p w:rsidR="00E80643" w:rsidRDefault="00E80643" w:rsidP="00657ADF">
            <w:pPr>
              <w:numPr>
                <w:ilvl w:val="0"/>
                <w:numId w:val="46"/>
              </w:numPr>
            </w:pPr>
            <w:r w:rsidRPr="00064FE1">
              <w:t>int usleep(useconds_t usec);</w:t>
            </w:r>
            <w:r>
              <w:rPr>
                <w:rFonts w:hint="eastAsia"/>
              </w:rPr>
              <w:t xml:space="preserve"> </w:t>
            </w:r>
            <w:r>
              <w:rPr>
                <w:rFonts w:hint="eastAsia"/>
              </w:rPr>
              <w:t>微妙</w:t>
            </w:r>
          </w:p>
          <w:p w:rsidR="00E80643" w:rsidRDefault="00E80643" w:rsidP="00147275">
            <w:pPr>
              <w:ind w:left="720"/>
            </w:pPr>
            <w:r>
              <w:rPr>
                <w:rFonts w:hint="eastAsia"/>
              </w:rPr>
              <w:t>若被中断打断，返回剩余时间</w:t>
            </w:r>
            <w:r>
              <w:rPr>
                <w:rFonts w:hint="eastAsia"/>
              </w:rPr>
              <w:t xml:space="preserve">  </w:t>
            </w:r>
          </w:p>
          <w:p w:rsidR="00E80643" w:rsidRPr="00064FE1" w:rsidRDefault="00E80643" w:rsidP="00147275">
            <w:pPr>
              <w:ind w:left="720"/>
            </w:pPr>
          </w:p>
          <w:p w:rsidR="00E80643" w:rsidRDefault="00E80643" w:rsidP="00657ADF">
            <w:pPr>
              <w:numPr>
                <w:ilvl w:val="0"/>
                <w:numId w:val="46"/>
              </w:numPr>
            </w:pPr>
            <w:r w:rsidRPr="00064FE1">
              <w:t>int nanosleep(const struct timespec *req, struct timespec *rem);</w:t>
            </w:r>
            <w:r>
              <w:rPr>
                <w:rFonts w:hint="eastAsia"/>
              </w:rPr>
              <w:t>纳秒时间</w:t>
            </w:r>
          </w:p>
          <w:p w:rsidR="00E80643" w:rsidRPr="00064FE1" w:rsidRDefault="00E80643" w:rsidP="00147275">
            <w:pPr>
              <w:ind w:left="720"/>
            </w:pPr>
            <w:r>
              <w:rPr>
                <w:rFonts w:hint="eastAsia"/>
              </w:rPr>
              <w:t>要睡眠的时间</w:t>
            </w:r>
            <w:r w:rsidRPr="00064FE1">
              <w:t>req</w:t>
            </w:r>
            <w:r>
              <w:rPr>
                <w:rFonts w:hint="eastAsia"/>
              </w:rPr>
              <w:t>；剩余睡眠时间，如果要中断，通过</w:t>
            </w:r>
            <w:r>
              <w:rPr>
                <w:rFonts w:hint="eastAsia"/>
              </w:rPr>
              <w:t>rem</w:t>
            </w:r>
            <w:r>
              <w:rPr>
                <w:rFonts w:hint="eastAsia"/>
              </w:rPr>
              <w:t>返回过来。</w:t>
            </w:r>
          </w:p>
          <w:p w:rsidR="00E80643" w:rsidRPr="00064FE1" w:rsidRDefault="00E80643" w:rsidP="00147275"/>
        </w:tc>
      </w:tr>
      <w:tr w:rsidR="00E80643" w:rsidTr="00147275">
        <w:tc>
          <w:tcPr>
            <w:tcW w:w="8522" w:type="dxa"/>
          </w:tcPr>
          <w:p w:rsidR="00E80643" w:rsidRPr="00F006C4" w:rsidRDefault="00E80643" w:rsidP="00147275">
            <w:pPr>
              <w:rPr>
                <w:b/>
              </w:rPr>
            </w:pPr>
            <w:r w:rsidRPr="00F006C4">
              <w:rPr>
                <w:rFonts w:hint="eastAsia"/>
                <w:b/>
              </w:rPr>
              <w:t>三种时间结构</w:t>
            </w:r>
          </w:p>
          <w:p w:rsidR="00E80643" w:rsidRPr="00CD2C1C" w:rsidRDefault="00E80643" w:rsidP="00147275">
            <w:r w:rsidRPr="00CD2C1C">
              <w:t>time_t</w:t>
            </w:r>
            <w:r>
              <w:rPr>
                <w:rFonts w:hint="eastAsia"/>
              </w:rPr>
              <w:t xml:space="preserve">  </w:t>
            </w:r>
            <w:r>
              <w:rPr>
                <w:rFonts w:hint="eastAsia"/>
              </w:rPr>
              <w:t>秒</w:t>
            </w:r>
          </w:p>
          <w:p w:rsidR="00E80643" w:rsidRPr="00CD2C1C" w:rsidRDefault="00E80643" w:rsidP="00147275">
            <w:r w:rsidRPr="00CD2C1C">
              <w:t>struct timeval {</w:t>
            </w:r>
          </w:p>
          <w:p w:rsidR="00E80643" w:rsidRPr="00CD2C1C" w:rsidRDefault="00E80643" w:rsidP="00147275">
            <w:r w:rsidRPr="00CD2C1C">
              <w:tab/>
              <w:t>long    tv_sec;         /* seconds */</w:t>
            </w:r>
          </w:p>
          <w:p w:rsidR="00E80643" w:rsidRPr="00CD2C1C" w:rsidRDefault="00E80643" w:rsidP="00147275">
            <w:r w:rsidRPr="00CD2C1C">
              <w:tab/>
              <w:t>long    tv_usec;        /* microseconds */</w:t>
            </w:r>
            <w:r>
              <w:rPr>
                <w:rFonts w:hint="eastAsia"/>
              </w:rPr>
              <w:t>微妙</w:t>
            </w:r>
          </w:p>
          <w:p w:rsidR="00E80643" w:rsidRPr="00CD2C1C" w:rsidRDefault="00E80643" w:rsidP="00147275">
            <w:r w:rsidRPr="00CD2C1C">
              <w:t>};</w:t>
            </w:r>
          </w:p>
          <w:p w:rsidR="00E80643" w:rsidRPr="00CD2C1C" w:rsidRDefault="00E80643" w:rsidP="00147275">
            <w:r w:rsidRPr="00CD2C1C">
              <w:t>struct timespec {</w:t>
            </w:r>
            <w:r>
              <w:rPr>
                <w:rFonts w:hint="eastAsia"/>
              </w:rPr>
              <w:t xml:space="preserve"> </w:t>
            </w:r>
            <w:r>
              <w:rPr>
                <w:rFonts w:hint="eastAsia"/>
              </w:rPr>
              <w:t>纳秒</w:t>
            </w:r>
          </w:p>
          <w:p w:rsidR="00E80643" w:rsidRPr="00CD2C1C" w:rsidRDefault="00E80643" w:rsidP="00147275">
            <w:r w:rsidRPr="00CD2C1C">
              <w:tab/>
              <w:t>time_t tv_sec;        /* seconds */</w:t>
            </w:r>
          </w:p>
          <w:p w:rsidR="00E80643" w:rsidRPr="00CD2C1C" w:rsidRDefault="00E80643" w:rsidP="00147275">
            <w:r w:rsidRPr="00CD2C1C">
              <w:tab/>
              <w:t>long   tv_nsec;       /* nanoseconds */</w:t>
            </w:r>
          </w:p>
          <w:p w:rsidR="00E80643" w:rsidRPr="00CD2C1C" w:rsidRDefault="00E80643" w:rsidP="00147275">
            <w:r w:rsidRPr="00CD2C1C">
              <w:t>};</w:t>
            </w:r>
          </w:p>
          <w:p w:rsidR="00E80643" w:rsidRPr="00064FE1" w:rsidRDefault="00E80643" w:rsidP="00147275"/>
        </w:tc>
      </w:tr>
      <w:tr w:rsidR="00E80643" w:rsidTr="00147275">
        <w:tc>
          <w:tcPr>
            <w:tcW w:w="8522" w:type="dxa"/>
          </w:tcPr>
          <w:p w:rsidR="00E80643" w:rsidRDefault="00E80643" w:rsidP="00147275">
            <w:r>
              <w:rPr>
                <w:rFonts w:hint="eastAsia"/>
              </w:rPr>
              <w:t>setitime</w:t>
            </w:r>
            <w:r>
              <w:rPr>
                <w:rFonts w:hint="eastAsia"/>
              </w:rPr>
              <w:t>函数：</w:t>
            </w:r>
            <w:r>
              <w:rPr>
                <w:rFonts w:hint="eastAsia"/>
              </w:rPr>
              <w:t xml:space="preserve"> </w:t>
            </w:r>
            <w:r>
              <w:rPr>
                <w:rFonts w:hint="eastAsia"/>
              </w:rPr>
              <w:t>间隙性产生定时器</w:t>
            </w:r>
          </w:p>
          <w:p w:rsidR="00E80643" w:rsidRPr="008E40E6" w:rsidRDefault="00E80643" w:rsidP="00657ADF">
            <w:pPr>
              <w:numPr>
                <w:ilvl w:val="0"/>
                <w:numId w:val="47"/>
              </w:numPr>
            </w:pPr>
            <w:r w:rsidRPr="008E40E6">
              <w:rPr>
                <w:rFonts w:hint="eastAsia"/>
              </w:rPr>
              <w:t>包含头文件</w:t>
            </w:r>
            <w:r w:rsidRPr="008E40E6">
              <w:t xml:space="preserve">&lt;sys/time.h&gt; </w:t>
            </w:r>
          </w:p>
          <w:p w:rsidR="00E80643" w:rsidRPr="008E40E6" w:rsidRDefault="00E80643" w:rsidP="00657ADF">
            <w:pPr>
              <w:numPr>
                <w:ilvl w:val="0"/>
                <w:numId w:val="47"/>
              </w:numPr>
            </w:pPr>
            <w:r w:rsidRPr="008E40E6">
              <w:rPr>
                <w:rFonts w:hint="eastAsia"/>
              </w:rPr>
              <w:t>功能</w:t>
            </w:r>
            <w:r w:rsidRPr="008E40E6">
              <w:t>setitimer()</w:t>
            </w:r>
            <w:r w:rsidRPr="008E40E6">
              <w:rPr>
                <w:rFonts w:hint="eastAsia"/>
              </w:rPr>
              <w:t>比</w:t>
            </w:r>
            <w:r w:rsidRPr="008E40E6">
              <w:t>alarm</w:t>
            </w:r>
            <w:r w:rsidRPr="008E40E6">
              <w:rPr>
                <w:rFonts w:hint="eastAsia"/>
              </w:rPr>
              <w:t>功能强大，支持</w:t>
            </w:r>
            <w:r w:rsidRPr="008E40E6">
              <w:t>3</w:t>
            </w:r>
            <w:r w:rsidRPr="008E40E6">
              <w:rPr>
                <w:rFonts w:hint="eastAsia"/>
              </w:rPr>
              <w:t>种类型的定时器</w:t>
            </w:r>
          </w:p>
          <w:p w:rsidR="00E80643" w:rsidRPr="008E40E6" w:rsidRDefault="00E80643" w:rsidP="00657ADF">
            <w:pPr>
              <w:numPr>
                <w:ilvl w:val="0"/>
                <w:numId w:val="47"/>
              </w:numPr>
            </w:pPr>
            <w:r w:rsidRPr="008E40E6">
              <w:rPr>
                <w:rFonts w:hint="eastAsia"/>
              </w:rPr>
              <w:t>原型：</w:t>
            </w:r>
          </w:p>
          <w:p w:rsidR="00E80643" w:rsidRPr="008E40E6" w:rsidRDefault="00E80643" w:rsidP="00147275">
            <w:r w:rsidRPr="008E40E6">
              <w:rPr>
                <w:b/>
                <w:bCs/>
              </w:rPr>
              <w:t>int setitimer(int which, const struct itimerval *value, struct itimerval *ovalue));</w:t>
            </w:r>
          </w:p>
          <w:p w:rsidR="00E80643" w:rsidRPr="008E40E6" w:rsidRDefault="00E80643" w:rsidP="00657ADF">
            <w:pPr>
              <w:numPr>
                <w:ilvl w:val="0"/>
                <w:numId w:val="47"/>
              </w:numPr>
            </w:pPr>
            <w:r w:rsidRPr="008E40E6">
              <w:rPr>
                <w:rFonts w:hint="eastAsia"/>
              </w:rPr>
              <w:t>参数</w:t>
            </w:r>
          </w:p>
          <w:p w:rsidR="00E80643" w:rsidRPr="008E40E6" w:rsidRDefault="00E80643" w:rsidP="00657ADF">
            <w:pPr>
              <w:numPr>
                <w:ilvl w:val="1"/>
                <w:numId w:val="47"/>
              </w:numPr>
            </w:pPr>
            <w:r w:rsidRPr="008E40E6">
              <w:rPr>
                <w:rFonts w:hint="eastAsia"/>
              </w:rPr>
              <w:t>第一个参数</w:t>
            </w:r>
            <w:r w:rsidRPr="008E40E6">
              <w:t>which</w:t>
            </w:r>
            <w:r w:rsidRPr="008E40E6">
              <w:rPr>
                <w:rFonts w:hint="eastAsia"/>
              </w:rPr>
              <w:t>指定定时器类型</w:t>
            </w:r>
          </w:p>
          <w:p w:rsidR="00E80643" w:rsidRPr="008E40E6" w:rsidRDefault="00E80643" w:rsidP="00657ADF">
            <w:pPr>
              <w:numPr>
                <w:ilvl w:val="1"/>
                <w:numId w:val="47"/>
              </w:numPr>
            </w:pPr>
            <w:r w:rsidRPr="008E40E6">
              <w:rPr>
                <w:rFonts w:hint="eastAsia"/>
              </w:rPr>
              <w:t>第二个参数是结构</w:t>
            </w:r>
            <w:r w:rsidRPr="008E40E6">
              <w:t>itimerval</w:t>
            </w:r>
            <w:r w:rsidRPr="008E40E6">
              <w:rPr>
                <w:rFonts w:hint="eastAsia"/>
              </w:rPr>
              <w:t>的一个实例，结构</w:t>
            </w:r>
            <w:r w:rsidRPr="008E40E6">
              <w:t>itimerval</w:t>
            </w:r>
            <w:r w:rsidRPr="008E40E6">
              <w:rPr>
                <w:rFonts w:hint="eastAsia"/>
              </w:rPr>
              <w:t>形式</w:t>
            </w:r>
          </w:p>
          <w:p w:rsidR="00E80643" w:rsidRPr="008E40E6" w:rsidRDefault="00E80643" w:rsidP="00657ADF">
            <w:pPr>
              <w:numPr>
                <w:ilvl w:val="1"/>
                <w:numId w:val="47"/>
              </w:numPr>
            </w:pPr>
            <w:r w:rsidRPr="008E40E6">
              <w:rPr>
                <w:rFonts w:hint="eastAsia"/>
              </w:rPr>
              <w:t>第三个参数可不做处理。</w:t>
            </w:r>
          </w:p>
          <w:p w:rsidR="00E80643" w:rsidRDefault="00E80643" w:rsidP="00657ADF">
            <w:pPr>
              <w:numPr>
                <w:ilvl w:val="0"/>
                <w:numId w:val="47"/>
              </w:numPr>
            </w:pPr>
            <w:r w:rsidRPr="008E40E6">
              <w:rPr>
                <w:rFonts w:hint="eastAsia"/>
              </w:rPr>
              <w:t>返回值</w:t>
            </w:r>
            <w:r w:rsidRPr="008E40E6">
              <w:t>:</w:t>
            </w:r>
            <w:r w:rsidRPr="008E40E6">
              <w:rPr>
                <w:rFonts w:hint="eastAsia"/>
              </w:rPr>
              <w:t>成功返回</w:t>
            </w:r>
            <w:r w:rsidRPr="008E40E6">
              <w:t>0</w:t>
            </w:r>
            <w:r w:rsidRPr="008E40E6">
              <w:rPr>
                <w:rFonts w:hint="eastAsia"/>
              </w:rPr>
              <w:t>失败返回</w:t>
            </w:r>
            <w:r w:rsidRPr="008E40E6">
              <w:t>-1</w:t>
            </w:r>
          </w:p>
          <w:p w:rsidR="00E80643" w:rsidRPr="008E40E6" w:rsidRDefault="00E80643" w:rsidP="00147275">
            <w:pPr>
              <w:ind w:left="720"/>
            </w:pPr>
          </w:p>
          <w:p w:rsidR="00E80643" w:rsidRPr="008E40E6" w:rsidRDefault="00E80643" w:rsidP="00657ADF">
            <w:pPr>
              <w:numPr>
                <w:ilvl w:val="0"/>
                <w:numId w:val="47"/>
              </w:numPr>
            </w:pPr>
            <w:r w:rsidRPr="008E40E6">
              <w:t>ITIMER_REAL</w:t>
            </w:r>
            <w:r w:rsidRPr="008E40E6">
              <w:rPr>
                <w:rFonts w:hint="eastAsia"/>
              </w:rPr>
              <w:t>：经过指定的时间后，内核将发送</w:t>
            </w:r>
            <w:r w:rsidRPr="008E40E6">
              <w:t>SIGALRM</w:t>
            </w:r>
            <w:r w:rsidRPr="008E40E6">
              <w:rPr>
                <w:rFonts w:hint="eastAsia"/>
              </w:rPr>
              <w:t>信号给本进程</w:t>
            </w:r>
            <w:r w:rsidRPr="008E40E6">
              <w:rPr>
                <w:rFonts w:hint="eastAsia"/>
              </w:rPr>
              <w:t xml:space="preserve"> </w:t>
            </w:r>
          </w:p>
          <w:p w:rsidR="00E80643" w:rsidRPr="008E40E6" w:rsidRDefault="00E80643" w:rsidP="00657ADF">
            <w:pPr>
              <w:numPr>
                <w:ilvl w:val="0"/>
                <w:numId w:val="47"/>
              </w:numPr>
            </w:pPr>
            <w:r w:rsidRPr="008E40E6">
              <w:t xml:space="preserve">ITIMER_VIRTUAL </w:t>
            </w:r>
            <w:r w:rsidRPr="008E40E6">
              <w:rPr>
                <w:rFonts w:hint="eastAsia"/>
              </w:rPr>
              <w:t>：程序在用户空间执行指定的时间后，内核将发送</w:t>
            </w:r>
            <w:r w:rsidRPr="008E40E6">
              <w:t>SIGVTALRM</w:t>
            </w:r>
            <w:r w:rsidRPr="008E40E6">
              <w:rPr>
                <w:rFonts w:hint="eastAsia"/>
              </w:rPr>
              <w:t>信号给本进程</w:t>
            </w:r>
            <w:r w:rsidRPr="008E40E6">
              <w:rPr>
                <w:rFonts w:hint="eastAsia"/>
              </w:rPr>
              <w:t xml:space="preserve"> </w:t>
            </w:r>
          </w:p>
          <w:p w:rsidR="00E80643" w:rsidRPr="008E40E6" w:rsidRDefault="00E80643" w:rsidP="00657ADF">
            <w:pPr>
              <w:numPr>
                <w:ilvl w:val="0"/>
                <w:numId w:val="47"/>
              </w:numPr>
            </w:pPr>
            <w:r w:rsidRPr="008E40E6">
              <w:t xml:space="preserve">ITIMER_PROF </w:t>
            </w:r>
            <w:r w:rsidRPr="008E40E6">
              <w:rPr>
                <w:rFonts w:hint="eastAsia"/>
              </w:rPr>
              <w:t>：进程在内核空间中执行时，时间计数会减少，通常与</w:t>
            </w:r>
            <w:r w:rsidRPr="008E40E6">
              <w:t>ITIMER_VIRTUAL</w:t>
            </w:r>
            <w:r w:rsidRPr="008E40E6">
              <w:rPr>
                <w:rFonts w:hint="eastAsia"/>
              </w:rPr>
              <w:t>共用，代表进程在用户空间与内核空间中运行指定时间后，内核将发送</w:t>
            </w:r>
            <w:r w:rsidRPr="008E40E6">
              <w:t>SIGPROF</w:t>
            </w:r>
            <w:r w:rsidRPr="008E40E6">
              <w:rPr>
                <w:rFonts w:hint="eastAsia"/>
              </w:rPr>
              <w:t>信号给本进程。</w:t>
            </w:r>
          </w:p>
        </w:tc>
      </w:tr>
      <w:tr w:rsidR="00E80643" w:rsidTr="00147275">
        <w:tc>
          <w:tcPr>
            <w:tcW w:w="8522" w:type="dxa"/>
          </w:tcPr>
          <w:p w:rsidR="00E80643" w:rsidRPr="00D15CB1" w:rsidRDefault="00E80643" w:rsidP="00147275">
            <w:r>
              <w:rPr>
                <w:rFonts w:hint="eastAsia"/>
              </w:rPr>
              <w:lastRenderedPageBreak/>
              <w:t>思考</w:t>
            </w:r>
            <w:r>
              <w:rPr>
                <w:rFonts w:hint="eastAsia"/>
              </w:rPr>
              <w:t>why ITIMER_PROF</w:t>
            </w:r>
            <w:r>
              <w:rPr>
                <w:rFonts w:hint="eastAsia"/>
              </w:rPr>
              <w:t>存在？</w:t>
            </w:r>
          </w:p>
        </w:tc>
      </w:tr>
      <w:tr w:rsidR="00E80643" w:rsidTr="00147275">
        <w:tc>
          <w:tcPr>
            <w:tcW w:w="8522" w:type="dxa"/>
          </w:tcPr>
          <w:p w:rsidR="00E80643" w:rsidRPr="00D15CB1" w:rsidRDefault="00E80643" w:rsidP="00147275">
            <w:r>
              <w:rPr>
                <w:rFonts w:hint="eastAsia"/>
              </w:rPr>
              <w:t>cpu</w:t>
            </w:r>
            <w:r>
              <w:rPr>
                <w:rFonts w:hint="eastAsia"/>
              </w:rPr>
              <w:t>运行时间：一般指（进程在用户空间和内核空间）共同的运行时间</w:t>
            </w:r>
          </w:p>
        </w:tc>
      </w:tr>
    </w:tbl>
    <w:p w:rsidR="00E80643" w:rsidRDefault="00E80643" w:rsidP="00E80643"/>
    <w:p w:rsidR="00E80643" w:rsidRDefault="00E80643" w:rsidP="00E80643">
      <w:r>
        <w:rPr>
          <w:rFonts w:hint="eastAsia"/>
        </w:rPr>
        <w:t>setitmie</w:t>
      </w:r>
      <w:r>
        <w:rPr>
          <w:rFonts w:hint="eastAsia"/>
        </w:rPr>
        <w:t>函数用法</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Default="00E80643" w:rsidP="00147275"/>
        </w:tc>
      </w:tr>
      <w:tr w:rsidR="00E80643" w:rsidTr="00147275">
        <w:tc>
          <w:tcPr>
            <w:tcW w:w="8522" w:type="dxa"/>
          </w:tcPr>
          <w:p w:rsidR="00E80643" w:rsidRDefault="00E80643" w:rsidP="00147275">
            <w:r>
              <w:t>int main(int argc, char *argv[])</w:t>
            </w:r>
          </w:p>
          <w:p w:rsidR="00E80643" w:rsidRDefault="00E80643" w:rsidP="00147275">
            <w:r>
              <w:t>{</w:t>
            </w:r>
          </w:p>
          <w:p w:rsidR="00E80643" w:rsidRDefault="00E80643" w:rsidP="00147275">
            <w:r>
              <w:tab/>
              <w:t>struct timeval tv_interval = {1, 0};</w:t>
            </w:r>
          </w:p>
          <w:p w:rsidR="00E80643" w:rsidRDefault="00E80643" w:rsidP="00147275">
            <w:r>
              <w:tab/>
              <w:t>struct timeval tv_value = {1, 0};</w:t>
            </w:r>
          </w:p>
          <w:p w:rsidR="00E80643" w:rsidRDefault="00E80643" w:rsidP="00147275">
            <w:r>
              <w:tab/>
              <w:t>struct itimerval it;</w:t>
            </w:r>
          </w:p>
          <w:p w:rsidR="00E80643" w:rsidRDefault="00E80643" w:rsidP="00147275">
            <w:r>
              <w:tab/>
              <w:t>it.it_interval = tv_interval;</w:t>
            </w:r>
            <w:r>
              <w:rPr>
                <w:rFonts w:hint="eastAsia"/>
              </w:rPr>
              <w:t xml:space="preserve"> //</w:t>
            </w:r>
            <w:r>
              <w:rPr>
                <w:rFonts w:hint="eastAsia"/>
              </w:rPr>
              <w:t>产生定时器的时间间隔</w:t>
            </w:r>
          </w:p>
          <w:p w:rsidR="00E80643" w:rsidRDefault="00E80643" w:rsidP="00147275">
            <w:r>
              <w:tab/>
              <w:t>it.it_value = tv_value;</w:t>
            </w:r>
            <w:r>
              <w:rPr>
                <w:rFonts w:hint="eastAsia"/>
              </w:rPr>
              <w:t xml:space="preserve"> //</w:t>
            </w:r>
            <w:r>
              <w:rPr>
                <w:rFonts w:hint="eastAsia"/>
              </w:rPr>
              <w:t>第一次产生定时器信号的时间</w:t>
            </w:r>
          </w:p>
          <w:p w:rsidR="00E80643" w:rsidRDefault="00E80643" w:rsidP="00147275">
            <w:r>
              <w:tab/>
              <w:t>setitimer(ITIMER_REAL, &amp;it, NULL);</w:t>
            </w:r>
          </w:p>
          <w:p w:rsidR="00E80643" w:rsidRDefault="00E80643" w:rsidP="00147275"/>
          <w:p w:rsidR="00E80643" w:rsidRDefault="00E80643" w:rsidP="00147275">
            <w:r>
              <w:tab/>
              <w:t>int i;</w:t>
            </w:r>
          </w:p>
          <w:p w:rsidR="00E80643" w:rsidRDefault="00E80643" w:rsidP="00147275">
            <w:r>
              <w:tab/>
              <w:t>for (i=0; i&lt;10000; i++);</w:t>
            </w:r>
          </w:p>
          <w:p w:rsidR="00E80643" w:rsidRDefault="00E80643" w:rsidP="00147275">
            <w:r>
              <w:tab/>
            </w:r>
            <w:r>
              <w:tab/>
              <w:t>;</w:t>
            </w:r>
          </w:p>
          <w:p w:rsidR="00E80643" w:rsidRDefault="00E80643" w:rsidP="00147275"/>
          <w:p w:rsidR="00E80643" w:rsidRDefault="00E80643" w:rsidP="00147275">
            <w:r>
              <w:tab/>
              <w:t>struct itimerval oit;</w:t>
            </w:r>
          </w:p>
          <w:p w:rsidR="00E80643" w:rsidRDefault="00E80643" w:rsidP="00147275">
            <w:r>
              <w:tab/>
              <w:t>setitimer(ITIMER_REAL, &amp;it, &amp;oit);</w:t>
            </w:r>
          </w:p>
          <w:p w:rsidR="00E80643" w:rsidRDefault="00E80643" w:rsidP="00147275">
            <w:r>
              <w:tab/>
              <w:t>printf("%d %d %d %d\n", (int)oit.it_interval.tv_sec, (int)oit.it_interval.tv_usec, (int)oit.it_value.tv_sec, (int)oit.it_value.tv_usec);</w:t>
            </w:r>
          </w:p>
          <w:p w:rsidR="00E80643" w:rsidRDefault="00E80643" w:rsidP="00147275"/>
          <w:p w:rsidR="00E80643" w:rsidRDefault="00E80643" w:rsidP="00147275">
            <w:r>
              <w:tab/>
              <w:t>return 0;</w:t>
            </w:r>
          </w:p>
          <w:p w:rsidR="00E80643" w:rsidRDefault="00E80643" w:rsidP="00147275">
            <w:r>
              <w:t>}</w:t>
            </w:r>
          </w:p>
        </w:tc>
      </w:tr>
      <w:tr w:rsidR="00E80643" w:rsidTr="00147275">
        <w:tc>
          <w:tcPr>
            <w:tcW w:w="8522" w:type="dxa"/>
          </w:tcPr>
          <w:p w:rsidR="00E80643" w:rsidRDefault="00E80643" w:rsidP="00147275"/>
        </w:tc>
      </w:tr>
    </w:tbl>
    <w:p w:rsidR="00E80643" w:rsidRDefault="00E80643" w:rsidP="00E80643"/>
    <w:p w:rsidR="00E80643" w:rsidRDefault="00E80643" w:rsidP="00E80643">
      <w:r>
        <w:rPr>
          <w:rFonts w:hint="eastAsia"/>
        </w:rPr>
        <w:t>getitimer</w:t>
      </w:r>
      <w:r>
        <w:rPr>
          <w:rFonts w:hint="eastAsia"/>
        </w:rPr>
        <w:t>函数用法</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Default="00E80643" w:rsidP="00147275">
            <w:r>
              <w:t>int main(int argc, char *argv[])</w:t>
            </w:r>
          </w:p>
          <w:p w:rsidR="00E80643" w:rsidRDefault="00E80643" w:rsidP="00147275">
            <w:r>
              <w:t>{</w:t>
            </w:r>
          </w:p>
          <w:p w:rsidR="00E80643" w:rsidRDefault="00E80643" w:rsidP="00147275">
            <w:r>
              <w:tab/>
              <w:t>struct timeval tv_interval = {1, 0};</w:t>
            </w:r>
          </w:p>
          <w:p w:rsidR="00E80643" w:rsidRDefault="00E80643" w:rsidP="00147275">
            <w:r>
              <w:tab/>
              <w:t>struct timeval tv_value = {1, 0};</w:t>
            </w:r>
          </w:p>
          <w:p w:rsidR="00E80643" w:rsidRDefault="00E80643" w:rsidP="00147275">
            <w:r>
              <w:tab/>
              <w:t>struct itimerval it;</w:t>
            </w:r>
          </w:p>
          <w:p w:rsidR="00E80643" w:rsidRDefault="00E80643" w:rsidP="00147275">
            <w:r>
              <w:tab/>
              <w:t>it.it_interval = tv_interval;</w:t>
            </w:r>
          </w:p>
          <w:p w:rsidR="00E80643" w:rsidRDefault="00E80643" w:rsidP="00147275">
            <w:r>
              <w:tab/>
              <w:t>it.it_value = tv_value;</w:t>
            </w:r>
          </w:p>
          <w:p w:rsidR="00E80643" w:rsidRDefault="00E80643" w:rsidP="00147275">
            <w:r>
              <w:tab/>
              <w:t>setitimer(ITIMER_REAL, &amp;it, NULL);</w:t>
            </w:r>
          </w:p>
          <w:p w:rsidR="00E80643" w:rsidRDefault="00E80643" w:rsidP="00147275"/>
          <w:p w:rsidR="00E80643" w:rsidRDefault="00E80643" w:rsidP="00147275">
            <w:r>
              <w:tab/>
              <w:t>int i;</w:t>
            </w:r>
          </w:p>
          <w:p w:rsidR="00E80643" w:rsidRDefault="00E80643" w:rsidP="00147275">
            <w:r>
              <w:tab/>
              <w:t>for (i=0; i&lt;10000; i++);</w:t>
            </w:r>
          </w:p>
          <w:p w:rsidR="00E80643" w:rsidRDefault="00E80643" w:rsidP="00147275">
            <w:r>
              <w:tab/>
            </w:r>
            <w:r>
              <w:tab/>
              <w:t>;</w:t>
            </w:r>
          </w:p>
          <w:p w:rsidR="00E80643" w:rsidRDefault="00E80643" w:rsidP="00147275"/>
          <w:p w:rsidR="00E80643" w:rsidRDefault="00E80643" w:rsidP="00147275">
            <w:r>
              <w:tab/>
              <w:t>getitimer(ITIMER_REAL, &amp;it);</w:t>
            </w:r>
          </w:p>
          <w:p w:rsidR="00E80643" w:rsidRDefault="00E80643" w:rsidP="00147275">
            <w:r>
              <w:tab/>
              <w:t>printf("%d %d %d %d\n", (int)it.it_interval.tv_sec, (int)it.it_interval.tv_usec, (int)it.it_value.tv_sec, (int)it.it_value.tv_usec);</w:t>
            </w:r>
          </w:p>
          <w:p w:rsidR="00E80643" w:rsidRDefault="00E80643" w:rsidP="00147275"/>
          <w:p w:rsidR="00E80643" w:rsidRDefault="00E80643" w:rsidP="00147275">
            <w:r>
              <w:tab/>
              <w:t>return 0;</w:t>
            </w:r>
          </w:p>
          <w:p w:rsidR="00E80643" w:rsidRDefault="00E80643" w:rsidP="00147275">
            <w:r>
              <w:t>}</w:t>
            </w:r>
          </w:p>
        </w:tc>
      </w:tr>
    </w:tbl>
    <w:p w:rsidR="00E80643" w:rsidRDefault="00E80643" w:rsidP="00E80643"/>
    <w:p w:rsidR="00E80643" w:rsidRDefault="00E80643" w:rsidP="00E80643"/>
    <w:p w:rsidR="00E80643" w:rsidRDefault="00E80643" w:rsidP="00E80643"/>
    <w:p w:rsidR="00E80643" w:rsidRDefault="00E80643" w:rsidP="00E80643"/>
    <w:p w:rsidR="00E80643" w:rsidRDefault="00E80643" w:rsidP="00E80643"/>
    <w:p w:rsidR="00E80643" w:rsidRDefault="00E80643" w:rsidP="00E80643"/>
    <w:p w:rsidR="00E80643" w:rsidRDefault="00E80643" w:rsidP="00E80643"/>
    <w:p w:rsidR="00B036E7" w:rsidRDefault="00B036E7" w:rsidP="00B036E7"/>
    <w:p w:rsidR="00E80643" w:rsidRDefault="00E80643" w:rsidP="00E80643">
      <w:pPr>
        <w:widowControl/>
        <w:jc w:val="left"/>
      </w:pPr>
    </w:p>
    <w:p w:rsidR="00E80643" w:rsidRDefault="00E80643" w:rsidP="00E80643">
      <w:pPr>
        <w:pStyle w:val="1"/>
      </w:pPr>
      <w:r>
        <w:rPr>
          <w:rFonts w:hint="eastAsia"/>
        </w:rPr>
        <w:t>linux</w:t>
      </w:r>
      <w:r>
        <w:rPr>
          <w:rFonts w:hint="eastAsia"/>
        </w:rPr>
        <w:t>信号</w:t>
      </w:r>
      <w:r>
        <w:rPr>
          <w:rFonts w:hint="eastAsia"/>
        </w:rPr>
        <w:t>-</w:t>
      </w:r>
      <w:r>
        <w:rPr>
          <w:rFonts w:hint="eastAsia"/>
        </w:rPr>
        <w:t>应用</w:t>
      </w:r>
      <w:r w:rsidRPr="00956CB3">
        <w:rPr>
          <w:rFonts w:hint="eastAsia"/>
        </w:rPr>
        <w:t>编程</w:t>
      </w:r>
      <w:r>
        <w:rPr>
          <w:rFonts w:hint="eastAsia"/>
        </w:rPr>
        <w:t>-</w:t>
      </w:r>
      <w:r w:rsidRPr="00956CB3">
        <w:rPr>
          <w:rFonts w:hint="eastAsia"/>
        </w:rPr>
        <w:t>专题讲座</w:t>
      </w:r>
      <w:r w:rsidRPr="00956CB3">
        <w:rPr>
          <w:rFonts w:hint="eastAsia"/>
        </w:rPr>
        <w:t xml:space="preserve"> </w:t>
      </w:r>
    </w:p>
    <w:p w:rsidR="00E80643" w:rsidRPr="00002553" w:rsidRDefault="00E80643" w:rsidP="00E80643">
      <w:pPr>
        <w:pStyle w:val="2"/>
      </w:pPr>
      <w:r>
        <w:rPr>
          <w:rFonts w:hint="eastAsia"/>
        </w:rPr>
        <w:t>1</w:t>
      </w:r>
      <w:r w:rsidR="009755FD">
        <w:t xml:space="preserve"> </w:t>
      </w:r>
      <w:r>
        <w:rPr>
          <w:rFonts w:hint="eastAsia"/>
        </w:rPr>
        <w:t>基本概念</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Default="00E80643" w:rsidP="00147275">
            <w:r>
              <w:rPr>
                <w:rFonts w:hint="eastAsia"/>
              </w:rPr>
              <w:t>中断</w:t>
            </w:r>
          </w:p>
          <w:p w:rsidR="00E80643" w:rsidRPr="001039B2" w:rsidRDefault="00E80643" w:rsidP="00657ADF">
            <w:pPr>
              <w:numPr>
                <w:ilvl w:val="0"/>
                <w:numId w:val="48"/>
              </w:numPr>
            </w:pPr>
            <w:r w:rsidRPr="001039B2">
              <w:rPr>
                <w:rFonts w:hint="eastAsia"/>
              </w:rPr>
              <w:t>中断是系统对于异步事件的响应</w:t>
            </w:r>
          </w:p>
          <w:p w:rsidR="00E80643" w:rsidRPr="001039B2" w:rsidRDefault="00E80643" w:rsidP="00657ADF">
            <w:pPr>
              <w:numPr>
                <w:ilvl w:val="0"/>
                <w:numId w:val="48"/>
              </w:numPr>
            </w:pPr>
            <w:r w:rsidRPr="001039B2">
              <w:rPr>
                <w:rFonts w:hint="eastAsia"/>
              </w:rPr>
              <w:t>中断信号</w:t>
            </w:r>
          </w:p>
          <w:p w:rsidR="00E80643" w:rsidRPr="001039B2" w:rsidRDefault="00E80643" w:rsidP="00657ADF">
            <w:pPr>
              <w:numPr>
                <w:ilvl w:val="0"/>
                <w:numId w:val="48"/>
              </w:numPr>
            </w:pPr>
            <w:r w:rsidRPr="001039B2">
              <w:rPr>
                <w:rFonts w:hint="eastAsia"/>
              </w:rPr>
              <w:t>中断源</w:t>
            </w:r>
          </w:p>
          <w:p w:rsidR="00E80643" w:rsidRPr="001039B2" w:rsidRDefault="00E80643" w:rsidP="00657ADF">
            <w:pPr>
              <w:numPr>
                <w:ilvl w:val="0"/>
                <w:numId w:val="48"/>
              </w:numPr>
            </w:pPr>
            <w:r w:rsidRPr="001039B2">
              <w:rPr>
                <w:rFonts w:hint="eastAsia"/>
              </w:rPr>
              <w:t>现场信息</w:t>
            </w:r>
          </w:p>
          <w:p w:rsidR="00E80643" w:rsidRPr="001039B2" w:rsidRDefault="00E80643" w:rsidP="00657ADF">
            <w:pPr>
              <w:numPr>
                <w:ilvl w:val="0"/>
                <w:numId w:val="48"/>
              </w:numPr>
            </w:pPr>
            <w:r w:rsidRPr="001039B2">
              <w:rPr>
                <w:rFonts w:hint="eastAsia"/>
              </w:rPr>
              <w:t>中断处理程序</w:t>
            </w:r>
          </w:p>
          <w:p w:rsidR="00E80643" w:rsidRDefault="00E80643" w:rsidP="00657ADF">
            <w:pPr>
              <w:numPr>
                <w:ilvl w:val="0"/>
                <w:numId w:val="48"/>
              </w:numPr>
            </w:pPr>
            <w:r w:rsidRPr="001039B2">
              <w:rPr>
                <w:rFonts w:hint="eastAsia"/>
              </w:rPr>
              <w:t>中断向量表</w:t>
            </w:r>
          </w:p>
          <w:p w:rsidR="00E80643" w:rsidRPr="001039B2" w:rsidRDefault="00E80643" w:rsidP="00147275">
            <w:r w:rsidRPr="001039B2">
              <w:rPr>
                <w:rFonts w:hint="eastAsia"/>
              </w:rPr>
              <w:t>异步事件的响应</w:t>
            </w:r>
            <w:r>
              <w:rPr>
                <w:rFonts w:hint="eastAsia"/>
              </w:rPr>
              <w:t>：进程执行代码的过程中可以随时被打断，然后去执行异常处理程序</w:t>
            </w:r>
          </w:p>
          <w:p w:rsidR="00E80643" w:rsidRDefault="00E80643" w:rsidP="00147275">
            <w:r>
              <w:rPr>
                <w:rFonts w:hint="eastAsia"/>
              </w:rPr>
              <w:t>生活中的中断和计算机系统中的中断</w:t>
            </w:r>
          </w:p>
          <w:p w:rsidR="00E80643" w:rsidRDefault="00E80643" w:rsidP="00657ADF">
            <w:pPr>
              <w:pStyle w:val="a9"/>
              <w:numPr>
                <w:ilvl w:val="0"/>
                <w:numId w:val="73"/>
              </w:numPr>
              <w:ind w:firstLineChars="0"/>
            </w:pPr>
            <w:r>
              <w:rPr>
                <w:rFonts w:hint="eastAsia"/>
              </w:rPr>
              <w:t>无中断生活场景</w:t>
            </w:r>
          </w:p>
          <w:p w:rsidR="00E80643" w:rsidRDefault="00E80643" w:rsidP="00147275">
            <w:pPr>
              <w:pStyle w:val="a9"/>
              <w:ind w:left="360" w:firstLineChars="0" w:firstLine="0"/>
            </w:pPr>
            <w:r>
              <w:rPr>
                <w:rFonts w:hint="eastAsia"/>
              </w:rPr>
              <w:t>张三看书，厨房烧水</w:t>
            </w:r>
          </w:p>
          <w:p w:rsidR="00E80643" w:rsidRDefault="00E80643" w:rsidP="00147275">
            <w:r>
              <w:rPr>
                <w:rFonts w:hint="eastAsia"/>
              </w:rPr>
              <w:t>2</w:t>
            </w:r>
            <w:r>
              <w:rPr>
                <w:rFonts w:hint="eastAsia"/>
              </w:rPr>
              <w:t>）有中断的生活场景</w:t>
            </w:r>
          </w:p>
          <w:p w:rsidR="00E80643" w:rsidRPr="00EB07AB" w:rsidRDefault="00E80643" w:rsidP="00147275">
            <w:pPr>
              <w:pStyle w:val="a9"/>
              <w:ind w:left="360" w:firstLineChars="0" w:firstLine="0"/>
            </w:pPr>
            <w:r>
              <w:rPr>
                <w:rFonts w:hint="eastAsia"/>
              </w:rPr>
              <w:t>张三看书，设置闹钟，厨房烧水。</w:t>
            </w:r>
          </w:p>
          <w:p w:rsidR="00E80643" w:rsidRDefault="00E80643" w:rsidP="00147275">
            <w:r>
              <w:rPr>
                <w:rFonts w:hint="eastAsia"/>
              </w:rPr>
              <w:t>闹钟发出中断信号，张三把书合好</w:t>
            </w:r>
            <w:r>
              <w:rPr>
                <w:rFonts w:hint="eastAsia"/>
              </w:rPr>
              <w:t>(</w:t>
            </w:r>
            <w:r>
              <w:rPr>
                <w:rFonts w:hint="eastAsia"/>
              </w:rPr>
              <w:t>第</w:t>
            </w:r>
            <w:r>
              <w:rPr>
                <w:rFonts w:hint="eastAsia"/>
              </w:rPr>
              <w:t>20</w:t>
            </w:r>
            <w:r>
              <w:rPr>
                <w:rFonts w:hint="eastAsia"/>
              </w:rPr>
              <w:t>页</w:t>
            </w:r>
            <w:r>
              <w:rPr>
                <w:rFonts w:hint="eastAsia"/>
              </w:rPr>
              <w:t>)</w:t>
            </w:r>
            <w:r>
              <w:rPr>
                <w:rFonts w:hint="eastAsia"/>
              </w:rPr>
              <w:t>，去厨房把开水事情处理好，张三重新打开</w:t>
            </w:r>
            <w:r>
              <w:rPr>
                <w:rFonts w:hint="eastAsia"/>
              </w:rPr>
              <w:t>20</w:t>
            </w:r>
            <w:r>
              <w:rPr>
                <w:rFonts w:hint="eastAsia"/>
              </w:rPr>
              <w:t>页进行阅读。</w:t>
            </w:r>
          </w:p>
          <w:p w:rsidR="00E80643" w:rsidRDefault="00E80643" w:rsidP="00147275">
            <w:r>
              <w:rPr>
                <w:rFonts w:hint="eastAsia"/>
              </w:rPr>
              <w:t>3</w:t>
            </w:r>
            <w:r>
              <w:rPr>
                <w:rFonts w:hint="eastAsia"/>
              </w:rPr>
              <w:t>）计算机系统的中断场景</w:t>
            </w:r>
          </w:p>
          <w:p w:rsidR="00E80643" w:rsidRDefault="00E80643" w:rsidP="00147275">
            <w:r>
              <w:rPr>
                <w:rFonts w:hint="eastAsia"/>
              </w:rPr>
              <w:t>中断源发出中断信号，</w:t>
            </w:r>
            <w:r>
              <w:rPr>
                <w:rFonts w:hint="eastAsia"/>
              </w:rPr>
              <w:t>CPU</w:t>
            </w:r>
            <w:r>
              <w:rPr>
                <w:rFonts w:hint="eastAsia"/>
              </w:rPr>
              <w:t>判断中断是否屏蔽屏蔽、保护现场</w:t>
            </w:r>
            <w:r>
              <w:rPr>
                <w:rFonts w:hint="eastAsia"/>
              </w:rPr>
              <w:t xml:space="preserve"> </w:t>
            </w:r>
            <w:r>
              <w:rPr>
                <w:rFonts w:hint="eastAsia"/>
              </w:rPr>
              <w:t>，</w:t>
            </w:r>
            <w:r>
              <w:rPr>
                <w:rFonts w:hint="eastAsia"/>
              </w:rPr>
              <w:t>cpu</w:t>
            </w:r>
            <w:r>
              <w:rPr>
                <w:rFonts w:hint="eastAsia"/>
              </w:rPr>
              <w:t>执行中断处理程序，</w:t>
            </w:r>
            <w:r>
              <w:rPr>
                <w:rFonts w:hint="eastAsia"/>
              </w:rPr>
              <w:t xml:space="preserve"> cpu</w:t>
            </w:r>
            <w:r>
              <w:rPr>
                <w:rFonts w:hint="eastAsia"/>
              </w:rPr>
              <w:t>恢复现场，继续原来的任务。</w:t>
            </w:r>
            <w:r>
              <w:br/>
            </w:r>
            <w:r>
              <w:rPr>
                <w:rFonts w:hint="eastAsia"/>
              </w:rPr>
              <w:t>4</w:t>
            </w:r>
            <w:r>
              <w:rPr>
                <w:rFonts w:hint="eastAsia"/>
              </w:rPr>
              <w:t>）中断的其他概念</w:t>
            </w:r>
          </w:p>
          <w:p w:rsidR="00E80643" w:rsidRDefault="00E80643" w:rsidP="00147275">
            <w:r>
              <w:rPr>
                <w:rFonts w:hint="eastAsia"/>
              </w:rPr>
              <w:t>中断向量表保存了中断处理程序的入口地址。</w:t>
            </w:r>
          </w:p>
          <w:p w:rsidR="00E80643" w:rsidRDefault="00E80643" w:rsidP="00147275">
            <w:r>
              <w:rPr>
                <w:rFonts w:hint="eastAsia"/>
              </w:rPr>
              <w:t>中断个数固定，操作系统启动时初始化中断向量表。</w:t>
            </w:r>
          </w:p>
          <w:p w:rsidR="00E80643" w:rsidRDefault="00E80643" w:rsidP="00147275">
            <w:r>
              <w:rPr>
                <w:rFonts w:hint="eastAsia"/>
              </w:rPr>
              <w:t>中断有优先级（有人敲门，有人打电话，有优先级）</w:t>
            </w:r>
          </w:p>
          <w:p w:rsidR="00E80643" w:rsidRPr="00E17E64" w:rsidRDefault="00E80643" w:rsidP="00147275">
            <w:r>
              <w:rPr>
                <w:rFonts w:hint="eastAsia"/>
              </w:rPr>
              <w:t>中断可以屏蔽（张三可以屏蔽电话）。</w:t>
            </w:r>
          </w:p>
        </w:tc>
      </w:tr>
      <w:tr w:rsidR="00E80643" w:rsidTr="00147275">
        <w:tc>
          <w:tcPr>
            <w:tcW w:w="8522" w:type="dxa"/>
          </w:tcPr>
          <w:p w:rsidR="00E80643" w:rsidRDefault="00E80643" w:rsidP="00147275">
            <w:r>
              <w:rPr>
                <w:rFonts w:hint="eastAsia"/>
              </w:rPr>
              <w:t>中断分类</w:t>
            </w:r>
          </w:p>
          <w:p w:rsidR="00E80643" w:rsidRPr="00672A05" w:rsidRDefault="00E80643" w:rsidP="00657ADF">
            <w:pPr>
              <w:numPr>
                <w:ilvl w:val="0"/>
                <w:numId w:val="49"/>
              </w:numPr>
            </w:pPr>
            <w:r w:rsidRPr="00672A05">
              <w:rPr>
                <w:rFonts w:hint="eastAsia"/>
              </w:rPr>
              <w:t>硬件中断（外部中断）</w:t>
            </w:r>
          </w:p>
          <w:p w:rsidR="00E80643" w:rsidRPr="00672A05" w:rsidRDefault="00E80643" w:rsidP="00147275">
            <w:r w:rsidRPr="00672A05">
              <w:lastRenderedPageBreak/>
              <w:tab/>
            </w:r>
            <w:r w:rsidRPr="00672A05">
              <w:t>外部中断是指由外部设备通过硬件请求的方式产生的中断，也称为硬件中断</w:t>
            </w:r>
          </w:p>
          <w:p w:rsidR="00E80643" w:rsidRPr="00672A05" w:rsidRDefault="00E80643" w:rsidP="00657ADF">
            <w:pPr>
              <w:numPr>
                <w:ilvl w:val="0"/>
                <w:numId w:val="50"/>
              </w:numPr>
            </w:pPr>
            <w:r w:rsidRPr="00672A05">
              <w:rPr>
                <w:rFonts w:hint="eastAsia"/>
              </w:rPr>
              <w:t>软件中断（内部中断）</w:t>
            </w:r>
          </w:p>
          <w:p w:rsidR="00E80643" w:rsidRDefault="00E80643" w:rsidP="00147275">
            <w:r w:rsidRPr="00672A05">
              <w:tab/>
            </w:r>
            <w:r w:rsidRPr="00672A05">
              <w:t>内部中断是由</w:t>
            </w:r>
            <w:r w:rsidRPr="00672A05">
              <w:t>CPU</w:t>
            </w:r>
            <w:r w:rsidRPr="00672A05">
              <w:rPr>
                <w:rFonts w:hint="eastAsia"/>
              </w:rPr>
              <w:t>运行程序错误或执行内部程序调用引起的一种中断，也称为软件中断。</w:t>
            </w:r>
          </w:p>
          <w:p w:rsidR="00E80643" w:rsidRPr="00672A05" w:rsidRDefault="00E80643" w:rsidP="00657ADF">
            <w:pPr>
              <w:numPr>
                <w:ilvl w:val="0"/>
                <w:numId w:val="50"/>
              </w:numPr>
            </w:pPr>
            <w:r>
              <w:rPr>
                <w:rFonts w:hint="eastAsia"/>
              </w:rPr>
              <w:t>x86</w:t>
            </w:r>
            <w:r>
              <w:rPr>
                <w:rFonts w:hint="eastAsia"/>
              </w:rPr>
              <w:t>平台</w:t>
            </w:r>
            <w:r>
              <w:rPr>
                <w:rFonts w:hint="eastAsia"/>
              </w:rPr>
              <w:t>INT</w:t>
            </w:r>
            <w:r>
              <w:rPr>
                <w:rFonts w:hint="eastAsia"/>
              </w:rPr>
              <w:t>指令</w:t>
            </w:r>
            <w:r>
              <w:rPr>
                <w:rFonts w:hint="eastAsia"/>
              </w:rPr>
              <w:t xml:space="preserve"> ARM</w:t>
            </w:r>
            <w:r>
              <w:rPr>
                <w:rFonts w:hint="eastAsia"/>
              </w:rPr>
              <w:t>软中断指令</w:t>
            </w:r>
            <w:r>
              <w:rPr>
                <w:rFonts w:hint="eastAsia"/>
              </w:rPr>
              <w:t>SWI</w:t>
            </w:r>
          </w:p>
        </w:tc>
      </w:tr>
      <w:tr w:rsidR="00E80643" w:rsidTr="00147275">
        <w:tc>
          <w:tcPr>
            <w:tcW w:w="8522" w:type="dxa"/>
          </w:tcPr>
          <w:p w:rsidR="00E80643" w:rsidRDefault="00E80643" w:rsidP="00147275">
            <w:r>
              <w:rPr>
                <w:rFonts w:hint="eastAsia"/>
              </w:rPr>
              <w:lastRenderedPageBreak/>
              <w:t>信号概念</w:t>
            </w:r>
          </w:p>
        </w:tc>
      </w:tr>
      <w:tr w:rsidR="00E80643" w:rsidTr="00147275">
        <w:tc>
          <w:tcPr>
            <w:tcW w:w="8522" w:type="dxa"/>
          </w:tcPr>
          <w:p w:rsidR="00E80643" w:rsidRPr="00672A05" w:rsidRDefault="00E80643" w:rsidP="00657ADF">
            <w:pPr>
              <w:numPr>
                <w:ilvl w:val="0"/>
                <w:numId w:val="51"/>
              </w:numPr>
            </w:pPr>
            <w:r w:rsidRPr="00672A05">
              <w:rPr>
                <w:rFonts w:hint="eastAsia"/>
              </w:rPr>
              <w:t>信号是</w:t>
            </w:r>
            <w:r w:rsidRPr="00672A05">
              <w:t>UNIX</w:t>
            </w:r>
            <w:r w:rsidRPr="00672A05">
              <w:rPr>
                <w:rFonts w:hint="eastAsia"/>
              </w:rPr>
              <w:t>系统响应某些状况而产生的事件，进程在接收到信号时会采取相应的行动。</w:t>
            </w:r>
          </w:p>
          <w:p w:rsidR="00E80643" w:rsidRPr="00672A05" w:rsidRDefault="00E80643" w:rsidP="00657ADF">
            <w:pPr>
              <w:numPr>
                <w:ilvl w:val="0"/>
                <w:numId w:val="51"/>
              </w:numPr>
            </w:pPr>
            <w:r w:rsidRPr="00672A05">
              <w:rPr>
                <w:rFonts w:hint="eastAsia"/>
              </w:rPr>
              <w:t>信号是因为某些错误条件而产生的，比如内存段冲突、浮点处理器错误或者非法指令等</w:t>
            </w:r>
          </w:p>
          <w:p w:rsidR="00E80643" w:rsidRPr="00672A05" w:rsidRDefault="00E80643" w:rsidP="00657ADF">
            <w:pPr>
              <w:numPr>
                <w:ilvl w:val="0"/>
                <w:numId w:val="51"/>
              </w:numPr>
            </w:pPr>
            <w:r w:rsidRPr="00E0599E">
              <w:rPr>
                <w:rFonts w:hint="eastAsia"/>
                <w:color w:val="FF0000"/>
              </w:rPr>
              <w:t>信号是在软件层次上对中断的一种模拟，所以通常把它称为是软中断</w:t>
            </w:r>
            <w:r>
              <w:rPr>
                <w:rFonts w:hint="eastAsia"/>
              </w:rPr>
              <w:t xml:space="preserve"> </w:t>
            </w:r>
          </w:p>
          <w:p w:rsidR="00E80643" w:rsidRPr="00672A05" w:rsidRDefault="00E80643" w:rsidP="00147275">
            <w:pPr>
              <w:ind w:firstLineChars="200" w:firstLine="420"/>
            </w:pPr>
          </w:p>
        </w:tc>
      </w:tr>
      <w:tr w:rsidR="00E80643" w:rsidTr="00147275">
        <w:tc>
          <w:tcPr>
            <w:tcW w:w="8522" w:type="dxa"/>
          </w:tcPr>
          <w:p w:rsidR="00E80643" w:rsidRDefault="00E80643" w:rsidP="00147275">
            <w:r>
              <w:rPr>
                <w:rFonts w:hint="eastAsia"/>
              </w:rPr>
              <w:t>信号和中断的区别</w:t>
            </w:r>
          </w:p>
          <w:p w:rsidR="00E80643" w:rsidRPr="00291F65" w:rsidRDefault="00E80643" w:rsidP="00657ADF">
            <w:pPr>
              <w:numPr>
                <w:ilvl w:val="0"/>
                <w:numId w:val="52"/>
              </w:numPr>
            </w:pPr>
            <w:r w:rsidRPr="00291F65">
              <w:rPr>
                <w:rFonts w:hint="eastAsia"/>
              </w:rPr>
              <w:t>信号与中断的相似点：</w:t>
            </w:r>
          </w:p>
          <w:p w:rsidR="00E80643" w:rsidRPr="00291F65" w:rsidRDefault="00E80643" w:rsidP="00657ADF">
            <w:pPr>
              <w:numPr>
                <w:ilvl w:val="1"/>
                <w:numId w:val="52"/>
              </w:numPr>
            </w:pPr>
            <w:r w:rsidRPr="00291F65">
              <w:rPr>
                <w:rFonts w:hint="eastAsia"/>
              </w:rPr>
              <w:t>（</w:t>
            </w:r>
            <w:r w:rsidRPr="00291F65">
              <w:t>1</w:t>
            </w:r>
            <w:r w:rsidRPr="00291F65">
              <w:rPr>
                <w:rFonts w:hint="eastAsia"/>
              </w:rPr>
              <w:t>）采用了相同的异步通信方式；</w:t>
            </w:r>
          </w:p>
          <w:p w:rsidR="00E80643" w:rsidRPr="00E0599E" w:rsidRDefault="00E80643" w:rsidP="00657ADF">
            <w:pPr>
              <w:numPr>
                <w:ilvl w:val="1"/>
                <w:numId w:val="52"/>
              </w:numPr>
              <w:rPr>
                <w:color w:val="FF0000"/>
              </w:rPr>
            </w:pPr>
            <w:r w:rsidRPr="00E0599E">
              <w:rPr>
                <w:rFonts w:hint="eastAsia"/>
                <w:color w:val="FF0000"/>
              </w:rPr>
              <w:t>（</w:t>
            </w:r>
            <w:r w:rsidRPr="00E0599E">
              <w:rPr>
                <w:color w:val="FF0000"/>
              </w:rPr>
              <w:t>2</w:t>
            </w:r>
            <w:r w:rsidRPr="00E0599E">
              <w:rPr>
                <w:rFonts w:hint="eastAsia"/>
                <w:color w:val="FF0000"/>
              </w:rPr>
              <w:t>）当检测出有信号或中断请求时，都暂停正在执行的程序而转去执行相应的处理程序；</w:t>
            </w:r>
          </w:p>
          <w:p w:rsidR="00E80643" w:rsidRPr="00291F65" w:rsidRDefault="00E80643" w:rsidP="00657ADF">
            <w:pPr>
              <w:numPr>
                <w:ilvl w:val="1"/>
                <w:numId w:val="52"/>
              </w:numPr>
            </w:pPr>
            <w:r w:rsidRPr="00291F65">
              <w:rPr>
                <w:rFonts w:hint="eastAsia"/>
              </w:rPr>
              <w:t>（</w:t>
            </w:r>
            <w:r w:rsidRPr="00291F65">
              <w:t>3</w:t>
            </w:r>
            <w:r w:rsidRPr="00291F65">
              <w:rPr>
                <w:rFonts w:hint="eastAsia"/>
              </w:rPr>
              <w:t>）都在处理完毕后返回到原来的断点；</w:t>
            </w:r>
          </w:p>
          <w:p w:rsidR="00E80643" w:rsidRPr="00291F65" w:rsidRDefault="00E80643" w:rsidP="00657ADF">
            <w:pPr>
              <w:numPr>
                <w:ilvl w:val="1"/>
                <w:numId w:val="52"/>
              </w:numPr>
            </w:pPr>
            <w:r w:rsidRPr="00291F65">
              <w:rPr>
                <w:rFonts w:hint="eastAsia"/>
              </w:rPr>
              <w:t>（</w:t>
            </w:r>
            <w:r w:rsidRPr="00291F65">
              <w:t>4</w:t>
            </w:r>
            <w:r w:rsidRPr="00291F65">
              <w:rPr>
                <w:rFonts w:hint="eastAsia"/>
              </w:rPr>
              <w:t>）对信号或中断都可进行屏蔽。</w:t>
            </w:r>
          </w:p>
          <w:p w:rsidR="00E80643" w:rsidRPr="00291F65" w:rsidRDefault="00E80643" w:rsidP="00657ADF">
            <w:pPr>
              <w:numPr>
                <w:ilvl w:val="0"/>
                <w:numId w:val="52"/>
              </w:numPr>
            </w:pPr>
            <w:r w:rsidRPr="00291F65">
              <w:rPr>
                <w:rFonts w:hint="eastAsia"/>
              </w:rPr>
              <w:t>信号与中断的区别：</w:t>
            </w:r>
          </w:p>
          <w:p w:rsidR="00E80643" w:rsidRPr="00291F65" w:rsidRDefault="00E80643" w:rsidP="00657ADF">
            <w:pPr>
              <w:numPr>
                <w:ilvl w:val="1"/>
                <w:numId w:val="52"/>
              </w:numPr>
            </w:pPr>
            <w:r w:rsidRPr="00291F65">
              <w:rPr>
                <w:rFonts w:hint="eastAsia"/>
              </w:rPr>
              <w:t>（</w:t>
            </w:r>
            <w:r w:rsidRPr="00291F65">
              <w:t>1</w:t>
            </w:r>
            <w:r w:rsidRPr="00291F65">
              <w:rPr>
                <w:rFonts w:hint="eastAsia"/>
              </w:rPr>
              <w:t>）中断有优先级，而信号没有优先级，所有的信号都是平等的；</w:t>
            </w:r>
          </w:p>
          <w:p w:rsidR="00E80643" w:rsidRPr="00291F65" w:rsidRDefault="00E80643" w:rsidP="00657ADF">
            <w:pPr>
              <w:numPr>
                <w:ilvl w:val="1"/>
                <w:numId w:val="52"/>
              </w:numPr>
            </w:pPr>
            <w:r w:rsidRPr="00291F65">
              <w:rPr>
                <w:rFonts w:hint="eastAsia"/>
              </w:rPr>
              <w:t>（</w:t>
            </w:r>
            <w:r w:rsidRPr="00291F65">
              <w:t>2</w:t>
            </w:r>
            <w:r w:rsidRPr="00291F65">
              <w:rPr>
                <w:rFonts w:hint="eastAsia"/>
              </w:rPr>
              <w:t>）信号处理程序是在用户态下运行的，而中断处理程序是在核心态下运行；</w:t>
            </w:r>
          </w:p>
          <w:p w:rsidR="00E80643" w:rsidRPr="00291F65" w:rsidRDefault="00E80643" w:rsidP="00657ADF">
            <w:pPr>
              <w:numPr>
                <w:ilvl w:val="1"/>
                <w:numId w:val="52"/>
              </w:numPr>
            </w:pPr>
            <w:r w:rsidRPr="00291F65">
              <w:rPr>
                <w:rFonts w:hint="eastAsia"/>
              </w:rPr>
              <w:t>（</w:t>
            </w:r>
            <w:r w:rsidRPr="00291F65">
              <w:t>3</w:t>
            </w:r>
            <w:r w:rsidRPr="00291F65">
              <w:rPr>
                <w:rFonts w:hint="eastAsia"/>
              </w:rPr>
              <w:t>）中断响应是及时的，而信号响应通常都有较大的时间延迟。</w:t>
            </w:r>
          </w:p>
          <w:p w:rsidR="00E80643" w:rsidRPr="00291F65" w:rsidRDefault="00E80643" w:rsidP="00147275"/>
        </w:tc>
      </w:tr>
    </w:tbl>
    <w:p w:rsidR="00E80643" w:rsidRDefault="00E80643" w:rsidP="00E80643">
      <w:pPr>
        <w:pStyle w:val="2"/>
      </w:pPr>
      <w:r>
        <w:rPr>
          <w:rFonts w:hint="eastAsia"/>
        </w:rPr>
        <w:t>2</w:t>
      </w:r>
      <w:r w:rsidR="009755FD">
        <w:t xml:space="preserve"> </w:t>
      </w:r>
      <w:r>
        <w:rPr>
          <w:rFonts w:hint="eastAsia"/>
        </w:rPr>
        <w:t>信号名称及常用信号</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Default="00E80643" w:rsidP="00147275">
            <w:r>
              <w:rPr>
                <w:rFonts w:hint="eastAsia"/>
              </w:rPr>
              <w:t>信号名称</w:t>
            </w:r>
            <w:r>
              <w:rPr>
                <w:rFonts w:hint="eastAsia"/>
              </w:rPr>
              <w:tab/>
            </w:r>
            <w:r>
              <w:rPr>
                <w:rFonts w:hint="eastAsia"/>
              </w:rPr>
              <w:t>描述</w:t>
            </w:r>
          </w:p>
          <w:p w:rsidR="00E80643" w:rsidRPr="00F34702" w:rsidRDefault="00E80643" w:rsidP="00147275">
            <w:pPr>
              <w:rPr>
                <w:color w:val="FF0000"/>
              </w:rPr>
            </w:pPr>
            <w:r w:rsidRPr="00F34702">
              <w:rPr>
                <w:rFonts w:hint="eastAsia"/>
                <w:color w:val="FF0000"/>
              </w:rPr>
              <w:t>SIGABRT</w:t>
            </w:r>
            <w:r w:rsidRPr="00F34702">
              <w:rPr>
                <w:rFonts w:hint="eastAsia"/>
                <w:color w:val="FF0000"/>
              </w:rPr>
              <w:tab/>
            </w:r>
            <w:r w:rsidRPr="00F34702">
              <w:rPr>
                <w:rFonts w:hint="eastAsia"/>
                <w:color w:val="FF0000"/>
              </w:rPr>
              <w:t>进程停止运行</w:t>
            </w:r>
            <w:r>
              <w:rPr>
                <w:rFonts w:hint="eastAsia"/>
                <w:color w:val="FF0000"/>
              </w:rPr>
              <w:t xml:space="preserve"> 6</w:t>
            </w:r>
          </w:p>
          <w:p w:rsidR="00E80643" w:rsidRDefault="00E80643" w:rsidP="00147275">
            <w:r>
              <w:rPr>
                <w:rFonts w:hint="eastAsia"/>
              </w:rPr>
              <w:t>SIGALRM</w:t>
            </w:r>
            <w:r>
              <w:rPr>
                <w:rFonts w:hint="eastAsia"/>
              </w:rPr>
              <w:tab/>
            </w:r>
            <w:r>
              <w:rPr>
                <w:rFonts w:hint="eastAsia"/>
              </w:rPr>
              <w:t>警告钟</w:t>
            </w:r>
          </w:p>
          <w:p w:rsidR="00E80643" w:rsidRDefault="00E80643" w:rsidP="00147275">
            <w:r>
              <w:rPr>
                <w:rFonts w:hint="eastAsia"/>
              </w:rPr>
              <w:t>SIGFPE</w:t>
            </w:r>
            <w:r>
              <w:rPr>
                <w:rFonts w:hint="eastAsia"/>
              </w:rPr>
              <w:tab/>
            </w:r>
            <w:r>
              <w:rPr>
                <w:rFonts w:hint="eastAsia"/>
              </w:rPr>
              <w:t>算述运算例外</w:t>
            </w:r>
          </w:p>
          <w:p w:rsidR="00E80643" w:rsidRPr="00F34702" w:rsidRDefault="00E80643" w:rsidP="00147275">
            <w:pPr>
              <w:rPr>
                <w:color w:val="FF0000"/>
              </w:rPr>
            </w:pPr>
            <w:r w:rsidRPr="00F34702">
              <w:rPr>
                <w:rFonts w:hint="eastAsia"/>
                <w:color w:val="FF0000"/>
              </w:rPr>
              <w:t>SIGHUP</w:t>
            </w:r>
            <w:r w:rsidRPr="00F34702">
              <w:rPr>
                <w:rFonts w:hint="eastAsia"/>
                <w:color w:val="FF0000"/>
              </w:rPr>
              <w:tab/>
            </w:r>
            <w:r w:rsidRPr="00F34702">
              <w:rPr>
                <w:rFonts w:hint="eastAsia"/>
                <w:color w:val="FF0000"/>
              </w:rPr>
              <w:t>系统挂断</w:t>
            </w:r>
          </w:p>
          <w:p w:rsidR="00E80643" w:rsidRDefault="00E80643" w:rsidP="00147275">
            <w:r>
              <w:rPr>
                <w:rFonts w:hint="eastAsia"/>
              </w:rPr>
              <w:t>SIGILL</w:t>
            </w:r>
            <w:r>
              <w:rPr>
                <w:rFonts w:hint="eastAsia"/>
              </w:rPr>
              <w:tab/>
            </w:r>
            <w:r>
              <w:rPr>
                <w:rFonts w:hint="eastAsia"/>
              </w:rPr>
              <w:t>非法指令</w:t>
            </w:r>
          </w:p>
          <w:p w:rsidR="00E80643" w:rsidRDefault="00E80643" w:rsidP="00147275">
            <w:r w:rsidRPr="00F34702">
              <w:rPr>
                <w:rFonts w:hint="eastAsia"/>
                <w:color w:val="FF0000"/>
              </w:rPr>
              <w:t>SIGINT</w:t>
            </w:r>
            <w:r w:rsidRPr="00F34702">
              <w:rPr>
                <w:rFonts w:hint="eastAsia"/>
                <w:color w:val="FF0000"/>
              </w:rPr>
              <w:tab/>
            </w:r>
            <w:r w:rsidRPr="00F34702">
              <w:rPr>
                <w:rFonts w:hint="eastAsia"/>
                <w:color w:val="FF0000"/>
              </w:rPr>
              <w:t>终端中断</w:t>
            </w:r>
            <w:r>
              <w:rPr>
                <w:rFonts w:hint="eastAsia"/>
              </w:rPr>
              <w:t xml:space="preserve">  2</w:t>
            </w:r>
          </w:p>
          <w:p w:rsidR="00E80643" w:rsidRDefault="00E80643" w:rsidP="00147275">
            <w:r>
              <w:rPr>
                <w:rFonts w:hint="eastAsia"/>
              </w:rPr>
              <w:t>SIGKILL</w:t>
            </w:r>
            <w:r>
              <w:rPr>
                <w:rFonts w:hint="eastAsia"/>
              </w:rPr>
              <w:tab/>
            </w:r>
            <w:r>
              <w:rPr>
                <w:rFonts w:hint="eastAsia"/>
              </w:rPr>
              <w:t>停止进程</w:t>
            </w:r>
            <w:r>
              <w:rPr>
                <w:rFonts w:hint="eastAsia"/>
              </w:rPr>
              <w:t>(</w:t>
            </w:r>
            <w:r>
              <w:rPr>
                <w:rFonts w:hint="eastAsia"/>
              </w:rPr>
              <w:t>此信号不能被忽略或捕获</w:t>
            </w:r>
            <w:r>
              <w:rPr>
                <w:rFonts w:hint="eastAsia"/>
              </w:rPr>
              <w:t>)</w:t>
            </w:r>
          </w:p>
          <w:p w:rsidR="00E80643" w:rsidRPr="00F34702" w:rsidRDefault="00E80643" w:rsidP="00147275">
            <w:pPr>
              <w:rPr>
                <w:color w:val="FF0000"/>
              </w:rPr>
            </w:pPr>
            <w:r w:rsidRPr="00F34702">
              <w:rPr>
                <w:rFonts w:hint="eastAsia"/>
                <w:color w:val="FF0000"/>
              </w:rPr>
              <w:t>SIGPIPE</w:t>
            </w:r>
            <w:r w:rsidRPr="00F34702">
              <w:rPr>
                <w:rFonts w:hint="eastAsia"/>
                <w:color w:val="FF0000"/>
              </w:rPr>
              <w:tab/>
            </w:r>
            <w:r w:rsidRPr="00F34702">
              <w:rPr>
                <w:rFonts w:hint="eastAsia"/>
                <w:color w:val="FF0000"/>
              </w:rPr>
              <w:t>向没有读者的管道写入数据</w:t>
            </w:r>
          </w:p>
          <w:p w:rsidR="00E80643" w:rsidRDefault="00E80643" w:rsidP="00147275">
            <w:r>
              <w:rPr>
                <w:rFonts w:hint="eastAsia"/>
              </w:rPr>
              <w:t>SIGSEGV</w:t>
            </w:r>
            <w:r>
              <w:rPr>
                <w:rFonts w:hint="eastAsia"/>
              </w:rPr>
              <w:tab/>
            </w:r>
            <w:r>
              <w:rPr>
                <w:rFonts w:hint="eastAsia"/>
              </w:rPr>
              <w:t>无效内存段访问</w:t>
            </w:r>
          </w:p>
          <w:p w:rsidR="00E80643" w:rsidRDefault="00E80643" w:rsidP="00147275"/>
          <w:p w:rsidR="00E80643" w:rsidRDefault="00E80643" w:rsidP="00147275">
            <w:r w:rsidRPr="00D32088">
              <w:rPr>
                <w:rFonts w:hint="eastAsia"/>
                <w:color w:val="FF0000"/>
              </w:rPr>
              <w:t>SIGQUIT</w:t>
            </w:r>
            <w:r w:rsidRPr="00D32088">
              <w:rPr>
                <w:rFonts w:hint="eastAsia"/>
                <w:color w:val="FF0000"/>
              </w:rPr>
              <w:tab/>
            </w:r>
            <w:r w:rsidRPr="00D32088">
              <w:rPr>
                <w:rFonts w:hint="eastAsia"/>
                <w:color w:val="FF0000"/>
              </w:rPr>
              <w:t>终端退出</w:t>
            </w:r>
            <w:r>
              <w:rPr>
                <w:rFonts w:hint="eastAsia"/>
              </w:rPr>
              <w:t xml:space="preserve">   3</w:t>
            </w:r>
          </w:p>
          <w:p w:rsidR="00E80643" w:rsidRDefault="00E80643" w:rsidP="00147275">
            <w:r w:rsidRPr="00D32088">
              <w:rPr>
                <w:rFonts w:hint="eastAsia"/>
                <w:color w:val="FF0000"/>
              </w:rPr>
              <w:t>SIGTERM</w:t>
            </w:r>
            <w:r w:rsidRPr="00D32088">
              <w:rPr>
                <w:rFonts w:hint="eastAsia"/>
                <w:color w:val="FF0000"/>
              </w:rPr>
              <w:tab/>
            </w:r>
            <w:r w:rsidRPr="00D32088">
              <w:rPr>
                <w:rFonts w:hint="eastAsia"/>
                <w:color w:val="FF0000"/>
              </w:rPr>
              <w:t>终止</w:t>
            </w:r>
            <w:r>
              <w:rPr>
                <w:rFonts w:hint="eastAsia"/>
              </w:rPr>
              <w:t xml:space="preserve"> </w:t>
            </w:r>
          </w:p>
          <w:p w:rsidR="00E80643" w:rsidRPr="003D60C6" w:rsidRDefault="00E80643" w:rsidP="00147275">
            <w:pPr>
              <w:rPr>
                <w:color w:val="FF0000"/>
              </w:rPr>
            </w:pPr>
            <w:r w:rsidRPr="003D60C6">
              <w:rPr>
                <w:rFonts w:hint="eastAsia"/>
                <w:color w:val="FF0000"/>
              </w:rPr>
              <w:t>SIGUSR1</w:t>
            </w:r>
            <w:r w:rsidRPr="003D60C6">
              <w:rPr>
                <w:rFonts w:hint="eastAsia"/>
                <w:color w:val="FF0000"/>
              </w:rPr>
              <w:tab/>
            </w:r>
            <w:r w:rsidRPr="003D60C6">
              <w:rPr>
                <w:rFonts w:hint="eastAsia"/>
                <w:color w:val="FF0000"/>
              </w:rPr>
              <w:t>用户定义信号</w:t>
            </w:r>
            <w:r w:rsidRPr="003D60C6">
              <w:rPr>
                <w:rFonts w:hint="eastAsia"/>
                <w:color w:val="FF0000"/>
              </w:rPr>
              <w:t>1</w:t>
            </w:r>
          </w:p>
          <w:p w:rsidR="00E80643" w:rsidRPr="003D60C6" w:rsidRDefault="00E80643" w:rsidP="00147275">
            <w:pPr>
              <w:rPr>
                <w:color w:val="FF0000"/>
              </w:rPr>
            </w:pPr>
            <w:r w:rsidRPr="003D60C6">
              <w:rPr>
                <w:rFonts w:hint="eastAsia"/>
                <w:color w:val="FF0000"/>
              </w:rPr>
              <w:t>SIGUSR2</w:t>
            </w:r>
            <w:r w:rsidRPr="003D60C6">
              <w:rPr>
                <w:rFonts w:hint="eastAsia"/>
                <w:color w:val="FF0000"/>
              </w:rPr>
              <w:tab/>
            </w:r>
            <w:r w:rsidRPr="003D60C6">
              <w:rPr>
                <w:rFonts w:hint="eastAsia"/>
                <w:color w:val="FF0000"/>
              </w:rPr>
              <w:t>用户定义信号</w:t>
            </w:r>
            <w:r w:rsidRPr="003D60C6">
              <w:rPr>
                <w:rFonts w:hint="eastAsia"/>
                <w:color w:val="FF0000"/>
              </w:rPr>
              <w:t>2</w:t>
            </w:r>
          </w:p>
          <w:p w:rsidR="00E80643" w:rsidRPr="003D60C6" w:rsidRDefault="00E80643" w:rsidP="00147275">
            <w:pPr>
              <w:rPr>
                <w:color w:val="FF0000"/>
              </w:rPr>
            </w:pPr>
            <w:r w:rsidRPr="003D60C6">
              <w:rPr>
                <w:rFonts w:hint="eastAsia"/>
                <w:color w:val="FF0000"/>
              </w:rPr>
              <w:lastRenderedPageBreak/>
              <w:t>SIGCHLD</w:t>
            </w:r>
            <w:r w:rsidRPr="003D60C6">
              <w:rPr>
                <w:rFonts w:hint="eastAsia"/>
                <w:color w:val="FF0000"/>
              </w:rPr>
              <w:tab/>
            </w:r>
            <w:r w:rsidRPr="003D60C6">
              <w:rPr>
                <w:rFonts w:hint="eastAsia"/>
                <w:color w:val="FF0000"/>
              </w:rPr>
              <w:t>子进程已经停止或退出</w:t>
            </w:r>
            <w:r>
              <w:rPr>
                <w:rFonts w:hint="eastAsia"/>
                <w:color w:val="FF0000"/>
              </w:rPr>
              <w:t xml:space="preserve">  </w:t>
            </w:r>
          </w:p>
          <w:p w:rsidR="00E80643" w:rsidRDefault="00E80643" w:rsidP="00147275">
            <w:r>
              <w:rPr>
                <w:rFonts w:hint="eastAsia"/>
              </w:rPr>
              <w:t>SIGCONT</w:t>
            </w:r>
            <w:r>
              <w:rPr>
                <w:rFonts w:hint="eastAsia"/>
              </w:rPr>
              <w:tab/>
            </w:r>
            <w:r>
              <w:rPr>
                <w:rFonts w:hint="eastAsia"/>
              </w:rPr>
              <w:t>如果被停止则继续执行</w:t>
            </w:r>
          </w:p>
          <w:p w:rsidR="00E80643" w:rsidRDefault="00E80643" w:rsidP="00147275">
            <w:r>
              <w:rPr>
                <w:rFonts w:hint="eastAsia"/>
              </w:rPr>
              <w:t>SIGSTOP</w:t>
            </w:r>
            <w:r>
              <w:rPr>
                <w:rFonts w:hint="eastAsia"/>
              </w:rPr>
              <w:tab/>
            </w:r>
            <w:r>
              <w:rPr>
                <w:rFonts w:hint="eastAsia"/>
              </w:rPr>
              <w:t>停止执行</w:t>
            </w:r>
          </w:p>
          <w:p w:rsidR="00E80643" w:rsidRDefault="00E80643" w:rsidP="00147275">
            <w:r>
              <w:rPr>
                <w:rFonts w:hint="eastAsia"/>
              </w:rPr>
              <w:t>SIGTSTP</w:t>
            </w:r>
            <w:r>
              <w:rPr>
                <w:rFonts w:hint="eastAsia"/>
              </w:rPr>
              <w:tab/>
            </w:r>
            <w:r>
              <w:rPr>
                <w:rFonts w:hint="eastAsia"/>
              </w:rPr>
              <w:t>终端停止信号</w:t>
            </w:r>
          </w:p>
          <w:p w:rsidR="00E80643" w:rsidRDefault="00E80643" w:rsidP="00147275">
            <w:r>
              <w:rPr>
                <w:rFonts w:hint="eastAsia"/>
              </w:rPr>
              <w:t>SIGTOUT</w:t>
            </w:r>
            <w:r>
              <w:rPr>
                <w:rFonts w:hint="eastAsia"/>
              </w:rPr>
              <w:tab/>
            </w:r>
            <w:r>
              <w:rPr>
                <w:rFonts w:hint="eastAsia"/>
              </w:rPr>
              <w:t>后台进程请求进行写操作</w:t>
            </w:r>
          </w:p>
          <w:p w:rsidR="00E80643" w:rsidRDefault="00E80643" w:rsidP="00147275">
            <w:r>
              <w:rPr>
                <w:rFonts w:hint="eastAsia"/>
              </w:rPr>
              <w:t>SIGTTIN</w:t>
            </w:r>
            <w:r>
              <w:rPr>
                <w:rFonts w:hint="eastAsia"/>
              </w:rPr>
              <w:tab/>
            </w:r>
            <w:r>
              <w:rPr>
                <w:rFonts w:hint="eastAsia"/>
              </w:rPr>
              <w:t>后台进程请求进行读操作</w:t>
            </w:r>
          </w:p>
          <w:p w:rsidR="00E80643" w:rsidRDefault="00E80643" w:rsidP="00147275"/>
        </w:tc>
      </w:tr>
      <w:tr w:rsidR="00E80643" w:rsidTr="00147275">
        <w:tc>
          <w:tcPr>
            <w:tcW w:w="8522" w:type="dxa"/>
          </w:tcPr>
          <w:p w:rsidR="00E80643" w:rsidRDefault="00E80643" w:rsidP="00147275">
            <w:r>
              <w:rPr>
                <w:rFonts w:hint="eastAsia"/>
              </w:rPr>
              <w:lastRenderedPageBreak/>
              <w:t>实验</w:t>
            </w:r>
            <w:r>
              <w:rPr>
                <w:rFonts w:hint="eastAsia"/>
              </w:rPr>
              <w:t>1</w:t>
            </w:r>
            <w:r>
              <w:rPr>
                <w:rFonts w:hint="eastAsia"/>
              </w:rPr>
              <w:t>：</w:t>
            </w:r>
          </w:p>
          <w:p w:rsidR="00E80643" w:rsidRDefault="00E80643" w:rsidP="00147275">
            <w:r>
              <w:rPr>
                <w:rFonts w:hint="eastAsia"/>
              </w:rPr>
              <w:t xml:space="preserve">kill </w:t>
            </w:r>
            <w:r>
              <w:t>–</w:t>
            </w:r>
            <w:r>
              <w:rPr>
                <w:rFonts w:hint="eastAsia"/>
              </w:rPr>
              <w:t xml:space="preserve">l    </w:t>
            </w:r>
            <w:r>
              <w:rPr>
                <w:rFonts w:hint="eastAsia"/>
              </w:rPr>
              <w:t>可以查看</w:t>
            </w:r>
            <w:r>
              <w:rPr>
                <w:rFonts w:hint="eastAsia"/>
              </w:rPr>
              <w:t>linux</w:t>
            </w:r>
            <w:r>
              <w:rPr>
                <w:rFonts w:hint="eastAsia"/>
              </w:rPr>
              <w:t>内核支持的信号</w:t>
            </w:r>
          </w:p>
          <w:p w:rsidR="00E80643" w:rsidRDefault="00E80643" w:rsidP="00147275">
            <w:r>
              <w:t>M</w:t>
            </w:r>
            <w:r>
              <w:rPr>
                <w:rFonts w:hint="eastAsia"/>
              </w:rPr>
              <w:t xml:space="preserve">an 7 signal </w:t>
            </w:r>
            <w:r>
              <w:rPr>
                <w:rFonts w:hint="eastAsia"/>
              </w:rPr>
              <w:t>查看信号的默认动作、信号的含义</w:t>
            </w:r>
          </w:p>
        </w:tc>
      </w:tr>
    </w:tbl>
    <w:p w:rsidR="00E80643" w:rsidRDefault="00E80643" w:rsidP="00E80643">
      <w:pPr>
        <w:pStyle w:val="2"/>
      </w:pPr>
      <w:r>
        <w:rPr>
          <w:rFonts w:hint="eastAsia"/>
        </w:rPr>
        <w:t>3</w:t>
      </w:r>
      <w:r w:rsidR="009755FD">
        <w:t xml:space="preserve"> </w:t>
      </w:r>
      <w:r>
        <w:rPr>
          <w:rFonts w:hint="eastAsia"/>
        </w:rPr>
        <w:t>信号处理</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Default="00E80643" w:rsidP="00147275">
            <w:r>
              <w:rPr>
                <w:rFonts w:hint="eastAsia"/>
              </w:rPr>
              <w:t>进程对信号的</w:t>
            </w:r>
            <w:r w:rsidRPr="00F75BBC">
              <w:rPr>
                <w:rFonts w:hint="eastAsia"/>
                <w:color w:val="FF0000"/>
              </w:rPr>
              <w:t>三种相应</w:t>
            </w:r>
            <w:r>
              <w:rPr>
                <w:rFonts w:hint="eastAsia"/>
              </w:rPr>
              <w:t xml:space="preserve"> </w:t>
            </w:r>
          </w:p>
          <w:p w:rsidR="00E80643" w:rsidRPr="00C1739E" w:rsidRDefault="00E80643" w:rsidP="00657ADF">
            <w:pPr>
              <w:numPr>
                <w:ilvl w:val="0"/>
                <w:numId w:val="53"/>
              </w:numPr>
            </w:pPr>
            <w:r w:rsidRPr="008251BC">
              <w:rPr>
                <w:rFonts w:hint="eastAsia"/>
                <w:color w:val="FF0000"/>
              </w:rPr>
              <w:t>忽略信号</w:t>
            </w:r>
            <w:r>
              <w:rPr>
                <w:rFonts w:hint="eastAsia"/>
              </w:rPr>
              <w:t xml:space="preserve">  </w:t>
            </w:r>
          </w:p>
          <w:p w:rsidR="00E80643" w:rsidRDefault="00E80643" w:rsidP="00147275">
            <w:r w:rsidRPr="00C1739E">
              <w:rPr>
                <w:rFonts w:hint="eastAsia"/>
              </w:rPr>
              <w:tab/>
            </w:r>
            <w:r w:rsidRPr="00C1739E">
              <w:rPr>
                <w:rFonts w:hint="eastAsia"/>
              </w:rPr>
              <w:t>不采取任何操作、有两个信号不能被忽略：</w:t>
            </w:r>
            <w:r w:rsidRPr="00C1739E">
              <w:rPr>
                <w:rFonts w:hint="eastAsia"/>
              </w:rPr>
              <w:t>SIGKILL</w:t>
            </w:r>
            <w:r>
              <w:rPr>
                <w:rFonts w:hint="eastAsia"/>
              </w:rPr>
              <w:t>（</w:t>
            </w:r>
            <w:r>
              <w:rPr>
                <w:rFonts w:hint="eastAsia"/>
              </w:rPr>
              <w:t>9</w:t>
            </w:r>
            <w:r>
              <w:rPr>
                <w:rFonts w:hint="eastAsia"/>
              </w:rPr>
              <w:t>号信号）</w:t>
            </w:r>
            <w:r w:rsidRPr="00C1739E">
              <w:rPr>
                <w:rFonts w:hint="eastAsia"/>
              </w:rPr>
              <w:t>和</w:t>
            </w:r>
            <w:r w:rsidRPr="00C1739E">
              <w:rPr>
                <w:rFonts w:hint="eastAsia"/>
              </w:rPr>
              <w:t>SIGSTOP</w:t>
            </w:r>
            <w:r w:rsidRPr="00C1739E">
              <w:rPr>
                <w:rFonts w:hint="eastAsia"/>
              </w:rPr>
              <w:t>。</w:t>
            </w:r>
          </w:p>
          <w:p w:rsidR="00E80643" w:rsidRPr="00C1739E" w:rsidRDefault="00E80643" w:rsidP="00147275">
            <w:r>
              <w:rPr>
                <w:rFonts w:hint="eastAsia"/>
              </w:rPr>
              <w:t>思考</w:t>
            </w:r>
            <w:r>
              <w:rPr>
                <w:rFonts w:hint="eastAsia"/>
              </w:rPr>
              <w:t>1</w:t>
            </w:r>
            <w:r>
              <w:rPr>
                <w:rFonts w:hint="eastAsia"/>
              </w:rPr>
              <w:t>：为什么进程不能忽略</w:t>
            </w:r>
            <w:r>
              <w:rPr>
                <w:rFonts w:hint="eastAsia"/>
              </w:rPr>
              <w:t>SIGKILL</w:t>
            </w:r>
            <w:r>
              <w:rPr>
                <w:rFonts w:hint="eastAsia"/>
              </w:rPr>
              <w:t>、</w:t>
            </w:r>
            <w:r>
              <w:rPr>
                <w:rFonts w:hint="eastAsia"/>
              </w:rPr>
              <w:t>SIGSTOP</w:t>
            </w:r>
            <w:r>
              <w:rPr>
                <w:rFonts w:hint="eastAsia"/>
              </w:rPr>
              <w:t>信号。（如果应用程序可以忽略这</w:t>
            </w:r>
            <w:r>
              <w:rPr>
                <w:rFonts w:hint="eastAsia"/>
              </w:rPr>
              <w:t>2</w:t>
            </w:r>
            <w:r>
              <w:rPr>
                <w:rFonts w:hint="eastAsia"/>
              </w:rPr>
              <w:t>个信号，系统管理无法杀死、暂停进程，无法对系统进行管理。）。</w:t>
            </w:r>
            <w:r w:rsidRPr="00C1739E">
              <w:rPr>
                <w:rFonts w:hint="eastAsia"/>
              </w:rPr>
              <w:t>SIGKILL</w:t>
            </w:r>
            <w:r>
              <w:rPr>
                <w:rFonts w:hint="eastAsia"/>
              </w:rPr>
              <w:t>（</w:t>
            </w:r>
            <w:r>
              <w:rPr>
                <w:rFonts w:hint="eastAsia"/>
              </w:rPr>
              <w:t>9</w:t>
            </w:r>
            <w:r>
              <w:rPr>
                <w:rFonts w:hint="eastAsia"/>
              </w:rPr>
              <w:t>号信号）</w:t>
            </w:r>
            <w:r w:rsidRPr="00C1739E">
              <w:rPr>
                <w:rFonts w:hint="eastAsia"/>
              </w:rPr>
              <w:t>和</w:t>
            </w:r>
            <w:r w:rsidRPr="00C1739E">
              <w:rPr>
                <w:rFonts w:hint="eastAsia"/>
              </w:rPr>
              <w:t>SIGSTOP</w:t>
            </w:r>
            <w:r>
              <w:rPr>
                <w:rFonts w:hint="eastAsia"/>
              </w:rPr>
              <w:t>信号是不能被捕获的。</w:t>
            </w:r>
          </w:p>
          <w:p w:rsidR="00E80643" w:rsidRPr="00C1739E" w:rsidRDefault="00E80643" w:rsidP="00657ADF">
            <w:pPr>
              <w:numPr>
                <w:ilvl w:val="0"/>
                <w:numId w:val="54"/>
              </w:numPr>
            </w:pPr>
            <w:r w:rsidRPr="008251BC">
              <w:rPr>
                <w:rFonts w:hint="eastAsia"/>
                <w:color w:val="FF0000"/>
              </w:rPr>
              <w:t>捕获并处理信号</w:t>
            </w:r>
            <w:r>
              <w:rPr>
                <w:rFonts w:hint="eastAsia"/>
              </w:rPr>
              <w:t xml:space="preserve">   </w:t>
            </w:r>
          </w:p>
          <w:p w:rsidR="00E80643" w:rsidRPr="00C1739E" w:rsidRDefault="00E80643" w:rsidP="00147275">
            <w:r w:rsidRPr="00C1739E">
              <w:rPr>
                <w:rFonts w:hint="eastAsia"/>
              </w:rPr>
              <w:tab/>
            </w:r>
            <w:r>
              <w:rPr>
                <w:rFonts w:hint="eastAsia"/>
              </w:rPr>
              <w:t>内核中断正在执行的代码，转去执行先前注册过的处理程序。</w:t>
            </w:r>
          </w:p>
          <w:p w:rsidR="00E80643" w:rsidRPr="00C1739E" w:rsidRDefault="00E80643" w:rsidP="00657ADF">
            <w:pPr>
              <w:numPr>
                <w:ilvl w:val="0"/>
                <w:numId w:val="55"/>
              </w:numPr>
            </w:pPr>
            <w:r w:rsidRPr="008251BC">
              <w:rPr>
                <w:rFonts w:hint="eastAsia"/>
                <w:color w:val="FF0000"/>
              </w:rPr>
              <w:t>执行默认操作</w:t>
            </w:r>
            <w:r>
              <w:rPr>
                <w:rFonts w:hint="eastAsia"/>
              </w:rPr>
              <w:t xml:space="preserve">   </w:t>
            </w:r>
          </w:p>
          <w:p w:rsidR="00E80643" w:rsidRDefault="00E80643" w:rsidP="00147275">
            <w:r w:rsidRPr="00C1739E">
              <w:rPr>
                <w:rFonts w:hint="eastAsia"/>
              </w:rPr>
              <w:tab/>
            </w:r>
            <w:r w:rsidRPr="00C1739E">
              <w:rPr>
                <w:rFonts w:hint="eastAsia"/>
              </w:rPr>
              <w:t>默认操作通常是终止进程，这取决于被发送的信号。</w:t>
            </w:r>
          </w:p>
          <w:p w:rsidR="00E80643" w:rsidRPr="00C1739E" w:rsidRDefault="00E80643" w:rsidP="00147275">
            <w:pPr>
              <w:ind w:firstLine="424"/>
            </w:pPr>
            <w:r>
              <w:rPr>
                <w:rFonts w:hint="eastAsia"/>
              </w:rPr>
              <w:t>信号的默认操作：通过</w:t>
            </w:r>
            <w:r>
              <w:rPr>
                <w:rFonts w:hint="eastAsia"/>
              </w:rPr>
              <w:t xml:space="preserve"> man 7 signal </w:t>
            </w:r>
            <w:r>
              <w:rPr>
                <w:rFonts w:hint="eastAsia"/>
              </w:rPr>
              <w:t>进程查看</w:t>
            </w:r>
          </w:p>
        </w:tc>
      </w:tr>
      <w:tr w:rsidR="00E80643" w:rsidTr="00147275">
        <w:tc>
          <w:tcPr>
            <w:tcW w:w="8522" w:type="dxa"/>
          </w:tcPr>
          <w:p w:rsidR="00E80643" w:rsidRDefault="00E80643" w:rsidP="00147275">
            <w:r>
              <w:rPr>
                <w:rFonts w:hint="eastAsia"/>
              </w:rPr>
              <w:t xml:space="preserve">man 7 signal </w:t>
            </w:r>
          </w:p>
          <w:p w:rsidR="00E80643" w:rsidRDefault="00E80643" w:rsidP="00147275">
            <w:r>
              <w:object w:dxaOrig="13510" w:dyaOrig="7863">
                <v:shape id="_x0000_i1031" type="#_x0000_t75" style="width:414.45pt;height:240.4pt" o:ole="">
                  <v:imagedata r:id="rId130" o:title=""/>
                </v:shape>
                <o:OLEObject Type="Embed" ProgID="PBrush" ShapeID="_x0000_i1031" DrawAspect="Content" ObjectID="_1533063450" r:id="rId131"/>
              </w:object>
            </w:r>
          </w:p>
        </w:tc>
      </w:tr>
      <w:tr w:rsidR="00E80643" w:rsidTr="00147275">
        <w:tc>
          <w:tcPr>
            <w:tcW w:w="8522" w:type="dxa"/>
          </w:tcPr>
          <w:p w:rsidR="00E80643" w:rsidRDefault="00E80643" w:rsidP="00147275">
            <w:r>
              <w:rPr>
                <w:rFonts w:hint="eastAsia"/>
              </w:rPr>
              <w:t>编程实践</w:t>
            </w:r>
            <w:r>
              <w:rPr>
                <w:rFonts w:hint="eastAsia"/>
              </w:rPr>
              <w:t>:</w:t>
            </w:r>
            <w:r>
              <w:rPr>
                <w:rFonts w:hint="eastAsia"/>
              </w:rPr>
              <w:t>让应用程序捕捉</w:t>
            </w:r>
            <w:r>
              <w:rPr>
                <w:rFonts w:hint="eastAsia"/>
              </w:rPr>
              <w:t>ctrl+c</w:t>
            </w:r>
            <w:r>
              <w:rPr>
                <w:rFonts w:hint="eastAsia"/>
              </w:rPr>
              <w:t>信号</w:t>
            </w:r>
          </w:p>
          <w:p w:rsidR="00E80643" w:rsidRPr="00C1739E" w:rsidRDefault="00E80643" w:rsidP="00147275">
            <w:r>
              <w:rPr>
                <w:rFonts w:hint="eastAsia"/>
              </w:rPr>
              <w:t>以</w:t>
            </w:r>
            <w:r>
              <w:rPr>
                <w:rFonts w:hint="eastAsia"/>
              </w:rPr>
              <w:t xml:space="preserve">ctrl+c </w:t>
            </w:r>
            <w:r>
              <w:rPr>
                <w:rFonts w:hint="eastAsia"/>
              </w:rPr>
              <w:t>会产生一个中断。当前应用程序捕捉</w:t>
            </w:r>
            <w:r>
              <w:rPr>
                <w:rFonts w:hint="eastAsia"/>
              </w:rPr>
              <w:t>ctrl+c</w:t>
            </w:r>
            <w:r>
              <w:rPr>
                <w:rFonts w:hint="eastAsia"/>
              </w:rPr>
              <w:t>中断信号。</w:t>
            </w:r>
          </w:p>
        </w:tc>
      </w:tr>
    </w:tbl>
    <w:p w:rsidR="00E80643" w:rsidRDefault="00E80643" w:rsidP="00E80643">
      <w:pPr>
        <w:pStyle w:val="2"/>
      </w:pPr>
      <w:r>
        <w:rPr>
          <w:rFonts w:hint="eastAsia"/>
        </w:rPr>
        <w:lastRenderedPageBreak/>
        <w:t>4</w:t>
      </w:r>
      <w:r w:rsidR="009755FD">
        <w:t xml:space="preserve"> </w:t>
      </w:r>
      <w:r>
        <w:rPr>
          <w:rFonts w:hint="eastAsia"/>
        </w:rPr>
        <w:t>信号</w:t>
      </w:r>
      <w:r>
        <w:rPr>
          <w:rFonts w:hint="eastAsia"/>
        </w:rPr>
        <w:t>signal</w:t>
      </w:r>
      <w:r>
        <w:rPr>
          <w:rFonts w:hint="eastAsia"/>
        </w:rPr>
        <w:t>函数编程实践</w:t>
      </w:r>
    </w:p>
    <w:p w:rsidR="00E80643" w:rsidRPr="006E3B2A" w:rsidRDefault="00E80643" w:rsidP="00E80643">
      <w:r>
        <w:rPr>
          <w:rFonts w:hint="eastAsia"/>
        </w:rPr>
        <w:t>signal</w:t>
      </w:r>
      <w:r>
        <w:rPr>
          <w:rFonts w:hint="eastAsia"/>
        </w:rPr>
        <w:t>信号安装函数</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Default="00E80643" w:rsidP="00147275">
            <w:r>
              <w:rPr>
                <w:rFonts w:hint="eastAsia"/>
              </w:rPr>
              <w:t>signal</w:t>
            </w:r>
            <w:r>
              <w:rPr>
                <w:rFonts w:hint="eastAsia"/>
              </w:rPr>
              <w:t>函数，作用</w:t>
            </w:r>
            <w:r>
              <w:rPr>
                <w:rFonts w:hint="eastAsia"/>
              </w:rPr>
              <w:t>1</w:t>
            </w:r>
            <w:r>
              <w:rPr>
                <w:rFonts w:hint="eastAsia"/>
              </w:rPr>
              <w:t>：站在应用程序的角度，注册一个信号处理函数。</w:t>
            </w:r>
          </w:p>
          <w:p w:rsidR="00E80643" w:rsidRDefault="00E80643" w:rsidP="00147275">
            <w:r>
              <w:rPr>
                <w:rFonts w:hint="eastAsia"/>
              </w:rPr>
              <w:t xml:space="preserve">           </w:t>
            </w:r>
            <w:r>
              <w:rPr>
                <w:rFonts w:hint="eastAsia"/>
              </w:rPr>
              <w:t>作用</w:t>
            </w:r>
            <w:r>
              <w:rPr>
                <w:rFonts w:hint="eastAsia"/>
              </w:rPr>
              <w:t>2</w:t>
            </w:r>
            <w:r>
              <w:rPr>
                <w:rFonts w:hint="eastAsia"/>
              </w:rPr>
              <w:t>：忽略信号、设置信号默认处理</w:t>
            </w:r>
            <w:r>
              <w:rPr>
                <w:rFonts w:hint="eastAsia"/>
              </w:rPr>
              <w:t xml:space="preserve">  </w:t>
            </w:r>
            <w:r>
              <w:rPr>
                <w:rFonts w:hint="eastAsia"/>
              </w:rPr>
              <w:t>信号的安装和恢复</w:t>
            </w:r>
          </w:p>
          <w:p w:rsidR="00E80643" w:rsidRPr="0022394D" w:rsidRDefault="00E80643" w:rsidP="00657ADF">
            <w:pPr>
              <w:numPr>
                <w:ilvl w:val="0"/>
                <w:numId w:val="56"/>
              </w:numPr>
            </w:pPr>
            <w:r w:rsidRPr="0022394D">
              <w:rPr>
                <w:lang w:val="da-DK"/>
              </w:rPr>
              <w:t>typedef void (*__sighandler_t) (int);</w:t>
            </w:r>
          </w:p>
          <w:p w:rsidR="00E80643" w:rsidRPr="0022394D" w:rsidRDefault="00E80643" w:rsidP="00657ADF">
            <w:pPr>
              <w:numPr>
                <w:ilvl w:val="0"/>
                <w:numId w:val="56"/>
              </w:numPr>
            </w:pPr>
            <w:r w:rsidRPr="0022394D">
              <w:rPr>
                <w:lang w:val="da-DK"/>
              </w:rPr>
              <w:t>#define SIG_ERR ((__sighandler_t) -1)</w:t>
            </w:r>
            <w:r>
              <w:rPr>
                <w:rFonts w:hint="eastAsia"/>
                <w:lang w:val="da-DK"/>
              </w:rPr>
              <w:t xml:space="preserve"> </w:t>
            </w:r>
          </w:p>
          <w:p w:rsidR="00E80643" w:rsidRPr="0022394D" w:rsidRDefault="00E80643" w:rsidP="00657ADF">
            <w:pPr>
              <w:numPr>
                <w:ilvl w:val="0"/>
                <w:numId w:val="56"/>
              </w:numPr>
            </w:pPr>
            <w:r w:rsidRPr="0022394D">
              <w:rPr>
                <w:lang w:val="da-DK"/>
              </w:rPr>
              <w:t>#define SIG_DFL ((__sighandler_t) 0)</w:t>
            </w:r>
            <w:r>
              <w:rPr>
                <w:rFonts w:hint="eastAsia"/>
                <w:lang w:val="da-DK"/>
              </w:rPr>
              <w:t xml:space="preserve"> </w:t>
            </w:r>
          </w:p>
          <w:p w:rsidR="00E80643" w:rsidRPr="0022394D" w:rsidRDefault="00E80643" w:rsidP="00657ADF">
            <w:pPr>
              <w:numPr>
                <w:ilvl w:val="0"/>
                <w:numId w:val="56"/>
              </w:numPr>
            </w:pPr>
            <w:r w:rsidRPr="0022394D">
              <w:rPr>
                <w:lang w:val="da-DK"/>
              </w:rPr>
              <w:t>#define SIG_IGN ((__sighandler_t) 1)</w:t>
            </w:r>
            <w:r>
              <w:rPr>
                <w:rFonts w:hint="eastAsia"/>
                <w:lang w:val="da-DK"/>
              </w:rPr>
              <w:t xml:space="preserve"> </w:t>
            </w:r>
          </w:p>
          <w:p w:rsidR="00E80643" w:rsidRPr="0022394D" w:rsidRDefault="00E80643" w:rsidP="00657ADF">
            <w:pPr>
              <w:numPr>
                <w:ilvl w:val="0"/>
                <w:numId w:val="56"/>
              </w:numPr>
            </w:pPr>
            <w:r w:rsidRPr="0022394D">
              <w:rPr>
                <w:rFonts w:hint="eastAsia"/>
              </w:rPr>
              <w:t>函数原型</w:t>
            </w:r>
            <w:r w:rsidRPr="0022394D">
              <w:t>:</w:t>
            </w:r>
          </w:p>
          <w:p w:rsidR="00E80643" w:rsidRPr="0022394D" w:rsidRDefault="00E80643" w:rsidP="00147275">
            <w:r w:rsidRPr="0022394D">
              <w:rPr>
                <w:b/>
                <w:bCs/>
              </w:rPr>
              <w:tab/>
              <w:t>__sighandler_t signal(int signum, __sighandler_t handler);</w:t>
            </w:r>
          </w:p>
          <w:p w:rsidR="00E80643" w:rsidRPr="0022394D" w:rsidRDefault="00E80643" w:rsidP="00657ADF">
            <w:pPr>
              <w:numPr>
                <w:ilvl w:val="0"/>
                <w:numId w:val="57"/>
              </w:numPr>
            </w:pPr>
            <w:r w:rsidRPr="0022394D">
              <w:rPr>
                <w:rFonts w:hint="eastAsia"/>
                <w:b/>
                <w:bCs/>
              </w:rPr>
              <w:t>参数</w:t>
            </w:r>
          </w:p>
          <w:p w:rsidR="00E80643" w:rsidRPr="0022394D" w:rsidRDefault="00E80643" w:rsidP="00657ADF">
            <w:pPr>
              <w:numPr>
                <w:ilvl w:val="1"/>
                <w:numId w:val="57"/>
              </w:numPr>
            </w:pPr>
            <w:r w:rsidRPr="0022394D">
              <w:t>signal</w:t>
            </w:r>
            <w:r w:rsidRPr="0022394D">
              <w:rPr>
                <w:rFonts w:hint="eastAsia"/>
              </w:rPr>
              <w:t>是一个带</w:t>
            </w:r>
            <w:r w:rsidRPr="0022394D">
              <w:t>signum</w:t>
            </w:r>
            <w:r w:rsidRPr="0022394D">
              <w:rPr>
                <w:rFonts w:hint="eastAsia"/>
              </w:rPr>
              <w:t>和</w:t>
            </w:r>
            <w:r w:rsidRPr="0022394D">
              <w:t>handler</w:t>
            </w:r>
            <w:r w:rsidRPr="0022394D">
              <w:rPr>
                <w:rFonts w:hint="eastAsia"/>
              </w:rPr>
              <w:t>两个参数的函数，准备捕捉或屏蔽的信号由参数</w:t>
            </w:r>
            <w:r w:rsidRPr="0022394D">
              <w:t>signum</w:t>
            </w:r>
            <w:r w:rsidRPr="0022394D">
              <w:rPr>
                <w:rFonts w:hint="eastAsia"/>
              </w:rPr>
              <w:t>给出，接收到指定信号时将要调用的函数由</w:t>
            </w:r>
            <w:r w:rsidRPr="0022394D">
              <w:t>handler</w:t>
            </w:r>
            <w:r w:rsidRPr="0022394D">
              <w:rPr>
                <w:rFonts w:hint="eastAsia"/>
              </w:rPr>
              <w:t>给出</w:t>
            </w:r>
          </w:p>
          <w:p w:rsidR="00E80643" w:rsidRPr="0022394D" w:rsidRDefault="00E80643" w:rsidP="00657ADF">
            <w:pPr>
              <w:numPr>
                <w:ilvl w:val="1"/>
                <w:numId w:val="57"/>
              </w:numPr>
            </w:pPr>
            <w:r w:rsidRPr="0022394D">
              <w:t>handler</w:t>
            </w:r>
            <w:r w:rsidRPr="0022394D">
              <w:rPr>
                <w:rFonts w:hint="eastAsia"/>
              </w:rPr>
              <w:t>这个函数必须有一个</w:t>
            </w:r>
            <w:r w:rsidRPr="0022394D">
              <w:t>int</w:t>
            </w:r>
            <w:r w:rsidRPr="0022394D">
              <w:rPr>
                <w:rFonts w:hint="eastAsia"/>
              </w:rPr>
              <w:t>类型的参数（即接收到的信号代码），它本身的类型是</w:t>
            </w:r>
            <w:r w:rsidRPr="0022394D">
              <w:t>void</w:t>
            </w:r>
          </w:p>
          <w:p w:rsidR="00E80643" w:rsidRPr="0022394D" w:rsidRDefault="00E80643" w:rsidP="00657ADF">
            <w:pPr>
              <w:numPr>
                <w:ilvl w:val="1"/>
                <w:numId w:val="57"/>
              </w:numPr>
            </w:pPr>
            <w:r w:rsidRPr="0022394D">
              <w:t>handler</w:t>
            </w:r>
            <w:r w:rsidRPr="0022394D">
              <w:rPr>
                <w:rFonts w:hint="eastAsia"/>
              </w:rPr>
              <w:t>也可以是下面两个特殊值：</w:t>
            </w:r>
          </w:p>
          <w:p w:rsidR="00E80643" w:rsidRPr="0022394D" w:rsidRDefault="00E80643" w:rsidP="00147275">
            <w:r w:rsidRPr="0022394D">
              <w:tab/>
            </w:r>
            <w:r w:rsidRPr="0022394D">
              <w:tab/>
            </w:r>
            <w:r>
              <w:rPr>
                <w:rFonts w:hint="eastAsia"/>
              </w:rPr>
              <w:t xml:space="preserve">           </w:t>
            </w:r>
            <w:r w:rsidRPr="0022394D">
              <w:t>SIG_IGN</w:t>
            </w:r>
            <w:r w:rsidRPr="0022394D">
              <w:tab/>
            </w:r>
            <w:r w:rsidRPr="0022394D">
              <w:rPr>
                <w:rFonts w:hint="eastAsia"/>
              </w:rPr>
              <w:t>屏蔽该信号</w:t>
            </w:r>
          </w:p>
          <w:p w:rsidR="00E80643" w:rsidRPr="00A819CE" w:rsidRDefault="00E80643" w:rsidP="00147275">
            <w:r w:rsidRPr="0022394D">
              <w:tab/>
            </w:r>
            <w:r w:rsidRPr="0022394D">
              <w:tab/>
            </w:r>
            <w:r>
              <w:rPr>
                <w:rFonts w:hint="eastAsia"/>
              </w:rPr>
              <w:t xml:space="preserve">           </w:t>
            </w:r>
            <w:r w:rsidRPr="0022394D">
              <w:t>SIG_DFL</w:t>
            </w:r>
            <w:r w:rsidRPr="0022394D">
              <w:tab/>
            </w:r>
            <w:r w:rsidRPr="0022394D">
              <w:rPr>
                <w:rFonts w:hint="eastAsia"/>
              </w:rPr>
              <w:t>恢复默认行为</w:t>
            </w:r>
          </w:p>
        </w:tc>
      </w:tr>
      <w:tr w:rsidR="00E80643" w:rsidTr="00147275">
        <w:tc>
          <w:tcPr>
            <w:tcW w:w="8522" w:type="dxa"/>
          </w:tcPr>
          <w:p w:rsidR="00E80643" w:rsidRDefault="00E80643" w:rsidP="00147275">
            <w:r>
              <w:rPr>
                <w:rFonts w:hint="eastAsia"/>
              </w:rPr>
              <w:t>编程实践</w:t>
            </w:r>
            <w:r>
              <w:rPr>
                <w:rFonts w:hint="eastAsia"/>
              </w:rPr>
              <w:t xml:space="preserve"> </w:t>
            </w:r>
            <w:r>
              <w:rPr>
                <w:rFonts w:hint="eastAsia"/>
              </w:rPr>
              <w:t>注册</w:t>
            </w:r>
            <w:r>
              <w:rPr>
                <w:rFonts w:hint="eastAsia"/>
              </w:rPr>
              <w:t>SIGINT</w:t>
            </w:r>
            <w:r>
              <w:rPr>
                <w:rFonts w:hint="eastAsia"/>
              </w:rPr>
              <w:t>、注册</w:t>
            </w:r>
            <w:r>
              <w:rPr>
                <w:rFonts w:hint="eastAsia"/>
              </w:rPr>
              <w:t>SIGQUIT</w:t>
            </w:r>
          </w:p>
          <w:p w:rsidR="00E80643" w:rsidRDefault="00E80643" w:rsidP="00147275">
            <w:r>
              <w:rPr>
                <w:rFonts w:hint="eastAsia"/>
              </w:rPr>
              <w:t>编程实践：信号的安装和恢复</w:t>
            </w:r>
          </w:p>
          <w:p w:rsidR="00E80643" w:rsidRDefault="00E80643" w:rsidP="00147275"/>
          <w:p w:rsidR="00E80643" w:rsidRDefault="00E80643" w:rsidP="00147275">
            <w:r>
              <w:rPr>
                <w:rFonts w:hint="eastAsia"/>
              </w:rPr>
              <w:t>//</w:t>
            </w:r>
            <w:r>
              <w:rPr>
                <w:rFonts w:hint="eastAsia"/>
              </w:rPr>
              <w:t>测试信号的安装与恢复</w:t>
            </w:r>
            <w:r>
              <w:rPr>
                <w:rFonts w:hint="eastAsia"/>
              </w:rPr>
              <w:t xml:space="preserve">  </w:t>
            </w:r>
          </w:p>
          <w:p w:rsidR="00E80643" w:rsidRDefault="00E80643" w:rsidP="00147275">
            <w:r>
              <w:t>int main(void)</w:t>
            </w:r>
          </w:p>
          <w:p w:rsidR="00E80643" w:rsidRDefault="00E80643" w:rsidP="00147275">
            <w:r>
              <w:t>{</w:t>
            </w:r>
          </w:p>
          <w:p w:rsidR="00E80643" w:rsidRDefault="00E80643" w:rsidP="00147275">
            <w:r>
              <w:tab/>
              <w:t>__sighandler_t oldHandle;</w:t>
            </w:r>
          </w:p>
          <w:p w:rsidR="00E80643" w:rsidRDefault="00E80643" w:rsidP="00147275">
            <w:r>
              <w:tab/>
              <w:t>//sighandler_t *oldHandle;</w:t>
            </w:r>
          </w:p>
          <w:p w:rsidR="00E80643" w:rsidRDefault="00E80643" w:rsidP="00147275">
            <w:r>
              <w:tab/>
              <w:t>printf("main ....begin\n");</w:t>
            </w:r>
          </w:p>
          <w:p w:rsidR="00E80643" w:rsidRDefault="00E80643" w:rsidP="00147275">
            <w:r>
              <w:tab/>
              <w:t>oldHandle = signal(SIGINT, myhandle);</w:t>
            </w:r>
          </w:p>
          <w:p w:rsidR="00E80643" w:rsidRDefault="00E80643" w:rsidP="00147275">
            <w:r>
              <w:tab/>
              <w:t>if (oldHandle == SIG_ERR)</w:t>
            </w:r>
          </w:p>
          <w:p w:rsidR="00E80643" w:rsidRDefault="00E80643" w:rsidP="00147275">
            <w:r>
              <w:tab/>
              <w:t>{</w:t>
            </w:r>
          </w:p>
          <w:p w:rsidR="00E80643" w:rsidRDefault="00E80643" w:rsidP="00147275">
            <w:r>
              <w:tab/>
            </w:r>
            <w:r>
              <w:tab/>
              <w:t>perror("func signal err\n");</w:t>
            </w:r>
          </w:p>
          <w:p w:rsidR="00E80643" w:rsidRDefault="00E80643" w:rsidP="00147275">
            <w:r>
              <w:tab/>
            </w:r>
            <w:r>
              <w:tab/>
              <w:t>return 0;</w:t>
            </w:r>
          </w:p>
          <w:p w:rsidR="00E80643" w:rsidRDefault="00E80643" w:rsidP="00147275">
            <w:r>
              <w:tab/>
              <w:t xml:space="preserve">} </w:t>
            </w:r>
          </w:p>
          <w:p w:rsidR="00E80643" w:rsidRDefault="00E80643" w:rsidP="00147275">
            <w:r>
              <w:tab/>
            </w:r>
          </w:p>
          <w:p w:rsidR="00E80643" w:rsidRDefault="00E80643" w:rsidP="00147275">
            <w:r>
              <w:tab/>
              <w:t>printf("if u enter a, reset signal \n");</w:t>
            </w:r>
          </w:p>
          <w:p w:rsidR="00E80643" w:rsidRDefault="00E80643" w:rsidP="00147275">
            <w:r>
              <w:tab/>
              <w:t>while(getchar() != 'a')</w:t>
            </w:r>
          </w:p>
          <w:p w:rsidR="00E80643" w:rsidRDefault="00E80643" w:rsidP="00147275">
            <w:r>
              <w:tab/>
              <w:t>{</w:t>
            </w:r>
          </w:p>
          <w:p w:rsidR="00E80643" w:rsidRDefault="00E80643" w:rsidP="00147275">
            <w:r>
              <w:tab/>
            </w:r>
            <w:r>
              <w:tab/>
              <w:t>;</w:t>
            </w:r>
          </w:p>
          <w:p w:rsidR="00E80643" w:rsidRDefault="00E80643" w:rsidP="00147275">
            <w:r>
              <w:tab/>
              <w:t>}</w:t>
            </w:r>
          </w:p>
          <w:p w:rsidR="00E80643" w:rsidRDefault="00E80643" w:rsidP="00147275"/>
          <w:p w:rsidR="00E80643" w:rsidRDefault="00E80643" w:rsidP="00147275">
            <w:r>
              <w:rPr>
                <w:rFonts w:hint="eastAsia"/>
              </w:rPr>
              <w:tab/>
              <w:t>//</w:t>
            </w:r>
            <w:r>
              <w:rPr>
                <w:rFonts w:hint="eastAsia"/>
              </w:rPr>
              <w:t>键入</w:t>
            </w:r>
            <w:r>
              <w:rPr>
                <w:rFonts w:hint="eastAsia"/>
              </w:rPr>
              <w:t>a</w:t>
            </w:r>
            <w:r>
              <w:rPr>
                <w:rFonts w:hint="eastAsia"/>
              </w:rPr>
              <w:t>以后，恢复默认函数</w:t>
            </w:r>
          </w:p>
          <w:p w:rsidR="00E80643" w:rsidRDefault="00E80643" w:rsidP="00147275">
            <w:r>
              <w:tab/>
              <w:t>/*</w:t>
            </w:r>
          </w:p>
          <w:p w:rsidR="00E80643" w:rsidRDefault="00E80643" w:rsidP="00147275">
            <w:r>
              <w:lastRenderedPageBreak/>
              <w:tab/>
              <w:t>if (signal(SIGINT, oldHandle) == SIG_ERR)</w:t>
            </w:r>
          </w:p>
          <w:p w:rsidR="00E80643" w:rsidRDefault="00E80643" w:rsidP="00147275">
            <w:r>
              <w:tab/>
              <w:t>{</w:t>
            </w:r>
          </w:p>
          <w:p w:rsidR="00E80643" w:rsidRDefault="00E80643" w:rsidP="00147275">
            <w:r>
              <w:tab/>
            </w:r>
            <w:r>
              <w:tab/>
              <w:t>perror("func signal err\n");</w:t>
            </w:r>
          </w:p>
          <w:p w:rsidR="00E80643" w:rsidRDefault="00E80643" w:rsidP="00147275">
            <w:r>
              <w:tab/>
            </w:r>
            <w:r>
              <w:tab/>
              <w:t>return 0;</w:t>
            </w:r>
          </w:p>
          <w:p w:rsidR="00E80643" w:rsidRDefault="00E80643" w:rsidP="00147275">
            <w:r>
              <w:tab/>
              <w:t>}</w:t>
            </w:r>
          </w:p>
          <w:p w:rsidR="00E80643" w:rsidRDefault="00E80643" w:rsidP="00147275">
            <w:r>
              <w:tab/>
              <w:t>*/</w:t>
            </w:r>
          </w:p>
          <w:p w:rsidR="00E80643" w:rsidRDefault="00E80643" w:rsidP="00147275">
            <w:r>
              <w:tab/>
            </w:r>
          </w:p>
          <w:p w:rsidR="00E80643" w:rsidRDefault="00E80643" w:rsidP="00147275">
            <w:r>
              <w:tab/>
              <w:t>if (signal(SIGINT, SIG_DFL) == SIG_ERR)</w:t>
            </w:r>
          </w:p>
          <w:p w:rsidR="00E80643" w:rsidRDefault="00E80643" w:rsidP="00147275">
            <w:r>
              <w:tab/>
              <w:t>{</w:t>
            </w:r>
          </w:p>
          <w:p w:rsidR="00E80643" w:rsidRDefault="00E80643" w:rsidP="00147275">
            <w:r>
              <w:tab/>
            </w:r>
            <w:r>
              <w:tab/>
              <w:t>perror("func signal err\n");</w:t>
            </w:r>
          </w:p>
          <w:p w:rsidR="00E80643" w:rsidRDefault="00E80643" w:rsidP="00147275">
            <w:r>
              <w:tab/>
            </w:r>
            <w:r>
              <w:tab/>
              <w:t>return 0;</w:t>
            </w:r>
          </w:p>
          <w:p w:rsidR="00E80643" w:rsidRDefault="00E80643" w:rsidP="00147275">
            <w:r>
              <w:tab/>
              <w:t>}</w:t>
            </w:r>
            <w:r>
              <w:rPr>
                <w:rFonts w:hint="eastAsia"/>
              </w:rPr>
              <w:t xml:space="preserve"> </w:t>
            </w:r>
          </w:p>
          <w:p w:rsidR="00E80643" w:rsidRDefault="00E80643" w:rsidP="00147275">
            <w:r>
              <w:tab/>
            </w:r>
            <w:r>
              <w:tab/>
            </w:r>
          </w:p>
          <w:p w:rsidR="00E80643" w:rsidRDefault="00E80643" w:rsidP="00147275">
            <w:r>
              <w:tab/>
              <w:t>while(1) ;</w:t>
            </w:r>
          </w:p>
          <w:p w:rsidR="00E80643" w:rsidRDefault="00E80643" w:rsidP="00147275">
            <w:r>
              <w:tab/>
              <w:t>return 0;</w:t>
            </w:r>
          </w:p>
          <w:p w:rsidR="00E80643" w:rsidRDefault="00E80643" w:rsidP="00147275"/>
          <w:p w:rsidR="00E80643" w:rsidRDefault="00E80643" w:rsidP="00147275">
            <w:r>
              <w:t>}</w:t>
            </w:r>
            <w:r>
              <w:rPr>
                <w:rFonts w:hint="eastAsia"/>
              </w:rPr>
              <w:t>注意：</w:t>
            </w:r>
            <w:r>
              <w:rPr>
                <w:rFonts w:hint="eastAsia"/>
              </w:rPr>
              <w:t>signal</w:t>
            </w:r>
            <w:r>
              <w:rPr>
                <w:rFonts w:hint="eastAsia"/>
              </w:rPr>
              <w:t>函数函数返回值</w:t>
            </w:r>
          </w:p>
          <w:p w:rsidR="00E80643" w:rsidRDefault="00E80643" w:rsidP="00147275">
            <w:r>
              <w:rPr>
                <w:rFonts w:hint="eastAsia"/>
              </w:rPr>
              <w:t xml:space="preserve">     </w:t>
            </w:r>
            <w:r>
              <w:t>RETURN VALUE</w:t>
            </w:r>
          </w:p>
          <w:p w:rsidR="00E80643" w:rsidRDefault="00E80643" w:rsidP="00147275">
            <w:r>
              <w:t xml:space="preserve">       The signal() function returns the previous value of the signal handler, or SIG_ERR on error.</w:t>
            </w:r>
          </w:p>
        </w:tc>
      </w:tr>
    </w:tbl>
    <w:p w:rsidR="00E80643" w:rsidRDefault="00E80643" w:rsidP="00E80643">
      <w:pPr>
        <w:pStyle w:val="2"/>
      </w:pPr>
      <w:r>
        <w:rPr>
          <w:rFonts w:hint="eastAsia"/>
        </w:rPr>
        <w:lastRenderedPageBreak/>
        <w:t xml:space="preserve">5 </w:t>
      </w:r>
      <w:r>
        <w:rPr>
          <w:rFonts w:hint="eastAsia"/>
        </w:rPr>
        <w:t>可靠信号、不可靠信号</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Default="00E80643" w:rsidP="00147275">
            <w:r>
              <w:rPr>
                <w:rFonts w:hint="eastAsia"/>
              </w:rPr>
              <w:t>不可靠信号</w:t>
            </w:r>
            <w:r>
              <w:rPr>
                <w:rFonts w:hint="eastAsia"/>
              </w:rPr>
              <w:t>PK</w:t>
            </w:r>
            <w:r>
              <w:rPr>
                <w:rFonts w:hint="eastAsia"/>
              </w:rPr>
              <w:t>可靠信号</w:t>
            </w:r>
          </w:p>
          <w:p w:rsidR="00E80643" w:rsidRPr="00F5272D" w:rsidRDefault="00E80643" w:rsidP="00657ADF">
            <w:pPr>
              <w:numPr>
                <w:ilvl w:val="0"/>
                <w:numId w:val="58"/>
              </w:numPr>
            </w:pPr>
            <w:r w:rsidRPr="00F5272D">
              <w:t>linux</w:t>
            </w:r>
            <w:r w:rsidRPr="00F5272D">
              <w:rPr>
                <w:rFonts w:hint="eastAsia"/>
              </w:rPr>
              <w:t>信号机制基本上是从</w:t>
            </w:r>
            <w:r w:rsidRPr="00F5272D">
              <w:t>unix</w:t>
            </w:r>
            <w:r w:rsidRPr="00F5272D">
              <w:rPr>
                <w:rFonts w:hint="eastAsia"/>
              </w:rPr>
              <w:t>系统中继承过来的。早期</w:t>
            </w:r>
            <w:r w:rsidRPr="00F5272D">
              <w:t>unix</w:t>
            </w:r>
            <w:r w:rsidRPr="00F5272D">
              <w:rPr>
                <w:rFonts w:hint="eastAsia"/>
              </w:rPr>
              <w:t>系统中的信号机制比较简单和原始，后来在实践中暴露出一些问题，它的主要问题是：</w:t>
            </w:r>
          </w:p>
          <w:p w:rsidR="00E80643" w:rsidRPr="00F5272D" w:rsidRDefault="00E80643" w:rsidP="00657ADF">
            <w:pPr>
              <w:numPr>
                <w:ilvl w:val="1"/>
                <w:numId w:val="58"/>
              </w:numPr>
            </w:pPr>
            <w:r w:rsidRPr="00F5272D">
              <w:rPr>
                <w:rFonts w:hint="eastAsia"/>
              </w:rPr>
              <w:t>进程每次处理信号后，就将对信号的响应设置为默认动作。在某些情况下，将导致对信号的错误处理；因此，用户如果不希望这样的操作，那么就要在信号处理函数结尾再一次调用</w:t>
            </w:r>
            <w:r w:rsidRPr="00F5272D">
              <w:t>signal()</w:t>
            </w:r>
            <w:r w:rsidRPr="00F5272D">
              <w:rPr>
                <w:rFonts w:hint="eastAsia"/>
              </w:rPr>
              <w:t>，重新安装该信号。</w:t>
            </w:r>
          </w:p>
          <w:p w:rsidR="00E80643" w:rsidRPr="00F5272D" w:rsidRDefault="00E80643" w:rsidP="00657ADF">
            <w:pPr>
              <w:numPr>
                <w:ilvl w:val="1"/>
                <w:numId w:val="58"/>
              </w:numPr>
            </w:pPr>
            <w:r w:rsidRPr="00F5272D">
              <w:rPr>
                <w:rFonts w:hint="eastAsia"/>
              </w:rPr>
              <w:t>早期</w:t>
            </w:r>
            <w:r w:rsidRPr="00F5272D">
              <w:t>unix</w:t>
            </w:r>
            <w:r w:rsidRPr="00F5272D">
              <w:rPr>
                <w:rFonts w:hint="eastAsia"/>
              </w:rPr>
              <w:t>下的不可靠信号主要指的是进程可能对信号做出错误的反应以及信号可能丢失。</w:t>
            </w:r>
            <w:r w:rsidRPr="00F5272D">
              <w:rPr>
                <w:rFonts w:hint="eastAsia"/>
              </w:rPr>
              <w:t xml:space="preserve"> </w:t>
            </w:r>
          </w:p>
          <w:p w:rsidR="00E80643" w:rsidRPr="00F5272D" w:rsidRDefault="00E80643" w:rsidP="00657ADF">
            <w:pPr>
              <w:numPr>
                <w:ilvl w:val="1"/>
                <w:numId w:val="58"/>
              </w:numPr>
            </w:pPr>
            <w:r w:rsidRPr="00F5272D">
              <w:t>linux</w:t>
            </w:r>
            <w:r w:rsidRPr="00F5272D">
              <w:rPr>
                <w:rFonts w:hint="eastAsia"/>
              </w:rPr>
              <w:t>支持不可靠信号，但是对不可靠信号机制做了改进：在调用完信号处理函数后，不必重新调用该信号的安装函数（信号安装函数是在可靠机制上的实现）。因此，</w:t>
            </w:r>
            <w:r w:rsidRPr="00F5272D">
              <w:t>linux</w:t>
            </w:r>
            <w:r w:rsidRPr="00F5272D">
              <w:rPr>
                <w:rFonts w:hint="eastAsia"/>
              </w:rPr>
              <w:t>下的不可靠信号问题主要指的是</w:t>
            </w:r>
            <w:r w:rsidRPr="00683DB0">
              <w:rPr>
                <w:rFonts w:hint="eastAsia"/>
                <w:color w:val="FF0000"/>
              </w:rPr>
              <w:t>信号可能丢失</w:t>
            </w:r>
            <w:r w:rsidRPr="00F5272D">
              <w:rPr>
                <w:rFonts w:hint="eastAsia"/>
              </w:rPr>
              <w:t>。</w:t>
            </w:r>
          </w:p>
          <w:p w:rsidR="00E80643" w:rsidRPr="00F5272D" w:rsidRDefault="00E80643" w:rsidP="00147275"/>
        </w:tc>
      </w:tr>
      <w:tr w:rsidR="00E80643" w:rsidTr="00147275">
        <w:tc>
          <w:tcPr>
            <w:tcW w:w="8522" w:type="dxa"/>
          </w:tcPr>
          <w:p w:rsidR="00E80643" w:rsidRDefault="00E80643" w:rsidP="00147275">
            <w:r>
              <w:rPr>
                <w:rFonts w:hint="eastAsia"/>
              </w:rPr>
              <w:t>总结：</w:t>
            </w:r>
            <w:r>
              <w:rPr>
                <w:rFonts w:hint="eastAsia"/>
              </w:rPr>
              <w:t>unix</w:t>
            </w:r>
            <w:r>
              <w:rPr>
                <w:rFonts w:hint="eastAsia"/>
              </w:rPr>
              <w:t>信号机制不可靠地方，</w:t>
            </w:r>
            <w:r>
              <w:rPr>
                <w:rFonts w:hint="eastAsia"/>
              </w:rPr>
              <w:t>1</w:t>
            </w:r>
            <w:r>
              <w:rPr>
                <w:rFonts w:hint="eastAsia"/>
              </w:rPr>
              <w:t>）处理完信号以后，需要重新再注册信号；</w:t>
            </w:r>
            <w:r>
              <w:rPr>
                <w:rFonts w:hint="eastAsia"/>
              </w:rPr>
              <w:t>2</w:t>
            </w:r>
            <w:r>
              <w:rPr>
                <w:rFonts w:hint="eastAsia"/>
              </w:rPr>
              <w:t>）信号可能丢失。</w:t>
            </w:r>
            <w:r>
              <w:rPr>
                <w:rFonts w:hint="eastAsia"/>
              </w:rPr>
              <w:t>linux</w:t>
            </w:r>
            <w:r>
              <w:rPr>
                <w:rFonts w:hint="eastAsia"/>
              </w:rPr>
              <w:t>下已经对</w:t>
            </w:r>
            <w:r>
              <w:rPr>
                <w:rFonts w:hint="eastAsia"/>
              </w:rPr>
              <w:t>1</w:t>
            </w:r>
            <w:r>
              <w:rPr>
                <w:rFonts w:hint="eastAsia"/>
              </w:rPr>
              <w:t>做了优化。</w:t>
            </w:r>
          </w:p>
          <w:p w:rsidR="00E80643" w:rsidRPr="00F5272D" w:rsidRDefault="00E80643" w:rsidP="00147275"/>
        </w:tc>
      </w:tr>
      <w:tr w:rsidR="00E80643" w:rsidTr="00147275">
        <w:tc>
          <w:tcPr>
            <w:tcW w:w="8522" w:type="dxa"/>
          </w:tcPr>
          <w:p w:rsidR="00E80643" w:rsidRDefault="00E80643" w:rsidP="00147275">
            <w:r>
              <w:rPr>
                <w:rFonts w:hint="eastAsia"/>
              </w:rPr>
              <w:t>可靠信号</w:t>
            </w:r>
          </w:p>
          <w:p w:rsidR="00E80643" w:rsidRDefault="00E80643" w:rsidP="00657ADF">
            <w:pPr>
              <w:numPr>
                <w:ilvl w:val="0"/>
                <w:numId w:val="59"/>
              </w:numPr>
            </w:pPr>
            <w:r>
              <w:rPr>
                <w:rFonts w:hint="eastAsia"/>
              </w:rPr>
              <w:t>随着时间的发展，实践证明，</w:t>
            </w:r>
            <w:r w:rsidRPr="00F5272D">
              <w:rPr>
                <w:rFonts w:hint="eastAsia"/>
              </w:rPr>
              <w:t>有必要对信号的原始机制加以改进和扩充。所以，后来出现的各种</w:t>
            </w:r>
            <w:r w:rsidRPr="00F5272D">
              <w:t>unix</w:t>
            </w:r>
            <w:r w:rsidRPr="00F5272D">
              <w:rPr>
                <w:rFonts w:hint="eastAsia"/>
              </w:rPr>
              <w:t>版本分别在这方面进行了研究，力图实现</w:t>
            </w:r>
            <w:r w:rsidRPr="00F5272D">
              <w:t>"</w:t>
            </w:r>
            <w:r w:rsidRPr="00F5272D">
              <w:rPr>
                <w:rFonts w:hint="eastAsia"/>
              </w:rPr>
              <w:t>可靠信号</w:t>
            </w:r>
            <w:r w:rsidRPr="00F5272D">
              <w:t>"</w:t>
            </w:r>
            <w:r w:rsidRPr="00F5272D">
              <w:rPr>
                <w:rFonts w:hint="eastAsia"/>
              </w:rPr>
              <w:t>。由于原来定义的信号已有许多应用，不好再做改动，最终只好又新增加了一些信号，并在一开始就把它们定义为可靠信号，这些信号支持排队，不会丢失。同</w:t>
            </w:r>
            <w:r w:rsidRPr="00F5272D">
              <w:rPr>
                <w:rFonts w:hint="eastAsia"/>
              </w:rPr>
              <w:t xml:space="preserve"> </w:t>
            </w:r>
            <w:r w:rsidRPr="00F5272D">
              <w:rPr>
                <w:rFonts w:hint="eastAsia"/>
              </w:rPr>
              <w:t>时，信号的发送</w:t>
            </w:r>
            <w:r w:rsidRPr="00F5272D">
              <w:rPr>
                <w:rFonts w:hint="eastAsia"/>
              </w:rPr>
              <w:lastRenderedPageBreak/>
              <w:t>和安装也出现了新版本：信号发送函数</w:t>
            </w:r>
            <w:r w:rsidRPr="00F5272D">
              <w:t>sigqueue()</w:t>
            </w:r>
            <w:r w:rsidRPr="00F5272D">
              <w:rPr>
                <w:rFonts w:hint="eastAsia"/>
              </w:rPr>
              <w:t>及信号安装函数</w:t>
            </w:r>
            <w:r w:rsidRPr="00F5272D">
              <w:t>sigaction()</w:t>
            </w:r>
            <w:r>
              <w:rPr>
                <w:rFonts w:hint="eastAsia"/>
              </w:rPr>
              <w:t>。</w:t>
            </w:r>
          </w:p>
          <w:p w:rsidR="00E80643" w:rsidRPr="00335226" w:rsidRDefault="00E80643" w:rsidP="00147275"/>
        </w:tc>
      </w:tr>
      <w:tr w:rsidR="00E80643" w:rsidTr="00147275">
        <w:tc>
          <w:tcPr>
            <w:tcW w:w="8522" w:type="dxa"/>
          </w:tcPr>
          <w:p w:rsidR="00E80643" w:rsidRDefault="00E80643" w:rsidP="00147275">
            <w:r>
              <w:rPr>
                <w:rFonts w:hint="eastAsia"/>
              </w:rPr>
              <w:lastRenderedPageBreak/>
              <w:t>总结：</w:t>
            </w:r>
            <w:r w:rsidRPr="00F5272D">
              <w:t>sigaction</w:t>
            </w:r>
            <w:r>
              <w:rPr>
                <w:rFonts w:hint="eastAsia"/>
              </w:rPr>
              <w:t>和</w:t>
            </w:r>
            <w:r>
              <w:rPr>
                <w:rFonts w:hint="eastAsia"/>
              </w:rPr>
              <w:t>signal</w:t>
            </w:r>
            <w:r>
              <w:rPr>
                <w:rFonts w:hint="eastAsia"/>
              </w:rPr>
              <w:t>函数，都是调用内核服务</w:t>
            </w:r>
            <w:r>
              <w:rPr>
                <w:rFonts w:hint="eastAsia"/>
              </w:rPr>
              <w:t>do_signal</w:t>
            </w:r>
            <w:r>
              <w:rPr>
                <w:rFonts w:hint="eastAsia"/>
              </w:rPr>
              <w:t>函数；</w:t>
            </w:r>
          </w:p>
          <w:p w:rsidR="00E80643" w:rsidRDefault="00E80643" w:rsidP="00147275">
            <w:pPr>
              <w:ind w:firstLineChars="300" w:firstLine="630"/>
            </w:pPr>
            <w:r w:rsidRPr="00335226">
              <w:rPr>
                <w:rFonts w:hint="eastAsia"/>
              </w:rPr>
              <w:t>内核服务函数（应用系统无法调用的函数）</w:t>
            </w:r>
          </w:p>
        </w:tc>
      </w:tr>
      <w:tr w:rsidR="00E80643" w:rsidTr="00147275">
        <w:tc>
          <w:tcPr>
            <w:tcW w:w="8522" w:type="dxa"/>
          </w:tcPr>
          <w:p w:rsidR="00E80643" w:rsidRDefault="00E80643" w:rsidP="00147275">
            <w:r>
              <w:rPr>
                <w:rFonts w:hint="eastAsia"/>
              </w:rPr>
              <w:t>实时信号（都是可靠信号）和非实时信号（不可靠信号）</w:t>
            </w:r>
          </w:p>
          <w:p w:rsidR="00E80643" w:rsidRPr="00F5272D" w:rsidRDefault="00E80643" w:rsidP="00657ADF">
            <w:pPr>
              <w:numPr>
                <w:ilvl w:val="0"/>
                <w:numId w:val="60"/>
              </w:numPr>
            </w:pPr>
            <w:r w:rsidRPr="00F5272D">
              <w:rPr>
                <w:rFonts w:hint="eastAsia"/>
              </w:rPr>
              <w:t>早期</w:t>
            </w:r>
            <w:r w:rsidRPr="00F5272D">
              <w:t>Unix</w:t>
            </w:r>
            <w:r w:rsidRPr="00F5272D">
              <w:rPr>
                <w:rFonts w:hint="eastAsia"/>
              </w:rPr>
              <w:t>系统只定义了</w:t>
            </w:r>
            <w:r w:rsidRPr="00F5272D">
              <w:t>32</w:t>
            </w:r>
            <w:r w:rsidRPr="00F5272D">
              <w:rPr>
                <w:rFonts w:hint="eastAsia"/>
              </w:rPr>
              <w:t>种信号，</w:t>
            </w:r>
            <w:r w:rsidRPr="00F5272D">
              <w:t>Ret hat7.2</w:t>
            </w:r>
            <w:r w:rsidRPr="00F5272D">
              <w:rPr>
                <w:rFonts w:hint="eastAsia"/>
              </w:rPr>
              <w:t>支持</w:t>
            </w:r>
            <w:r w:rsidRPr="00F5272D">
              <w:t>64</w:t>
            </w:r>
            <w:r w:rsidRPr="00F5272D">
              <w:rPr>
                <w:rFonts w:hint="eastAsia"/>
              </w:rPr>
              <w:t>种信号，编号</w:t>
            </w:r>
            <w:r w:rsidRPr="00F5272D">
              <w:t>0-63(SIGRTMIN=31</w:t>
            </w:r>
            <w:r w:rsidRPr="00F5272D">
              <w:rPr>
                <w:rFonts w:hint="eastAsia"/>
              </w:rPr>
              <w:t>，</w:t>
            </w:r>
            <w:r w:rsidRPr="00F5272D">
              <w:t>SIGRTMAX=63)</w:t>
            </w:r>
            <w:r w:rsidRPr="00F5272D">
              <w:rPr>
                <w:rFonts w:hint="eastAsia"/>
              </w:rPr>
              <w:t>，将来可能进一步增加，这需要得到内核的支持。</w:t>
            </w:r>
            <w:r w:rsidRPr="00976558">
              <w:rPr>
                <w:rFonts w:hint="eastAsia"/>
                <w:color w:val="FF0000"/>
              </w:rPr>
              <w:t>前</w:t>
            </w:r>
            <w:r w:rsidRPr="00976558">
              <w:rPr>
                <w:color w:val="FF0000"/>
              </w:rPr>
              <w:t>32</w:t>
            </w:r>
            <w:r w:rsidRPr="00976558">
              <w:rPr>
                <w:rFonts w:hint="eastAsia"/>
                <w:color w:val="FF0000"/>
              </w:rPr>
              <w:t>种信号已经有了预定义值，每个信号有了确定的用途及含义，并且每种信号都有各自的缺省动作。</w:t>
            </w:r>
            <w:r w:rsidRPr="00F5272D">
              <w:rPr>
                <w:rFonts w:hint="eastAsia"/>
              </w:rPr>
              <w:t>如按键盘的</w:t>
            </w:r>
            <w:r>
              <w:t>CTRL</w:t>
            </w:r>
            <w:r>
              <w:rPr>
                <w:rFonts w:hint="eastAsia"/>
              </w:rPr>
              <w:t>+</w:t>
            </w:r>
            <w:r w:rsidRPr="00F5272D">
              <w:t>C</w:t>
            </w:r>
            <w:r w:rsidRPr="00F5272D">
              <w:rPr>
                <w:rFonts w:hint="eastAsia"/>
              </w:rPr>
              <w:t>时，会产生</w:t>
            </w:r>
            <w:r w:rsidRPr="00F5272D">
              <w:t>SIGINT</w:t>
            </w:r>
            <w:r w:rsidRPr="00F5272D">
              <w:rPr>
                <w:rFonts w:hint="eastAsia"/>
              </w:rPr>
              <w:t>信号，对该信号的默认反应就是进程终止。后</w:t>
            </w:r>
            <w:r w:rsidRPr="00F5272D">
              <w:t>32</w:t>
            </w:r>
            <w:r w:rsidRPr="00F5272D">
              <w:rPr>
                <w:rFonts w:hint="eastAsia"/>
              </w:rPr>
              <w:t>个信号表示实时信号，等同于前面阐述的可靠信号。这保证了发送的多个实时信号都被接收。实时信号是</w:t>
            </w:r>
            <w:r w:rsidRPr="00F5272D">
              <w:t>POSIX</w:t>
            </w:r>
            <w:r w:rsidRPr="00F5272D">
              <w:rPr>
                <w:rFonts w:hint="eastAsia"/>
              </w:rPr>
              <w:t>标准的一部分，可用于应用进程。</w:t>
            </w:r>
          </w:p>
          <w:p w:rsidR="00E80643" w:rsidRPr="00F5272D" w:rsidRDefault="00E80643" w:rsidP="00657ADF">
            <w:pPr>
              <w:numPr>
                <w:ilvl w:val="0"/>
                <w:numId w:val="60"/>
              </w:numPr>
            </w:pPr>
            <w:r w:rsidRPr="00F5272D">
              <w:rPr>
                <w:rFonts w:hint="eastAsia"/>
              </w:rPr>
              <w:t>非实时信号都不支持排队，都是不可靠信号；实时信号都支持排队，都是可靠信号。</w:t>
            </w:r>
          </w:p>
        </w:tc>
      </w:tr>
      <w:tr w:rsidR="00E80643" w:rsidTr="00147275">
        <w:tc>
          <w:tcPr>
            <w:tcW w:w="8522" w:type="dxa"/>
          </w:tcPr>
          <w:p w:rsidR="00E80643" w:rsidRDefault="00E80643" w:rsidP="00147275">
            <w:r>
              <w:rPr>
                <w:rFonts w:hint="eastAsia"/>
              </w:rPr>
              <w:t>实时信号和非实时信号</w:t>
            </w:r>
          </w:p>
          <w:p w:rsidR="00E80643" w:rsidRDefault="00E80643" w:rsidP="00147275">
            <w:r w:rsidRPr="009040AB">
              <w:t></w:t>
            </w:r>
            <w:r w:rsidRPr="009040AB">
              <w:tab/>
            </w:r>
            <w:r>
              <w:t>M</w:t>
            </w:r>
            <w:r>
              <w:rPr>
                <w:rFonts w:hint="eastAsia"/>
              </w:rPr>
              <w:t xml:space="preserve">an 7 signal </w:t>
            </w:r>
            <w:r>
              <w:rPr>
                <w:rFonts w:hint="eastAsia"/>
              </w:rPr>
              <w:t>查看手册</w:t>
            </w:r>
          </w:p>
          <w:p w:rsidR="00E80643" w:rsidRPr="009040AB" w:rsidRDefault="00E80643" w:rsidP="00147275">
            <w:r w:rsidRPr="00F5272D">
              <w:rPr>
                <w:rFonts w:hint="eastAsia"/>
              </w:rPr>
              <w:t>非实时信号都不支持排队，都是不可靠信号；实时信号都支持排队，都是可靠信号</w:t>
            </w:r>
          </w:p>
        </w:tc>
      </w:tr>
    </w:tbl>
    <w:p w:rsidR="00E80643" w:rsidRDefault="00E80643" w:rsidP="00E80643"/>
    <w:p w:rsidR="00E80643" w:rsidRDefault="00E80643" w:rsidP="00E80643">
      <w:pPr>
        <w:pStyle w:val="2"/>
      </w:pPr>
      <w:r>
        <w:rPr>
          <w:rFonts w:hint="eastAsia"/>
        </w:rPr>
        <w:t>6</w:t>
      </w:r>
      <w:r w:rsidR="009755FD">
        <w:t xml:space="preserve"> </w:t>
      </w:r>
      <w:r>
        <w:rPr>
          <w:rFonts w:hint="eastAsia"/>
        </w:rPr>
        <w:t>信号发送</w:t>
      </w:r>
    </w:p>
    <w:p w:rsidR="00E80643" w:rsidRPr="002F6F18" w:rsidRDefault="00E80643" w:rsidP="00E80643">
      <w:pPr>
        <w:pStyle w:val="3"/>
      </w:pPr>
      <w:r>
        <w:rPr>
          <w:rFonts w:hint="eastAsia"/>
        </w:rPr>
        <w:t>kill</w:t>
      </w:r>
      <w:r>
        <w:rPr>
          <w:rFonts w:hint="eastAsia"/>
        </w:rPr>
        <w:t>函数</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Pr="008A475A" w:rsidRDefault="00E80643" w:rsidP="00147275">
            <w:r>
              <w:t>K</w:t>
            </w:r>
            <w:r>
              <w:rPr>
                <w:rFonts w:hint="eastAsia"/>
              </w:rPr>
              <w:t>ill</w:t>
            </w:r>
            <w:r>
              <w:rPr>
                <w:rFonts w:hint="eastAsia"/>
              </w:rPr>
              <w:t>基本用法</w:t>
            </w:r>
          </w:p>
        </w:tc>
      </w:tr>
      <w:tr w:rsidR="00E80643" w:rsidTr="00147275">
        <w:tc>
          <w:tcPr>
            <w:tcW w:w="8522" w:type="dxa"/>
          </w:tcPr>
          <w:p w:rsidR="00E80643" w:rsidRDefault="00E80643" w:rsidP="00147275">
            <w:r>
              <w:rPr>
                <w:rFonts w:hint="eastAsia"/>
              </w:rPr>
              <w:t>发送信号的函数有</w:t>
            </w:r>
            <w:r>
              <w:rPr>
                <w:rFonts w:hint="eastAsia"/>
              </w:rPr>
              <w:t>kill</w:t>
            </w:r>
            <w:r>
              <w:rPr>
                <w:rFonts w:hint="eastAsia"/>
              </w:rPr>
              <w:t>和</w:t>
            </w:r>
            <w:r>
              <w:rPr>
                <w:rFonts w:hint="eastAsia"/>
              </w:rPr>
              <w:t>raise</w:t>
            </w:r>
          </w:p>
          <w:p w:rsidR="00E80643" w:rsidRDefault="00E80643" w:rsidP="00147275">
            <w:r>
              <w:rPr>
                <w:rFonts w:hint="eastAsia"/>
              </w:rPr>
              <w:t>区别：</w:t>
            </w:r>
            <w:r>
              <w:rPr>
                <w:rFonts w:hint="eastAsia"/>
              </w:rPr>
              <w:t>kill</w:t>
            </w:r>
            <w:r>
              <w:rPr>
                <w:rFonts w:hint="eastAsia"/>
              </w:rPr>
              <w:t>既可以向自身发送信号，也可以向其他进程发送信号；</w:t>
            </w:r>
          </w:p>
          <w:p w:rsidR="00E80643" w:rsidRDefault="00E80643" w:rsidP="00147275">
            <w:r>
              <w:rPr>
                <w:rFonts w:hint="eastAsia"/>
              </w:rPr>
              <w:t>raise</w:t>
            </w:r>
            <w:r>
              <w:rPr>
                <w:rFonts w:hint="eastAsia"/>
              </w:rPr>
              <w:t>函数向进程自身发送信号。</w:t>
            </w:r>
          </w:p>
          <w:p w:rsidR="00E80643" w:rsidRDefault="00E80643" w:rsidP="00147275">
            <w:r>
              <w:t>I</w:t>
            </w:r>
            <w:r>
              <w:rPr>
                <w:rFonts w:hint="eastAsia"/>
              </w:rPr>
              <w:t xml:space="preserve">nt </w:t>
            </w:r>
            <w:r>
              <w:t>kill(pid_t pid, int siq)</w:t>
            </w:r>
            <w:r>
              <w:rPr>
                <w:rFonts w:hint="eastAsia"/>
              </w:rPr>
              <w:t xml:space="preserve"> </w:t>
            </w:r>
          </w:p>
          <w:p w:rsidR="00E80643" w:rsidRDefault="00E80643" w:rsidP="00147275">
            <w:r>
              <w:rPr>
                <w:rFonts w:hint="eastAsia"/>
              </w:rPr>
              <w:t>int raise(int signo)</w:t>
            </w:r>
          </w:p>
          <w:p w:rsidR="00E80643" w:rsidRDefault="00E80643" w:rsidP="00147275"/>
        </w:tc>
      </w:tr>
      <w:tr w:rsidR="00E80643" w:rsidTr="00147275">
        <w:tc>
          <w:tcPr>
            <w:tcW w:w="8522" w:type="dxa"/>
          </w:tcPr>
          <w:p w:rsidR="00E80643" w:rsidRDefault="00E80643" w:rsidP="00147275">
            <w:r>
              <w:t>I</w:t>
            </w:r>
            <w:r>
              <w:rPr>
                <w:rFonts w:hint="eastAsia"/>
              </w:rPr>
              <w:t xml:space="preserve">nt </w:t>
            </w:r>
            <w:r>
              <w:t>kill(pid_t pid, int siq)</w:t>
            </w:r>
          </w:p>
          <w:p w:rsidR="00E80643" w:rsidRDefault="00E80643" w:rsidP="00147275">
            <w:r>
              <w:rPr>
                <w:rFonts w:hint="eastAsia"/>
              </w:rPr>
              <w:t>参数组合情况解释：</w:t>
            </w:r>
          </w:p>
          <w:p w:rsidR="00E80643" w:rsidRDefault="00E80643" w:rsidP="00147275">
            <w:r>
              <w:t>kill(pid_t pid, int siq)</w:t>
            </w:r>
          </w:p>
          <w:p w:rsidR="00E80643" w:rsidRDefault="00E80643" w:rsidP="00147275">
            <w:r>
              <w:tab/>
            </w:r>
            <w:r>
              <w:rPr>
                <w:rFonts w:hint="eastAsia"/>
              </w:rPr>
              <w:t xml:space="preserve">pid&gt;0 </w:t>
            </w:r>
            <w:r>
              <w:rPr>
                <w:rFonts w:hint="eastAsia"/>
              </w:rPr>
              <w:t>将信号</w:t>
            </w:r>
            <w:r>
              <w:rPr>
                <w:rFonts w:hint="eastAsia"/>
              </w:rPr>
              <w:t>sig</w:t>
            </w:r>
            <w:r>
              <w:rPr>
                <w:rFonts w:hint="eastAsia"/>
              </w:rPr>
              <w:t>发给</w:t>
            </w:r>
            <w:r>
              <w:rPr>
                <w:rFonts w:hint="eastAsia"/>
              </w:rPr>
              <w:t>pid</w:t>
            </w:r>
            <w:r>
              <w:rPr>
                <w:rFonts w:hint="eastAsia"/>
              </w:rPr>
              <w:t>进程</w:t>
            </w:r>
          </w:p>
          <w:p w:rsidR="00E80643" w:rsidRDefault="00E80643" w:rsidP="00147275">
            <w:r>
              <w:tab/>
            </w:r>
            <w:r>
              <w:rPr>
                <w:rFonts w:hint="eastAsia"/>
              </w:rPr>
              <w:t xml:space="preserve">pid=0 </w:t>
            </w:r>
            <w:r>
              <w:rPr>
                <w:rFonts w:hint="eastAsia"/>
              </w:rPr>
              <w:t>将信号</w:t>
            </w:r>
            <w:r>
              <w:rPr>
                <w:rFonts w:hint="eastAsia"/>
              </w:rPr>
              <w:t>sig</w:t>
            </w:r>
            <w:r>
              <w:rPr>
                <w:rFonts w:hint="eastAsia"/>
              </w:rPr>
              <w:t>发给同组进程</w:t>
            </w:r>
          </w:p>
          <w:p w:rsidR="00E80643" w:rsidRDefault="00E80643" w:rsidP="00147275">
            <w:r>
              <w:tab/>
            </w:r>
            <w:r>
              <w:rPr>
                <w:rFonts w:hint="eastAsia"/>
              </w:rPr>
              <w:t xml:space="preserve">pid=-1 </w:t>
            </w:r>
            <w:r>
              <w:rPr>
                <w:rFonts w:hint="eastAsia"/>
              </w:rPr>
              <w:t>将信号</w:t>
            </w:r>
            <w:r>
              <w:rPr>
                <w:rFonts w:hint="eastAsia"/>
              </w:rPr>
              <w:t>sig</w:t>
            </w:r>
            <w:r>
              <w:rPr>
                <w:rFonts w:hint="eastAsia"/>
              </w:rPr>
              <w:t>发送给所有进程，调用者进程有权限发送的每一个进程（除了</w:t>
            </w:r>
            <w:r>
              <w:rPr>
                <w:rFonts w:hint="eastAsia"/>
              </w:rPr>
              <w:t>1</w:t>
            </w:r>
            <w:r>
              <w:rPr>
                <w:rFonts w:hint="eastAsia"/>
              </w:rPr>
              <w:t>号进程之外，还有它自身）</w:t>
            </w:r>
          </w:p>
          <w:p w:rsidR="00E80643" w:rsidRDefault="00E80643" w:rsidP="00147275">
            <w:r>
              <w:tab/>
            </w:r>
            <w:r>
              <w:rPr>
                <w:rFonts w:hint="eastAsia"/>
              </w:rPr>
              <w:t xml:space="preserve">pid&lt;-1 </w:t>
            </w:r>
            <w:r>
              <w:rPr>
                <w:rFonts w:hint="eastAsia"/>
              </w:rPr>
              <w:t>将信号</w:t>
            </w:r>
            <w:r>
              <w:rPr>
                <w:rFonts w:hint="eastAsia"/>
              </w:rPr>
              <w:t>sig</w:t>
            </w:r>
            <w:r>
              <w:rPr>
                <w:rFonts w:hint="eastAsia"/>
              </w:rPr>
              <w:t>发送给进程组是</w:t>
            </w:r>
            <w:r>
              <w:rPr>
                <w:rFonts w:hint="eastAsia"/>
              </w:rPr>
              <w:t>pid</w:t>
            </w:r>
            <w:r>
              <w:rPr>
                <w:rFonts w:hint="eastAsia"/>
              </w:rPr>
              <w:t>（绝对值）的每一个进程</w:t>
            </w:r>
          </w:p>
        </w:tc>
      </w:tr>
      <w:tr w:rsidR="00E80643" w:rsidTr="00147275">
        <w:tc>
          <w:tcPr>
            <w:tcW w:w="8522" w:type="dxa"/>
          </w:tcPr>
          <w:p w:rsidR="00E80643" w:rsidRDefault="00E80643" w:rsidP="00147275">
            <w:r>
              <w:rPr>
                <w:rFonts w:hint="eastAsia"/>
              </w:rPr>
              <w:t>实验：</w:t>
            </w:r>
            <w:r>
              <w:tab/>
            </w:r>
          </w:p>
          <w:p w:rsidR="00E80643" w:rsidRDefault="00E80643" w:rsidP="00147275">
            <w:r>
              <w:rPr>
                <w:rFonts w:hint="eastAsia"/>
              </w:rPr>
              <w:tab/>
              <w:t>//</w:t>
            </w:r>
            <w:r>
              <w:rPr>
                <w:rFonts w:hint="eastAsia"/>
              </w:rPr>
              <w:t>子进程向父进程发送信号</w:t>
            </w:r>
          </w:p>
          <w:p w:rsidR="00E80643" w:rsidRDefault="00E80643" w:rsidP="00147275">
            <w:r>
              <w:rPr>
                <w:rFonts w:hint="eastAsia"/>
              </w:rPr>
              <w:tab/>
              <w:t>//</w:t>
            </w:r>
            <w:r>
              <w:rPr>
                <w:rFonts w:hint="eastAsia"/>
              </w:rPr>
              <w:t>子进程向同组进程发送信号</w:t>
            </w:r>
            <w:r>
              <w:rPr>
                <w:rFonts w:hint="eastAsia"/>
              </w:rPr>
              <w:t xml:space="preserve"> </w:t>
            </w:r>
            <w:r>
              <w:rPr>
                <w:rFonts w:hint="eastAsia"/>
              </w:rPr>
              <w:t>（</w:t>
            </w:r>
            <w:r>
              <w:rPr>
                <w:rFonts w:hint="eastAsia"/>
              </w:rPr>
              <w:t>getpgrp()</w:t>
            </w:r>
            <w:r>
              <w:rPr>
                <w:rFonts w:hint="eastAsia"/>
              </w:rPr>
              <w:t>函数获取进程组</w:t>
            </w:r>
            <w:r>
              <w:rPr>
                <w:rFonts w:hint="eastAsia"/>
              </w:rPr>
              <w:t>pid</w:t>
            </w:r>
            <w:r>
              <w:rPr>
                <w:rFonts w:hint="eastAsia"/>
              </w:rPr>
              <w:t>）</w:t>
            </w:r>
          </w:p>
          <w:p w:rsidR="00E80643" w:rsidRDefault="00E80643" w:rsidP="00147275">
            <w:r>
              <w:rPr>
                <w:rFonts w:hint="eastAsia"/>
              </w:rPr>
              <w:t>结论：注意，</w:t>
            </w:r>
            <w:r w:rsidRPr="00804752">
              <w:rPr>
                <w:rFonts w:hint="eastAsia"/>
                <w:color w:val="FF0000"/>
              </w:rPr>
              <w:t>如果在</w:t>
            </w:r>
            <w:r w:rsidRPr="00804752">
              <w:rPr>
                <w:rFonts w:hint="eastAsia"/>
                <w:color w:val="FF0000"/>
              </w:rPr>
              <w:t>fork</w:t>
            </w:r>
            <w:r w:rsidRPr="00804752">
              <w:rPr>
                <w:rFonts w:hint="eastAsia"/>
                <w:color w:val="FF0000"/>
              </w:rPr>
              <w:t>之前安装信号，则子进程可以继承信号</w:t>
            </w:r>
            <w:r>
              <w:rPr>
                <w:rFonts w:hint="eastAsia"/>
              </w:rPr>
              <w:t>。</w:t>
            </w:r>
          </w:p>
        </w:tc>
      </w:tr>
      <w:tr w:rsidR="00E80643" w:rsidTr="00147275">
        <w:tc>
          <w:tcPr>
            <w:tcW w:w="8522" w:type="dxa"/>
          </w:tcPr>
          <w:p w:rsidR="00E80643" w:rsidRDefault="00E80643" w:rsidP="00147275">
            <w:r>
              <w:rPr>
                <w:rFonts w:hint="eastAsia"/>
              </w:rPr>
              <w:t>kill</w:t>
            </w:r>
            <w:r>
              <w:rPr>
                <w:rFonts w:hint="eastAsia"/>
              </w:rPr>
              <w:t>和</w:t>
            </w:r>
            <w:r>
              <w:rPr>
                <w:rFonts w:hint="eastAsia"/>
              </w:rPr>
              <w:t>sleep</w:t>
            </w:r>
            <w:r>
              <w:rPr>
                <w:rFonts w:hint="eastAsia"/>
              </w:rPr>
              <w:t>在一起</w:t>
            </w:r>
          </w:p>
        </w:tc>
      </w:tr>
      <w:tr w:rsidR="00E80643" w:rsidTr="00147275">
        <w:tc>
          <w:tcPr>
            <w:tcW w:w="8522" w:type="dxa"/>
          </w:tcPr>
          <w:p w:rsidR="00E80643" w:rsidRDefault="00E80643" w:rsidP="00147275">
            <w:r>
              <w:rPr>
                <w:rFonts w:hint="eastAsia"/>
              </w:rPr>
              <w:lastRenderedPageBreak/>
              <w:t>子进程向父进程发送信号</w:t>
            </w:r>
          </w:p>
          <w:p w:rsidR="00E80643" w:rsidRDefault="00E80643" w:rsidP="00147275">
            <w:r>
              <w:rPr>
                <w:rFonts w:hint="eastAsia"/>
              </w:rPr>
              <w:t>sleep</w:t>
            </w:r>
            <w:r>
              <w:rPr>
                <w:rFonts w:hint="eastAsia"/>
              </w:rPr>
              <w:t>函数几点说明</w:t>
            </w:r>
          </w:p>
          <w:p w:rsidR="00E80643" w:rsidRDefault="00E80643" w:rsidP="00147275">
            <w:r>
              <w:rPr>
                <w:rFonts w:hint="eastAsia"/>
              </w:rPr>
              <w:t>1</w:t>
            </w:r>
            <w:r>
              <w:rPr>
                <w:rFonts w:hint="eastAsia"/>
              </w:rPr>
              <w:t>）</w:t>
            </w:r>
            <w:r>
              <w:rPr>
                <w:rFonts w:hint="eastAsia"/>
              </w:rPr>
              <w:t>sleep</w:t>
            </w:r>
            <w:r>
              <w:rPr>
                <w:rFonts w:hint="eastAsia"/>
              </w:rPr>
              <w:t>函数作用，让进程睡眠。</w:t>
            </w:r>
          </w:p>
          <w:p w:rsidR="00E80643" w:rsidRDefault="00E80643" w:rsidP="00147275">
            <w:r>
              <w:rPr>
                <w:rFonts w:hint="eastAsia"/>
              </w:rPr>
              <w:t>2</w:t>
            </w:r>
            <w:r>
              <w:rPr>
                <w:rFonts w:hint="eastAsia"/>
              </w:rPr>
              <w:t>）能被信号打断，然后处理信号函数以后，就不再睡眠了。直接向下执行代码</w:t>
            </w:r>
          </w:p>
          <w:p w:rsidR="00E80643" w:rsidRDefault="00E80643" w:rsidP="00147275">
            <w:r>
              <w:rPr>
                <w:rFonts w:hint="eastAsia"/>
              </w:rPr>
              <w:t>3</w:t>
            </w:r>
            <w:r>
              <w:rPr>
                <w:rFonts w:hint="eastAsia"/>
              </w:rPr>
              <w:t>）</w:t>
            </w:r>
            <w:r>
              <w:rPr>
                <w:rFonts w:hint="eastAsia"/>
              </w:rPr>
              <w:t>sleep</w:t>
            </w:r>
            <w:r>
              <w:rPr>
                <w:rFonts w:hint="eastAsia"/>
              </w:rPr>
              <w:t>函数的返回值，是剩余的秒数</w:t>
            </w:r>
          </w:p>
        </w:tc>
      </w:tr>
      <w:tr w:rsidR="00E80643" w:rsidTr="00147275">
        <w:tc>
          <w:tcPr>
            <w:tcW w:w="8522" w:type="dxa"/>
          </w:tcPr>
          <w:p w:rsidR="00E80643" w:rsidRDefault="00E80643" w:rsidP="00147275"/>
        </w:tc>
      </w:tr>
    </w:tbl>
    <w:p w:rsidR="00E80643" w:rsidRDefault="00E80643" w:rsidP="00E80643">
      <w:pPr>
        <w:pStyle w:val="3"/>
      </w:pPr>
      <w:r>
        <w:rPr>
          <w:rFonts w:hint="eastAsia"/>
        </w:rPr>
        <w:t>raise</w:t>
      </w:r>
      <w:r>
        <w:rPr>
          <w:rFonts w:hint="eastAsia"/>
        </w:rPr>
        <w:t>函数</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Pr="00D17809" w:rsidRDefault="00E80643" w:rsidP="00147275">
            <w:r>
              <w:t>raise</w:t>
            </w:r>
          </w:p>
          <w:p w:rsidR="00E80643" w:rsidRPr="00D17809" w:rsidRDefault="00E80643" w:rsidP="00657ADF">
            <w:pPr>
              <w:numPr>
                <w:ilvl w:val="0"/>
                <w:numId w:val="61"/>
              </w:numPr>
            </w:pPr>
            <w:r w:rsidRPr="00D17809">
              <w:rPr>
                <w:rFonts w:hint="eastAsia"/>
              </w:rPr>
              <w:t>raise</w:t>
            </w:r>
          </w:p>
          <w:p w:rsidR="00E80643" w:rsidRPr="00D17809" w:rsidRDefault="00E80643" w:rsidP="00657ADF">
            <w:pPr>
              <w:numPr>
                <w:ilvl w:val="1"/>
                <w:numId w:val="61"/>
              </w:numPr>
            </w:pPr>
            <w:r w:rsidRPr="00D17809">
              <w:rPr>
                <w:rFonts w:hint="eastAsia"/>
              </w:rPr>
              <w:t>给自己发送信号。</w:t>
            </w:r>
            <w:r w:rsidRPr="00D17809">
              <w:rPr>
                <w:rFonts w:hint="eastAsia"/>
              </w:rPr>
              <w:t>raise(sig)</w:t>
            </w:r>
            <w:r w:rsidRPr="00D17809">
              <w:rPr>
                <w:rFonts w:hint="eastAsia"/>
              </w:rPr>
              <w:t>等价于</w:t>
            </w:r>
            <w:r w:rsidRPr="00D17809">
              <w:rPr>
                <w:rFonts w:hint="eastAsia"/>
              </w:rPr>
              <w:t>kill(getpid(), sig);</w:t>
            </w:r>
          </w:p>
          <w:p w:rsidR="00E80643" w:rsidRPr="00D17809" w:rsidRDefault="00E80643" w:rsidP="00657ADF">
            <w:pPr>
              <w:numPr>
                <w:ilvl w:val="0"/>
                <w:numId w:val="61"/>
              </w:numPr>
            </w:pPr>
            <w:r w:rsidRPr="00D17809">
              <w:rPr>
                <w:rFonts w:hint="eastAsia"/>
              </w:rPr>
              <w:t>killpg</w:t>
            </w:r>
          </w:p>
          <w:p w:rsidR="00E80643" w:rsidRPr="00D17809" w:rsidRDefault="00E80643" w:rsidP="00657ADF">
            <w:pPr>
              <w:numPr>
                <w:ilvl w:val="1"/>
                <w:numId w:val="61"/>
              </w:numPr>
            </w:pPr>
            <w:r w:rsidRPr="00D17809">
              <w:rPr>
                <w:rFonts w:hint="eastAsia"/>
              </w:rPr>
              <w:t>给进程组发送信号。</w:t>
            </w:r>
            <w:r w:rsidRPr="00D17809">
              <w:rPr>
                <w:rFonts w:hint="eastAsia"/>
              </w:rPr>
              <w:t>killpg(pgrp, sig)</w:t>
            </w:r>
            <w:r w:rsidRPr="00D17809">
              <w:rPr>
                <w:rFonts w:hint="eastAsia"/>
              </w:rPr>
              <w:t>等价于</w:t>
            </w:r>
            <w:r w:rsidRPr="00D17809">
              <w:rPr>
                <w:rFonts w:hint="eastAsia"/>
              </w:rPr>
              <w:t>kill(-pgrp, sig);</w:t>
            </w:r>
          </w:p>
          <w:p w:rsidR="00E80643" w:rsidRPr="00D17809" w:rsidRDefault="00E80643" w:rsidP="00657ADF">
            <w:pPr>
              <w:numPr>
                <w:ilvl w:val="0"/>
                <w:numId w:val="61"/>
              </w:numPr>
            </w:pPr>
            <w:r w:rsidRPr="00D17809">
              <w:rPr>
                <w:rFonts w:hint="eastAsia"/>
              </w:rPr>
              <w:t>sigqueue</w:t>
            </w:r>
          </w:p>
          <w:p w:rsidR="00E80643" w:rsidRPr="00D17809" w:rsidRDefault="00E80643" w:rsidP="00657ADF">
            <w:pPr>
              <w:numPr>
                <w:ilvl w:val="1"/>
                <w:numId w:val="61"/>
              </w:numPr>
            </w:pPr>
            <w:r w:rsidRPr="00D17809">
              <w:rPr>
                <w:rFonts w:hint="eastAsia"/>
              </w:rPr>
              <w:t>给进程发送信号，支持排队，可以附带</w:t>
            </w:r>
            <w:r>
              <w:rPr>
                <w:rFonts w:hint="eastAsia"/>
              </w:rPr>
              <w:t>额外数据</w:t>
            </w:r>
            <w:r w:rsidRPr="00D17809">
              <w:rPr>
                <w:rFonts w:hint="eastAsia"/>
              </w:rPr>
              <w:t>信息。</w:t>
            </w:r>
          </w:p>
          <w:p w:rsidR="00E80643" w:rsidRPr="00D17809" w:rsidRDefault="00E80643" w:rsidP="00147275"/>
        </w:tc>
      </w:tr>
    </w:tbl>
    <w:p w:rsidR="00E80643" w:rsidRDefault="00E80643" w:rsidP="00E80643">
      <w:pPr>
        <w:pStyle w:val="3"/>
      </w:pPr>
      <w:r>
        <w:rPr>
          <w:rFonts w:hint="eastAsia"/>
        </w:rPr>
        <w:t>pause</w:t>
      </w:r>
      <w:r>
        <w:rPr>
          <w:rFonts w:hint="eastAsia"/>
        </w:rPr>
        <w:t>函数</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Default="00E80643" w:rsidP="00147275">
            <w:r>
              <w:rPr>
                <w:rFonts w:hint="eastAsia"/>
              </w:rPr>
              <w:t>pause()</w:t>
            </w:r>
            <w:r>
              <w:rPr>
                <w:rFonts w:hint="eastAsia"/>
              </w:rPr>
              <w:t>函数</w:t>
            </w:r>
          </w:p>
          <w:p w:rsidR="00E80643" w:rsidRPr="00243348" w:rsidRDefault="00E80643" w:rsidP="00657ADF">
            <w:pPr>
              <w:numPr>
                <w:ilvl w:val="0"/>
                <w:numId w:val="62"/>
              </w:numPr>
            </w:pPr>
            <w:r w:rsidRPr="00243348">
              <w:rPr>
                <w:rFonts w:hint="eastAsia"/>
              </w:rPr>
              <w:t>将进程置为可中断睡眠状态。然后它调用</w:t>
            </w:r>
            <w:r>
              <w:rPr>
                <w:rFonts w:hint="eastAsia"/>
              </w:rPr>
              <w:t>内核函数</w:t>
            </w:r>
            <w:r w:rsidRPr="00243348">
              <w:rPr>
                <w:rFonts w:hint="eastAsia"/>
              </w:rPr>
              <w:t>schedule()</w:t>
            </w:r>
            <w:r w:rsidRPr="00243348">
              <w:rPr>
                <w:rFonts w:hint="eastAsia"/>
              </w:rPr>
              <w:t>，使</w:t>
            </w:r>
            <w:r w:rsidRPr="00243348">
              <w:rPr>
                <w:rFonts w:hint="eastAsia"/>
              </w:rPr>
              <w:t>linux</w:t>
            </w:r>
            <w:r w:rsidRPr="00243348">
              <w:rPr>
                <w:rFonts w:hint="eastAsia"/>
              </w:rPr>
              <w:t>进程调度器找到另一个进程来运行。</w:t>
            </w:r>
          </w:p>
          <w:p w:rsidR="00E80643" w:rsidRDefault="00E80643" w:rsidP="00657ADF">
            <w:pPr>
              <w:numPr>
                <w:ilvl w:val="0"/>
                <w:numId w:val="62"/>
              </w:numPr>
            </w:pPr>
            <w:r w:rsidRPr="00243348">
              <w:rPr>
                <w:rFonts w:hint="eastAsia"/>
              </w:rPr>
              <w:t>pause</w:t>
            </w:r>
            <w:r w:rsidRPr="00243348">
              <w:rPr>
                <w:rFonts w:hint="eastAsia"/>
              </w:rPr>
              <w:t>使调用者进程挂起，直到一个信号被捕获</w:t>
            </w:r>
          </w:p>
          <w:p w:rsidR="00E80643" w:rsidRDefault="00E80643" w:rsidP="00147275"/>
        </w:tc>
      </w:tr>
    </w:tbl>
    <w:p w:rsidR="00E80643" w:rsidRDefault="00E80643" w:rsidP="00E80643">
      <w:pPr>
        <w:pStyle w:val="3"/>
      </w:pPr>
      <w:r>
        <w:rPr>
          <w:rFonts w:hint="eastAsia"/>
        </w:rPr>
        <w:t>alarm</w:t>
      </w:r>
      <w:r>
        <w:rPr>
          <w:rFonts w:hint="eastAsia"/>
        </w:rPr>
        <w:t>函数</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Default="00E80643" w:rsidP="00147275">
            <w:r>
              <w:rPr>
                <w:rFonts w:hint="eastAsia"/>
              </w:rPr>
              <w:t>alarm</w:t>
            </w:r>
            <w:r>
              <w:rPr>
                <w:rFonts w:hint="eastAsia"/>
              </w:rPr>
              <w:t>函数，设置一个闹钟</w:t>
            </w:r>
            <w:r w:rsidRPr="00376028">
              <w:rPr>
                <w:rFonts w:hint="eastAsia"/>
                <w:color w:val="FF0000"/>
              </w:rPr>
              <w:t>延迟发送</w:t>
            </w:r>
            <w:r>
              <w:rPr>
                <w:rFonts w:hint="eastAsia"/>
              </w:rPr>
              <w:t>信号</w:t>
            </w:r>
          </w:p>
          <w:p w:rsidR="00E80643" w:rsidRDefault="00E80643" w:rsidP="00147275">
            <w:r>
              <w:rPr>
                <w:rFonts w:hint="eastAsia"/>
              </w:rPr>
              <w:t>告诉</w:t>
            </w:r>
            <w:r>
              <w:rPr>
                <w:rFonts w:hint="eastAsia"/>
              </w:rPr>
              <w:t>linux</w:t>
            </w:r>
            <w:r>
              <w:rPr>
                <w:rFonts w:hint="eastAsia"/>
              </w:rPr>
              <w:t>内核</w:t>
            </w:r>
            <w:r>
              <w:rPr>
                <w:rFonts w:hint="eastAsia"/>
              </w:rPr>
              <w:t>n</w:t>
            </w:r>
            <w:r>
              <w:rPr>
                <w:rFonts w:hint="eastAsia"/>
              </w:rPr>
              <w:t>秒中以后，发送</w:t>
            </w:r>
            <w:r>
              <w:t>SIGALRM</w:t>
            </w:r>
            <w:r>
              <w:rPr>
                <w:rFonts w:hint="eastAsia"/>
              </w:rPr>
              <w:t>信号；；</w:t>
            </w:r>
          </w:p>
          <w:p w:rsidR="00E80643" w:rsidRDefault="00E80643" w:rsidP="00147275">
            <w:r>
              <w:rPr>
                <w:rFonts w:hint="eastAsia"/>
              </w:rPr>
              <w:t>手册描述：</w:t>
            </w:r>
          </w:p>
          <w:p w:rsidR="00E80643" w:rsidRDefault="00E80643" w:rsidP="00147275">
            <w:r>
              <w:t>NAME</w:t>
            </w:r>
          </w:p>
          <w:p w:rsidR="00E80643" w:rsidRDefault="00E80643" w:rsidP="00147275">
            <w:r>
              <w:t xml:space="preserve">       alarm - set an alarm clock for delivery of a signal</w:t>
            </w:r>
          </w:p>
          <w:p w:rsidR="00E80643" w:rsidRDefault="00E80643" w:rsidP="00147275">
            <w:r>
              <w:t>SYNOPSIS</w:t>
            </w:r>
          </w:p>
          <w:p w:rsidR="00E80643" w:rsidRDefault="00E80643" w:rsidP="00147275">
            <w:r>
              <w:t xml:space="preserve">       #include &lt;unistd.h&gt;</w:t>
            </w:r>
          </w:p>
          <w:p w:rsidR="00E80643" w:rsidRDefault="00E80643" w:rsidP="00147275">
            <w:r>
              <w:t xml:space="preserve">       unsigned int alarm(unsigned int seconds);</w:t>
            </w:r>
          </w:p>
          <w:p w:rsidR="00E80643" w:rsidRDefault="00E80643" w:rsidP="00147275">
            <w:r>
              <w:t>DESCRIPTION</w:t>
            </w:r>
          </w:p>
          <w:p w:rsidR="00E80643" w:rsidRDefault="00E80643" w:rsidP="00147275">
            <w:r>
              <w:t xml:space="preserve">       alarm() arranges for a SIGALRM signal to be delivered to the process in seconds seconds.</w:t>
            </w:r>
          </w:p>
          <w:p w:rsidR="00E80643" w:rsidRDefault="00E80643" w:rsidP="00147275">
            <w:r>
              <w:t xml:space="preserve">       If seconds is zero, no new alarm() is scheduled.</w:t>
            </w:r>
          </w:p>
          <w:p w:rsidR="00E80643" w:rsidRPr="0084309E" w:rsidRDefault="00E80643" w:rsidP="00147275">
            <w:r>
              <w:t xml:space="preserve">       In any event any previously set alarm() is cancelled.</w:t>
            </w:r>
          </w:p>
        </w:tc>
      </w:tr>
      <w:tr w:rsidR="00E80643" w:rsidTr="00147275">
        <w:tc>
          <w:tcPr>
            <w:tcW w:w="8522" w:type="dxa"/>
          </w:tcPr>
          <w:p w:rsidR="00E80643" w:rsidRDefault="00E80643" w:rsidP="00147275">
            <w:r>
              <w:rPr>
                <w:rFonts w:hint="eastAsia"/>
              </w:rPr>
              <w:t>实验</w:t>
            </w:r>
            <w:r>
              <w:rPr>
                <w:rFonts w:hint="eastAsia"/>
              </w:rPr>
              <w:t>1</w:t>
            </w:r>
            <w:r>
              <w:rPr>
                <w:rFonts w:hint="eastAsia"/>
              </w:rPr>
              <w:t>：手工发送信号</w:t>
            </w:r>
            <w:r>
              <w:rPr>
                <w:rFonts w:hint="eastAsia"/>
              </w:rPr>
              <w:t>alarm</w:t>
            </w:r>
            <w:r>
              <w:rPr>
                <w:rFonts w:hint="eastAsia"/>
              </w:rPr>
              <w:t>信号实践</w:t>
            </w:r>
          </w:p>
          <w:p w:rsidR="00E80643" w:rsidRDefault="00E80643" w:rsidP="00147275">
            <w:r>
              <w:t>kill -ALRM 21333</w:t>
            </w:r>
          </w:p>
          <w:p w:rsidR="00E80643" w:rsidRDefault="00E80643" w:rsidP="00147275">
            <w:r>
              <w:lastRenderedPageBreak/>
              <w:t>kill -14 213333</w:t>
            </w:r>
          </w:p>
          <w:p w:rsidR="00E80643" w:rsidRDefault="00E80643" w:rsidP="00147275">
            <w:r>
              <w:t>kill -SIGALRM 213333</w:t>
            </w:r>
          </w:p>
          <w:p w:rsidR="00E80643" w:rsidRDefault="00E80643" w:rsidP="00147275">
            <w:r>
              <w:rPr>
                <w:rFonts w:hint="eastAsia"/>
              </w:rPr>
              <w:t>命令发送信号实践</w:t>
            </w:r>
          </w:p>
          <w:p w:rsidR="00E80643" w:rsidRDefault="00E80643" w:rsidP="00147275">
            <w:r>
              <w:t xml:space="preserve">kill -alram ` ps -aux | grep 01aram | grep -v vi | awk '{print $2}' ` </w:t>
            </w:r>
          </w:p>
        </w:tc>
      </w:tr>
      <w:tr w:rsidR="00E80643" w:rsidTr="00147275">
        <w:tc>
          <w:tcPr>
            <w:tcW w:w="8522" w:type="dxa"/>
          </w:tcPr>
          <w:p w:rsidR="00E80643" w:rsidRDefault="00E80643" w:rsidP="00147275">
            <w:r>
              <w:rPr>
                <w:rFonts w:hint="eastAsia"/>
              </w:rPr>
              <w:lastRenderedPageBreak/>
              <w:t>编程实践</w:t>
            </w:r>
          </w:p>
          <w:p w:rsidR="00E80643" w:rsidRDefault="00E80643" w:rsidP="00147275">
            <w:r>
              <w:t>void  myhandle(int num)</w:t>
            </w:r>
          </w:p>
          <w:p w:rsidR="00E80643" w:rsidRDefault="00E80643" w:rsidP="00147275">
            <w:r>
              <w:t>{</w:t>
            </w:r>
          </w:p>
          <w:p w:rsidR="00E80643" w:rsidRDefault="00E80643" w:rsidP="00147275">
            <w:r>
              <w:tab/>
              <w:t>printf("recv signal id num : %d \n", num);</w:t>
            </w:r>
          </w:p>
          <w:p w:rsidR="00E80643" w:rsidRDefault="00E80643" w:rsidP="00147275">
            <w:r>
              <w:tab/>
              <w:t xml:space="preserve">//kill -alram ` ps -aux | grep 01aram | grep -v vi | awk '{print $2}' ` </w:t>
            </w:r>
          </w:p>
          <w:p w:rsidR="00E80643" w:rsidRDefault="00E80643" w:rsidP="00147275">
            <w:r>
              <w:tab/>
              <w:t>alarm(1);</w:t>
            </w:r>
          </w:p>
          <w:p w:rsidR="00E80643" w:rsidRDefault="00E80643" w:rsidP="00147275">
            <w:r>
              <w:t>}</w:t>
            </w:r>
          </w:p>
          <w:p w:rsidR="00E80643" w:rsidRDefault="00E80643" w:rsidP="00147275"/>
          <w:p w:rsidR="00E80643" w:rsidRDefault="00E80643" w:rsidP="00147275">
            <w:r>
              <w:t>int main(void)</w:t>
            </w:r>
          </w:p>
          <w:p w:rsidR="00E80643" w:rsidRDefault="00E80643" w:rsidP="00147275">
            <w:r>
              <w:t>{</w:t>
            </w:r>
          </w:p>
          <w:p w:rsidR="00E80643" w:rsidRDefault="00E80643" w:rsidP="00147275">
            <w:r>
              <w:tab/>
              <w:t>printf("main ....begin\n");</w:t>
            </w:r>
          </w:p>
          <w:p w:rsidR="00E80643" w:rsidRDefault="00E80643" w:rsidP="00147275">
            <w:r>
              <w:rPr>
                <w:rFonts w:hint="eastAsia"/>
              </w:rPr>
              <w:tab/>
              <w:t>//</w:t>
            </w:r>
            <w:r>
              <w:rPr>
                <w:rFonts w:hint="eastAsia"/>
              </w:rPr>
              <w:t>注册信号处理函数</w:t>
            </w:r>
          </w:p>
          <w:p w:rsidR="00E80643" w:rsidRDefault="00E80643" w:rsidP="00147275">
            <w:r>
              <w:tab/>
              <w:t>if (signal(SIGALRM, myhandle) == SIG_ERR)</w:t>
            </w:r>
          </w:p>
          <w:p w:rsidR="00E80643" w:rsidRDefault="00E80643" w:rsidP="00147275">
            <w:r>
              <w:tab/>
              <w:t>{</w:t>
            </w:r>
          </w:p>
          <w:p w:rsidR="00E80643" w:rsidRDefault="00E80643" w:rsidP="00147275">
            <w:r>
              <w:tab/>
            </w:r>
            <w:r>
              <w:tab/>
              <w:t>perror("func signal err\n");</w:t>
            </w:r>
          </w:p>
          <w:p w:rsidR="00E80643" w:rsidRDefault="00E80643" w:rsidP="00147275">
            <w:r>
              <w:tab/>
            </w:r>
            <w:r>
              <w:tab/>
              <w:t>return 0;</w:t>
            </w:r>
          </w:p>
          <w:p w:rsidR="00E80643" w:rsidRDefault="00E80643" w:rsidP="00147275">
            <w:r>
              <w:tab/>
              <w:t xml:space="preserve">} </w:t>
            </w:r>
          </w:p>
          <w:p w:rsidR="00E80643" w:rsidRDefault="00E80643" w:rsidP="00147275">
            <w:r>
              <w:tab/>
            </w:r>
          </w:p>
          <w:p w:rsidR="00E80643" w:rsidRDefault="00E80643" w:rsidP="00147275">
            <w:r>
              <w:tab/>
              <w:t>alarm(1);</w:t>
            </w:r>
          </w:p>
          <w:p w:rsidR="00E80643" w:rsidRDefault="00E80643" w:rsidP="00147275">
            <w:r>
              <w:tab/>
              <w:t xml:space="preserve">while(1) </w:t>
            </w:r>
          </w:p>
          <w:p w:rsidR="00E80643" w:rsidRDefault="00E80643" w:rsidP="00147275">
            <w:r>
              <w:tab/>
              <w:t>{</w:t>
            </w:r>
          </w:p>
          <w:p w:rsidR="00E80643" w:rsidRDefault="00E80643" w:rsidP="00147275">
            <w:r>
              <w:tab/>
            </w:r>
            <w:r>
              <w:tab/>
              <w:t>pause();</w:t>
            </w:r>
          </w:p>
          <w:p w:rsidR="00E80643" w:rsidRDefault="00E80643" w:rsidP="00147275">
            <w:r>
              <w:tab/>
            </w:r>
            <w:r>
              <w:tab/>
              <w:t>printf("pause return\n");</w:t>
            </w:r>
          </w:p>
          <w:p w:rsidR="00E80643" w:rsidRDefault="00E80643" w:rsidP="00147275">
            <w:r>
              <w:tab/>
              <w:t>}</w:t>
            </w:r>
          </w:p>
          <w:p w:rsidR="00E80643" w:rsidRDefault="00E80643" w:rsidP="00147275">
            <w:r>
              <w:tab/>
              <w:t>return 0;</w:t>
            </w:r>
          </w:p>
          <w:p w:rsidR="00E80643" w:rsidRDefault="00E80643" w:rsidP="00147275">
            <w:r>
              <w:t>}</w:t>
            </w:r>
          </w:p>
        </w:tc>
      </w:tr>
    </w:tbl>
    <w:p w:rsidR="00E80643" w:rsidRDefault="00E80643" w:rsidP="00E80643">
      <w:pPr>
        <w:pStyle w:val="2"/>
      </w:pPr>
      <w:r>
        <w:rPr>
          <w:rFonts w:hint="eastAsia"/>
        </w:rPr>
        <w:t>8</w:t>
      </w:r>
      <w:r w:rsidR="00C00ABE">
        <w:t xml:space="preserve"> </w:t>
      </w:r>
      <w:r>
        <w:rPr>
          <w:rFonts w:hint="eastAsia"/>
        </w:rPr>
        <w:t>信号处理函数遇上可重入和不可重入函数</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Default="00E80643" w:rsidP="00147275">
            <w:r>
              <w:rPr>
                <w:rFonts w:hint="eastAsia"/>
              </w:rPr>
              <w:t>可重入函数概念</w:t>
            </w:r>
          </w:p>
          <w:p w:rsidR="00E80643" w:rsidRPr="00BF398C" w:rsidRDefault="00E80643" w:rsidP="00657ADF">
            <w:pPr>
              <w:numPr>
                <w:ilvl w:val="0"/>
                <w:numId w:val="63"/>
              </w:numPr>
            </w:pPr>
            <w:r w:rsidRPr="00BF398C">
              <w:rPr>
                <w:rFonts w:hint="eastAsia"/>
              </w:rPr>
              <w:t>为了增强程序的稳定性，在信号处理函数中应使用可重入函数。</w:t>
            </w:r>
            <w:r w:rsidRPr="00BF398C">
              <w:rPr>
                <w:rFonts w:hint="eastAsia"/>
              </w:rPr>
              <w:t xml:space="preserve"> </w:t>
            </w:r>
          </w:p>
          <w:p w:rsidR="00E80643" w:rsidRPr="00BF398C" w:rsidRDefault="00E80643" w:rsidP="00657ADF">
            <w:pPr>
              <w:numPr>
                <w:ilvl w:val="0"/>
                <w:numId w:val="63"/>
              </w:numPr>
            </w:pPr>
            <w:r w:rsidRPr="00BF398C">
              <w:rPr>
                <w:rFonts w:hint="eastAsia"/>
              </w:rPr>
              <w:t>所谓可重入函数是指一个可以被多个任务调用的过程，任务在调用时</w:t>
            </w:r>
            <w:r w:rsidRPr="007D0A74">
              <w:rPr>
                <w:rFonts w:hint="eastAsia"/>
                <w:color w:val="FF0000"/>
              </w:rPr>
              <w:t>不必担心数据是否会出错</w:t>
            </w:r>
            <w:r w:rsidRPr="00BF398C">
              <w:rPr>
                <w:rFonts w:hint="eastAsia"/>
              </w:rPr>
              <w:t>。因为进程在收到信号后，就将跳转到信号处理函数去接着执行。如果信号处理函数中使用了不可重入函数，那么信号处理函数可能会修改原来进程中不应该被修改的数据，这样进程从信号处理函数中返回接着执行时，可能会出现不可预料的后果。不可再入函数在信号处理函数中被视为不安全函数。</w:t>
            </w:r>
          </w:p>
          <w:p w:rsidR="00E80643" w:rsidRPr="00BF398C" w:rsidRDefault="00E80643" w:rsidP="00657ADF">
            <w:pPr>
              <w:numPr>
                <w:ilvl w:val="0"/>
                <w:numId w:val="63"/>
              </w:numPr>
            </w:pPr>
            <w:r w:rsidRPr="00BF398C">
              <w:rPr>
                <w:rFonts w:hint="eastAsia"/>
              </w:rPr>
              <w:t>满足下列条件的函数多数是不可再入的：（</w:t>
            </w:r>
            <w:r w:rsidRPr="00BF398C">
              <w:t>1</w:t>
            </w:r>
            <w:r w:rsidRPr="00BF398C">
              <w:rPr>
                <w:rFonts w:hint="eastAsia"/>
              </w:rPr>
              <w:t>）使用静态的数据结构，如</w:t>
            </w:r>
            <w:r w:rsidRPr="00BF398C">
              <w:t>getlogin()</w:t>
            </w:r>
            <w:r w:rsidRPr="00BF398C">
              <w:rPr>
                <w:rFonts w:hint="eastAsia"/>
              </w:rPr>
              <w:t>，</w:t>
            </w:r>
            <w:r w:rsidRPr="00BF398C">
              <w:t>gmtime()</w:t>
            </w:r>
            <w:r w:rsidRPr="00BF398C">
              <w:rPr>
                <w:rFonts w:hint="eastAsia"/>
              </w:rPr>
              <w:t>，</w:t>
            </w:r>
            <w:r w:rsidRPr="00BF398C">
              <w:t>getgrgid()</w:t>
            </w:r>
            <w:r w:rsidRPr="00BF398C">
              <w:rPr>
                <w:rFonts w:hint="eastAsia"/>
              </w:rPr>
              <w:t>，</w:t>
            </w:r>
            <w:r w:rsidRPr="00BF398C">
              <w:t>getgrnam()</w:t>
            </w:r>
            <w:r w:rsidRPr="00BF398C">
              <w:rPr>
                <w:rFonts w:hint="eastAsia"/>
              </w:rPr>
              <w:t>，</w:t>
            </w:r>
            <w:r w:rsidRPr="00BF398C">
              <w:t>getpwuid()</w:t>
            </w:r>
            <w:r w:rsidRPr="00BF398C">
              <w:rPr>
                <w:rFonts w:hint="eastAsia"/>
              </w:rPr>
              <w:t>以及</w:t>
            </w:r>
            <w:r w:rsidRPr="00BF398C">
              <w:t>getpwnam()</w:t>
            </w:r>
            <w:r w:rsidRPr="00BF398C">
              <w:rPr>
                <w:rFonts w:hint="eastAsia"/>
              </w:rPr>
              <w:t>等等；（</w:t>
            </w:r>
            <w:r w:rsidRPr="00BF398C">
              <w:t>2</w:t>
            </w:r>
            <w:r w:rsidRPr="00BF398C">
              <w:rPr>
                <w:rFonts w:hint="eastAsia"/>
              </w:rPr>
              <w:t>）函数实现时，调用了</w:t>
            </w:r>
            <w:r w:rsidRPr="00BF398C">
              <w:t>malloc</w:t>
            </w:r>
            <w:r w:rsidRPr="00BF398C">
              <w:rPr>
                <w:rFonts w:hint="eastAsia"/>
              </w:rPr>
              <w:t>（）或者</w:t>
            </w:r>
            <w:r w:rsidRPr="00BF398C">
              <w:t>free()</w:t>
            </w:r>
            <w:r w:rsidRPr="00BF398C">
              <w:rPr>
                <w:rFonts w:hint="eastAsia"/>
              </w:rPr>
              <w:t>函数；（</w:t>
            </w:r>
            <w:r w:rsidRPr="00BF398C">
              <w:t>3</w:t>
            </w:r>
            <w:r w:rsidRPr="00BF398C">
              <w:rPr>
                <w:rFonts w:hint="eastAsia"/>
              </w:rPr>
              <w:t>）实现时使用了标准</w:t>
            </w:r>
            <w:r w:rsidRPr="00BF398C">
              <w:t>I/O</w:t>
            </w:r>
            <w:r w:rsidRPr="00BF398C">
              <w:rPr>
                <w:rFonts w:hint="eastAsia"/>
              </w:rPr>
              <w:t>函数的</w:t>
            </w:r>
          </w:p>
        </w:tc>
      </w:tr>
      <w:tr w:rsidR="00E80643" w:rsidTr="00147275">
        <w:tc>
          <w:tcPr>
            <w:tcW w:w="8522" w:type="dxa"/>
          </w:tcPr>
          <w:p w:rsidR="00E80643" w:rsidRDefault="00E80643" w:rsidP="00147275">
            <w:r>
              <w:rPr>
                <w:rFonts w:hint="eastAsia"/>
              </w:rPr>
              <w:lastRenderedPageBreak/>
              <w:t>man</w:t>
            </w:r>
            <w:r>
              <w:rPr>
                <w:rFonts w:hint="eastAsia"/>
              </w:rPr>
              <w:t>手册实践</w:t>
            </w:r>
          </w:p>
          <w:p w:rsidR="00E80643" w:rsidRDefault="00E80643" w:rsidP="00147275">
            <w:r>
              <w:rPr>
                <w:rFonts w:hint="eastAsia"/>
              </w:rPr>
              <w:t xml:space="preserve">    man 7 signal </w:t>
            </w:r>
            <w:r>
              <w:rPr>
                <w:rFonts w:hint="eastAsia"/>
              </w:rPr>
              <w:t>查找可重入函数和不可重入函数，下一个内核用文件描述符来优化信号</w:t>
            </w:r>
          </w:p>
        </w:tc>
      </w:tr>
      <w:tr w:rsidR="00E80643" w:rsidTr="00147275">
        <w:tc>
          <w:tcPr>
            <w:tcW w:w="8522" w:type="dxa"/>
          </w:tcPr>
          <w:p w:rsidR="00E80643" w:rsidRDefault="00E80643" w:rsidP="00147275">
            <w:r>
              <w:rPr>
                <w:rFonts w:hint="eastAsia"/>
              </w:rPr>
              <w:t>结论：</w:t>
            </w:r>
          </w:p>
          <w:p w:rsidR="00E80643" w:rsidRPr="00BF398C" w:rsidRDefault="00E80643" w:rsidP="00147275">
            <w:r>
              <w:rPr>
                <w:rFonts w:hint="eastAsia"/>
              </w:rPr>
              <w:t>在信号处理函数中，尽量不使用全局变量和静态变量的函数。特别是这个变量在程序中随时读写。</w:t>
            </w:r>
          </w:p>
        </w:tc>
      </w:tr>
    </w:tbl>
    <w:p w:rsidR="00E80643" w:rsidRDefault="00E80643" w:rsidP="00E80643"/>
    <w:p w:rsidR="00E80643" w:rsidRDefault="00E80643" w:rsidP="00E80643">
      <w:pPr>
        <w:pStyle w:val="2"/>
      </w:pPr>
      <w:r>
        <w:rPr>
          <w:rFonts w:hint="eastAsia"/>
        </w:rPr>
        <w:t>9</w:t>
      </w:r>
      <w:r w:rsidR="00C00ABE">
        <w:t xml:space="preserve"> </w:t>
      </w:r>
      <w:r>
        <w:rPr>
          <w:rFonts w:hint="eastAsia"/>
        </w:rPr>
        <w:t>信号的阻塞和未达</w:t>
      </w:r>
    </w:p>
    <w:p w:rsidR="00E80643" w:rsidRPr="00326E91" w:rsidRDefault="00E80643" w:rsidP="00E80643">
      <w:pPr>
        <w:pStyle w:val="3"/>
      </w:pPr>
      <w:r>
        <w:rPr>
          <w:rFonts w:hint="eastAsia"/>
        </w:rPr>
        <w:t>信号在</w:t>
      </w:r>
      <w:r>
        <w:rPr>
          <w:rFonts w:hint="eastAsia"/>
        </w:rPr>
        <w:t>linux</w:t>
      </w:r>
      <w:r>
        <w:rPr>
          <w:rFonts w:hint="eastAsia"/>
        </w:rPr>
        <w:t>中的传递过程</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Default="00E80643" w:rsidP="00147275">
            <w:r>
              <w:rPr>
                <w:rFonts w:hint="eastAsia"/>
              </w:rPr>
              <w:t>信号在内核中的表示</w:t>
            </w:r>
          </w:p>
          <w:p w:rsidR="00E80643" w:rsidRDefault="00E80643" w:rsidP="00657ADF">
            <w:pPr>
              <w:numPr>
                <w:ilvl w:val="0"/>
                <w:numId w:val="64"/>
              </w:numPr>
            </w:pPr>
            <w:r w:rsidRPr="00A46F11">
              <w:rPr>
                <w:rFonts w:hint="eastAsia"/>
              </w:rPr>
              <w:t>执行信号的处理动作称为</w:t>
            </w:r>
            <w:r w:rsidRPr="006E4737">
              <w:rPr>
                <w:rFonts w:hint="eastAsia"/>
                <w:color w:val="FF0000"/>
              </w:rPr>
              <w:t>信号</w:t>
            </w:r>
            <w:r w:rsidRPr="006E4737">
              <w:rPr>
                <w:rFonts w:hint="eastAsia"/>
                <w:i/>
                <w:iCs/>
                <w:color w:val="FF0000"/>
              </w:rPr>
              <w:t>递达</w:t>
            </w:r>
            <w:r w:rsidRPr="006E4737">
              <w:rPr>
                <w:rFonts w:hint="eastAsia"/>
                <w:color w:val="FF0000"/>
              </w:rPr>
              <w:t>（</w:t>
            </w:r>
            <w:r w:rsidRPr="006E4737">
              <w:rPr>
                <w:color w:val="FF0000"/>
              </w:rPr>
              <w:t>Delivery</w:t>
            </w:r>
            <w:r w:rsidRPr="006E4737">
              <w:rPr>
                <w:rFonts w:hint="eastAsia"/>
                <w:color w:val="FF0000"/>
              </w:rPr>
              <w:t>）</w:t>
            </w:r>
            <w:r w:rsidRPr="00A46F11">
              <w:rPr>
                <w:rFonts w:hint="eastAsia"/>
              </w:rPr>
              <w:t>，信号从产生到递达之间的状态，称为</w:t>
            </w:r>
            <w:r w:rsidRPr="006E4737">
              <w:rPr>
                <w:rFonts w:hint="eastAsia"/>
                <w:color w:val="FF0000"/>
              </w:rPr>
              <w:t>信号</w:t>
            </w:r>
            <w:r w:rsidRPr="006E4737">
              <w:rPr>
                <w:rFonts w:hint="eastAsia"/>
                <w:i/>
                <w:iCs/>
                <w:color w:val="FF0000"/>
              </w:rPr>
              <w:t>未决</w:t>
            </w:r>
            <w:r w:rsidRPr="006E4737">
              <w:rPr>
                <w:rFonts w:hint="eastAsia"/>
                <w:color w:val="FF0000"/>
              </w:rPr>
              <w:t>（</w:t>
            </w:r>
            <w:r w:rsidRPr="006E4737">
              <w:rPr>
                <w:color w:val="FF0000"/>
              </w:rPr>
              <w:t>Pending</w:t>
            </w:r>
            <w:r w:rsidRPr="006E4737">
              <w:rPr>
                <w:rFonts w:hint="eastAsia"/>
                <w:color w:val="FF0000"/>
              </w:rPr>
              <w:t>）</w:t>
            </w:r>
            <w:r w:rsidRPr="00A46F11">
              <w:rPr>
                <w:rFonts w:hint="eastAsia"/>
              </w:rPr>
              <w:t>。进程可以选择</w:t>
            </w:r>
            <w:r w:rsidRPr="006E4737">
              <w:rPr>
                <w:rFonts w:hint="eastAsia"/>
                <w:color w:val="FF0000"/>
              </w:rPr>
              <w:t>阻塞（</w:t>
            </w:r>
            <w:r w:rsidRPr="006E4737">
              <w:rPr>
                <w:color w:val="FF0000"/>
              </w:rPr>
              <w:t>Block</w:t>
            </w:r>
            <w:r w:rsidRPr="006E4737">
              <w:rPr>
                <w:rFonts w:hint="eastAsia"/>
                <w:color w:val="FF0000"/>
              </w:rPr>
              <w:t>）</w:t>
            </w:r>
            <w:r w:rsidRPr="00A46F11">
              <w:rPr>
                <w:rFonts w:hint="eastAsia"/>
              </w:rPr>
              <w:t>某个信号。被阻塞的信号产生时将保持在未决状态，直到进程解除对此信号的阻塞，才执行递达的动作。</w:t>
            </w:r>
          </w:p>
          <w:p w:rsidR="00E80643" w:rsidRDefault="00E80643" w:rsidP="00657ADF">
            <w:pPr>
              <w:numPr>
                <w:ilvl w:val="0"/>
                <w:numId w:val="64"/>
              </w:numPr>
            </w:pPr>
            <w:r w:rsidRPr="00A46F11">
              <w:rPr>
                <w:rFonts w:hint="eastAsia"/>
              </w:rPr>
              <w:t>注意，</w:t>
            </w:r>
            <w:r w:rsidRPr="006E4737">
              <w:rPr>
                <w:rFonts w:hint="eastAsia"/>
                <w:color w:val="FF0000"/>
              </w:rPr>
              <w:t>阻塞和忽略是不同</w:t>
            </w:r>
            <w:r w:rsidRPr="00A46F11">
              <w:rPr>
                <w:rFonts w:hint="eastAsia"/>
              </w:rPr>
              <w:t>，只要信号被阻塞就不会递达，而忽略是在递达之后可选的一种处理动作。信号在内核中的表示可以看作是这样的：</w:t>
            </w:r>
            <w:r w:rsidRPr="00A46F11">
              <w:rPr>
                <w:rFonts w:hint="eastAsia"/>
              </w:rPr>
              <w:t xml:space="preserve"> </w:t>
            </w:r>
          </w:p>
        </w:tc>
      </w:tr>
      <w:tr w:rsidR="00E80643" w:rsidTr="00147275">
        <w:tc>
          <w:tcPr>
            <w:tcW w:w="8522" w:type="dxa"/>
          </w:tcPr>
          <w:p w:rsidR="00E80643" w:rsidRDefault="00E80643" w:rsidP="00147275">
            <w:r w:rsidRPr="00A46F11">
              <w:rPr>
                <w:noProof/>
              </w:rPr>
              <w:drawing>
                <wp:inline distT="0" distB="0" distL="0" distR="0" wp14:anchorId="5CFDA16C" wp14:editId="092690CB">
                  <wp:extent cx="4327018" cy="1536492"/>
                  <wp:effectExtent l="0" t="0" r="0" b="6985"/>
                  <wp:docPr id="50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1"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27018" cy="1536492"/>
                          </a:xfrm>
                          <a:prstGeom prst="rect">
                            <a:avLst/>
                          </a:prstGeom>
                          <a:noFill/>
                          <a:extLst/>
                        </pic:spPr>
                      </pic:pic>
                    </a:graphicData>
                  </a:graphic>
                </wp:inline>
              </w:drawing>
            </w:r>
          </w:p>
          <w:p w:rsidR="00E80643" w:rsidRDefault="00E80643" w:rsidP="00147275">
            <w:r>
              <w:rPr>
                <w:rFonts w:hint="eastAsia"/>
              </w:rPr>
              <w:t>说明</w:t>
            </w:r>
            <w:r>
              <w:rPr>
                <w:rFonts w:hint="eastAsia"/>
              </w:rPr>
              <w:t>1</w:t>
            </w:r>
            <w:r>
              <w:rPr>
                <w:rFonts w:hint="eastAsia"/>
              </w:rPr>
              <w:t>）</w:t>
            </w:r>
            <w:r>
              <w:rPr>
                <w:rFonts w:hint="eastAsia"/>
              </w:rPr>
              <w:t>PCB</w:t>
            </w:r>
            <w:r>
              <w:rPr>
                <w:rFonts w:hint="eastAsia"/>
              </w:rPr>
              <w:t>进程控制块中结构体中有信号屏蔽状态字（</w:t>
            </w:r>
            <w:r>
              <w:rPr>
                <w:rFonts w:hint="eastAsia"/>
              </w:rPr>
              <w:t>block</w:t>
            </w:r>
            <w:r>
              <w:rPr>
                <w:rFonts w:hint="eastAsia"/>
              </w:rPr>
              <w:t>），信号未决状态字（</w:t>
            </w:r>
            <w:r>
              <w:rPr>
                <w:rFonts w:hint="eastAsia"/>
              </w:rPr>
              <w:t>pending</w:t>
            </w:r>
            <w:r>
              <w:rPr>
                <w:rFonts w:hint="eastAsia"/>
              </w:rPr>
              <w:t>）还有是否忽略标志；</w:t>
            </w:r>
          </w:p>
          <w:p w:rsidR="00E80643" w:rsidRDefault="00E80643" w:rsidP="00147275">
            <w:r>
              <w:rPr>
                <w:rFonts w:hint="eastAsia"/>
              </w:rPr>
              <w:t>说明</w:t>
            </w:r>
            <w:r>
              <w:rPr>
                <w:rFonts w:hint="eastAsia"/>
              </w:rPr>
              <w:t>2</w:t>
            </w:r>
            <w:r>
              <w:rPr>
                <w:rFonts w:hint="eastAsia"/>
              </w:rPr>
              <w:t>）信号屏蔽状态字（</w:t>
            </w:r>
            <w:r>
              <w:rPr>
                <w:rFonts w:hint="eastAsia"/>
              </w:rPr>
              <w:t>block</w:t>
            </w:r>
            <w:r>
              <w:rPr>
                <w:rFonts w:hint="eastAsia"/>
              </w:rPr>
              <w:t>），</w:t>
            </w:r>
            <w:r>
              <w:rPr>
                <w:rFonts w:hint="eastAsia"/>
              </w:rPr>
              <w:t>1</w:t>
            </w:r>
            <w:r>
              <w:rPr>
                <w:rFonts w:hint="eastAsia"/>
              </w:rPr>
              <w:t>代表阻塞、</w:t>
            </w:r>
            <w:r>
              <w:rPr>
                <w:rFonts w:hint="eastAsia"/>
              </w:rPr>
              <w:t>0</w:t>
            </w:r>
            <w:r>
              <w:rPr>
                <w:rFonts w:hint="eastAsia"/>
              </w:rPr>
              <w:t>代表不阻塞；信号未决状态字（</w:t>
            </w:r>
            <w:r>
              <w:rPr>
                <w:rFonts w:hint="eastAsia"/>
              </w:rPr>
              <w:t>pending</w:t>
            </w:r>
            <w:r>
              <w:rPr>
                <w:rFonts w:hint="eastAsia"/>
              </w:rPr>
              <w:t>）的</w:t>
            </w:r>
            <w:r w:rsidRPr="0008489E">
              <w:rPr>
                <w:rFonts w:hint="eastAsia"/>
                <w:color w:val="FF0000"/>
              </w:rPr>
              <w:t>1</w:t>
            </w:r>
            <w:r w:rsidRPr="0008489E">
              <w:rPr>
                <w:rFonts w:hint="eastAsia"/>
                <w:color w:val="FF0000"/>
              </w:rPr>
              <w:t>代表未决（表示有未达信号）</w:t>
            </w:r>
            <w:r>
              <w:rPr>
                <w:rFonts w:hint="eastAsia"/>
              </w:rPr>
              <w:t>，</w:t>
            </w:r>
            <w:r>
              <w:rPr>
                <w:rFonts w:hint="eastAsia"/>
              </w:rPr>
              <w:t>0</w:t>
            </w:r>
            <w:r>
              <w:rPr>
                <w:rFonts w:hint="eastAsia"/>
              </w:rPr>
              <w:t>代表信号可以抵达了；</w:t>
            </w:r>
          </w:p>
          <w:p w:rsidR="00E80643" w:rsidRDefault="00E80643" w:rsidP="00147275">
            <w:r>
              <w:rPr>
                <w:rFonts w:hint="eastAsia"/>
              </w:rPr>
              <w:t>说明</w:t>
            </w:r>
            <w:r>
              <w:rPr>
                <w:rFonts w:hint="eastAsia"/>
              </w:rPr>
              <w:t>3</w:t>
            </w:r>
            <w:r>
              <w:rPr>
                <w:rFonts w:hint="eastAsia"/>
              </w:rPr>
              <w:t>）向进程发送</w:t>
            </w:r>
            <w:r>
              <w:rPr>
                <w:rFonts w:hint="eastAsia"/>
              </w:rPr>
              <w:t>SIGINT</w:t>
            </w:r>
            <w:r>
              <w:rPr>
                <w:rFonts w:hint="eastAsia"/>
              </w:rPr>
              <w:t>，内核首先判断信号屏蔽状态字是否阻塞，信号未决状态字（</w:t>
            </w:r>
            <w:r>
              <w:rPr>
                <w:rFonts w:hint="eastAsia"/>
              </w:rPr>
              <w:t>pending</w:t>
            </w:r>
            <w:r>
              <w:rPr>
                <w:rFonts w:hint="eastAsia"/>
              </w:rPr>
              <w:t>相应位制成</w:t>
            </w:r>
            <w:r>
              <w:rPr>
                <w:rFonts w:hint="eastAsia"/>
              </w:rPr>
              <w:t>1</w:t>
            </w:r>
            <w:r>
              <w:rPr>
                <w:rFonts w:hint="eastAsia"/>
              </w:rPr>
              <w:t>；若阻塞解除，信号未决状态字（</w:t>
            </w:r>
            <w:r>
              <w:rPr>
                <w:rFonts w:hint="eastAsia"/>
              </w:rPr>
              <w:t>pending</w:t>
            </w:r>
            <w:r>
              <w:rPr>
                <w:rFonts w:hint="eastAsia"/>
              </w:rPr>
              <w:t>）相应位制成</w:t>
            </w:r>
            <w:r>
              <w:rPr>
                <w:rFonts w:hint="eastAsia"/>
              </w:rPr>
              <w:t>0</w:t>
            </w:r>
            <w:r>
              <w:rPr>
                <w:rFonts w:hint="eastAsia"/>
              </w:rPr>
              <w:t>；表示信号可以抵达了。</w:t>
            </w:r>
          </w:p>
          <w:p w:rsidR="00E80643" w:rsidRDefault="00E80643" w:rsidP="00147275">
            <w:r>
              <w:rPr>
                <w:rFonts w:hint="eastAsia"/>
              </w:rPr>
              <w:t>说明</w:t>
            </w:r>
            <w:r>
              <w:rPr>
                <w:rFonts w:hint="eastAsia"/>
              </w:rPr>
              <w:t>4</w:t>
            </w:r>
            <w:r>
              <w:rPr>
                <w:rFonts w:hint="eastAsia"/>
              </w:rPr>
              <w:t>）</w:t>
            </w:r>
            <w:r>
              <w:rPr>
                <w:rFonts w:hint="eastAsia"/>
              </w:rPr>
              <w:t>block</w:t>
            </w:r>
            <w:r>
              <w:rPr>
                <w:rFonts w:hint="eastAsia"/>
              </w:rPr>
              <w:t>状态字、</w:t>
            </w:r>
            <w:r>
              <w:rPr>
                <w:rFonts w:hint="eastAsia"/>
              </w:rPr>
              <w:t>pending</w:t>
            </w:r>
            <w:r>
              <w:rPr>
                <w:rFonts w:hint="eastAsia"/>
              </w:rPr>
              <w:t>状态字</w:t>
            </w:r>
            <w:r>
              <w:rPr>
                <w:rFonts w:hint="eastAsia"/>
              </w:rPr>
              <w:t xml:space="preserve"> 64bit</w:t>
            </w:r>
            <w:r>
              <w:rPr>
                <w:rFonts w:hint="eastAsia"/>
              </w:rPr>
              <w:t>；</w:t>
            </w:r>
            <w:r>
              <w:rPr>
                <w:rFonts w:hint="eastAsia"/>
              </w:rPr>
              <w:t>//socket select</w:t>
            </w:r>
          </w:p>
          <w:p w:rsidR="00E80643" w:rsidRDefault="00E80643" w:rsidP="00147275">
            <w:r>
              <w:rPr>
                <w:rFonts w:hint="eastAsia"/>
              </w:rPr>
              <w:t>说明</w:t>
            </w:r>
            <w:r>
              <w:rPr>
                <w:rFonts w:hint="eastAsia"/>
              </w:rPr>
              <w:t>5</w:t>
            </w:r>
            <w:r>
              <w:rPr>
                <w:rFonts w:hint="eastAsia"/>
              </w:rPr>
              <w:t>）</w:t>
            </w:r>
            <w:r w:rsidRPr="00635F50">
              <w:rPr>
                <w:rFonts w:hint="eastAsia"/>
                <w:color w:val="FF0000"/>
              </w:rPr>
              <w:t>block</w:t>
            </w:r>
            <w:r w:rsidRPr="00635F50">
              <w:rPr>
                <w:rFonts w:hint="eastAsia"/>
                <w:color w:val="FF0000"/>
              </w:rPr>
              <w:t>状态字用户可以读写，</w:t>
            </w:r>
            <w:r w:rsidRPr="00635F50">
              <w:rPr>
                <w:rFonts w:hint="eastAsia"/>
                <w:color w:val="FF0000"/>
              </w:rPr>
              <w:t>pending</w:t>
            </w:r>
            <w:r w:rsidRPr="00635F50">
              <w:rPr>
                <w:rFonts w:hint="eastAsia"/>
                <w:color w:val="FF0000"/>
              </w:rPr>
              <w:t>状态字用户只能读；</w:t>
            </w:r>
            <w:r>
              <w:rPr>
                <w:rFonts w:hint="eastAsia"/>
              </w:rPr>
              <w:t>这是信号设计机制。</w:t>
            </w:r>
          </w:p>
          <w:p w:rsidR="00E80643" w:rsidRDefault="00E80643" w:rsidP="00147275">
            <w:r>
              <w:rPr>
                <w:rFonts w:hint="eastAsia"/>
              </w:rPr>
              <w:t>思考</w:t>
            </w:r>
            <w:r>
              <w:rPr>
                <w:rFonts w:hint="eastAsia"/>
              </w:rPr>
              <w:t>1</w:t>
            </w:r>
            <w:r>
              <w:rPr>
                <w:rFonts w:hint="eastAsia"/>
              </w:rPr>
              <w:t>：状态字都</w:t>
            </w:r>
            <w:r>
              <w:rPr>
                <w:rFonts w:hint="eastAsia"/>
              </w:rPr>
              <w:t>64bit</w:t>
            </w:r>
            <w:r>
              <w:rPr>
                <w:rFonts w:hint="eastAsia"/>
              </w:rPr>
              <w:t>，编程时，如何表示状态字那？</w:t>
            </w:r>
          </w:p>
          <w:p w:rsidR="00E80643" w:rsidRDefault="00E80643" w:rsidP="00147275">
            <w:r>
              <w:rPr>
                <w:rFonts w:hint="eastAsia"/>
              </w:rPr>
              <w:t>思考</w:t>
            </w:r>
            <w:r>
              <w:rPr>
                <w:rFonts w:hint="eastAsia"/>
              </w:rPr>
              <w:t>2</w:t>
            </w:r>
            <w:r>
              <w:rPr>
                <w:rFonts w:hint="eastAsia"/>
              </w:rPr>
              <w:t>：</w:t>
            </w:r>
            <w:r>
              <w:rPr>
                <w:rFonts w:hint="eastAsia"/>
              </w:rPr>
              <w:t>block</w:t>
            </w:r>
            <w:r>
              <w:rPr>
                <w:rFonts w:hint="eastAsia"/>
              </w:rPr>
              <w:t>状态字信息如何获取或者操作那？哪些</w:t>
            </w:r>
            <w:r>
              <w:rPr>
                <w:rFonts w:hint="eastAsia"/>
              </w:rPr>
              <w:t>api</w:t>
            </w:r>
            <w:r>
              <w:rPr>
                <w:rFonts w:hint="eastAsia"/>
              </w:rPr>
              <w:t>？</w:t>
            </w:r>
          </w:p>
          <w:p w:rsidR="00E80643" w:rsidRDefault="00E80643" w:rsidP="00147275">
            <w:r>
              <w:rPr>
                <w:rFonts w:hint="eastAsia"/>
              </w:rPr>
              <w:t>思考</w:t>
            </w:r>
            <w:r>
              <w:rPr>
                <w:rFonts w:hint="eastAsia"/>
              </w:rPr>
              <w:t>3</w:t>
            </w:r>
            <w:r>
              <w:rPr>
                <w:rFonts w:hint="eastAsia"/>
              </w:rPr>
              <w:t>：</w:t>
            </w:r>
            <w:r>
              <w:rPr>
                <w:rFonts w:hint="eastAsia"/>
              </w:rPr>
              <w:t>pending</w:t>
            </w:r>
            <w:r>
              <w:rPr>
                <w:rFonts w:hint="eastAsia"/>
              </w:rPr>
              <w:t>状态字信息如何获取或者操作那？哪些</w:t>
            </w:r>
            <w:r>
              <w:rPr>
                <w:rFonts w:hint="eastAsia"/>
              </w:rPr>
              <w:t>api</w:t>
            </w:r>
            <w:r>
              <w:rPr>
                <w:rFonts w:hint="eastAsia"/>
              </w:rPr>
              <w:t>？</w:t>
            </w:r>
          </w:p>
          <w:p w:rsidR="00E80643" w:rsidRDefault="00E80643" w:rsidP="00147275"/>
        </w:tc>
      </w:tr>
      <w:tr w:rsidR="00E80643" w:rsidTr="00147275">
        <w:tc>
          <w:tcPr>
            <w:tcW w:w="8522" w:type="dxa"/>
          </w:tcPr>
          <w:p w:rsidR="00E80643" w:rsidRDefault="00E80643" w:rsidP="00147275">
            <w:r w:rsidRPr="00D80AB9">
              <w:rPr>
                <w:rFonts w:hint="eastAsia"/>
                <w:color w:val="FF0000"/>
              </w:rPr>
              <w:t>信号集操作函数（状态字表示）</w:t>
            </w:r>
            <w:r>
              <w:rPr>
                <w:rFonts w:hint="eastAsia"/>
              </w:rPr>
              <w:t xml:space="preserve"> </w:t>
            </w:r>
          </w:p>
          <w:p w:rsidR="00E80643" w:rsidRPr="00A46F11" w:rsidRDefault="00E80643" w:rsidP="00657ADF">
            <w:pPr>
              <w:numPr>
                <w:ilvl w:val="0"/>
                <w:numId w:val="65"/>
              </w:numPr>
            </w:pPr>
            <w:r w:rsidRPr="00A46F11">
              <w:t>#include &lt;signal.h&gt;</w:t>
            </w:r>
          </w:p>
          <w:p w:rsidR="00E80643" w:rsidRPr="00A46F11" w:rsidRDefault="00E80643" w:rsidP="00657ADF">
            <w:pPr>
              <w:numPr>
                <w:ilvl w:val="0"/>
                <w:numId w:val="65"/>
              </w:numPr>
            </w:pPr>
            <w:r w:rsidRPr="00A46F11">
              <w:t>int sigemptyset(sigset_t *set);</w:t>
            </w:r>
            <w:r>
              <w:rPr>
                <w:rFonts w:hint="eastAsia"/>
              </w:rPr>
              <w:t xml:space="preserve"> </w:t>
            </w:r>
            <w:r>
              <w:rPr>
                <w:rFonts w:hint="eastAsia"/>
              </w:rPr>
              <w:t>把信号集清空</w:t>
            </w:r>
            <w:r>
              <w:rPr>
                <w:rFonts w:hint="eastAsia"/>
              </w:rPr>
              <w:t xml:space="preserve"> 64bit/8=8</w:t>
            </w:r>
            <w:r>
              <w:rPr>
                <w:rFonts w:hint="eastAsia"/>
              </w:rPr>
              <w:t>个字节</w:t>
            </w:r>
          </w:p>
          <w:p w:rsidR="00E80643" w:rsidRPr="00A46F11" w:rsidRDefault="00E80643" w:rsidP="00657ADF">
            <w:pPr>
              <w:numPr>
                <w:ilvl w:val="0"/>
                <w:numId w:val="65"/>
              </w:numPr>
            </w:pPr>
            <w:r w:rsidRPr="00A46F11">
              <w:t>int sigfillset(sigset_t *set);</w:t>
            </w:r>
            <w:r>
              <w:rPr>
                <w:rFonts w:hint="eastAsia"/>
              </w:rPr>
              <w:t xml:space="preserve"> </w:t>
            </w:r>
            <w:r>
              <w:rPr>
                <w:rFonts w:hint="eastAsia"/>
              </w:rPr>
              <w:t>把信号集置成</w:t>
            </w:r>
            <w:r>
              <w:rPr>
                <w:rFonts w:hint="eastAsia"/>
              </w:rPr>
              <w:t>1</w:t>
            </w:r>
          </w:p>
          <w:p w:rsidR="00E80643" w:rsidRPr="00A46F11" w:rsidRDefault="00E80643" w:rsidP="00657ADF">
            <w:pPr>
              <w:numPr>
                <w:ilvl w:val="0"/>
                <w:numId w:val="65"/>
              </w:numPr>
            </w:pPr>
            <w:r w:rsidRPr="00A46F11">
              <w:t>int sigaddset(sigset_t *set, int signo);</w:t>
            </w:r>
            <w:r>
              <w:rPr>
                <w:rFonts w:hint="eastAsia"/>
              </w:rPr>
              <w:t xml:space="preserve"> </w:t>
            </w:r>
            <w:r>
              <w:rPr>
                <w:rFonts w:hint="eastAsia"/>
              </w:rPr>
              <w:t>根据</w:t>
            </w:r>
            <w:r w:rsidRPr="00A46F11">
              <w:t>signo</w:t>
            </w:r>
            <w:r>
              <w:rPr>
                <w:rFonts w:hint="eastAsia"/>
              </w:rPr>
              <w:t>，把信号集中的对应</w:t>
            </w:r>
            <w:r>
              <w:rPr>
                <w:rFonts w:hint="eastAsia"/>
              </w:rPr>
              <w:t>bit</w:t>
            </w:r>
            <w:r>
              <w:rPr>
                <w:rFonts w:hint="eastAsia"/>
              </w:rPr>
              <w:t>置成</w:t>
            </w:r>
            <w:r>
              <w:rPr>
                <w:rFonts w:hint="eastAsia"/>
              </w:rPr>
              <w:t>1</w:t>
            </w:r>
          </w:p>
          <w:p w:rsidR="00E80643" w:rsidRPr="00A46F11" w:rsidRDefault="00E80643" w:rsidP="00657ADF">
            <w:pPr>
              <w:numPr>
                <w:ilvl w:val="0"/>
                <w:numId w:val="65"/>
              </w:numPr>
            </w:pPr>
            <w:r w:rsidRPr="00A46F11">
              <w:lastRenderedPageBreak/>
              <w:t>int sigdelset(sigset_t *set, int signo);</w:t>
            </w:r>
            <w:r>
              <w:rPr>
                <w:rFonts w:hint="eastAsia"/>
              </w:rPr>
              <w:t xml:space="preserve"> </w:t>
            </w:r>
            <w:r>
              <w:rPr>
                <w:rFonts w:hint="eastAsia"/>
              </w:rPr>
              <w:t>根据</w:t>
            </w:r>
            <w:r w:rsidRPr="00A46F11">
              <w:t>signo</w:t>
            </w:r>
            <w:r>
              <w:rPr>
                <w:rFonts w:hint="eastAsia"/>
              </w:rPr>
              <w:t>，把信号集中的对应</w:t>
            </w:r>
            <w:r>
              <w:rPr>
                <w:rFonts w:hint="eastAsia"/>
              </w:rPr>
              <w:t>bit</w:t>
            </w:r>
            <w:r>
              <w:rPr>
                <w:rFonts w:hint="eastAsia"/>
              </w:rPr>
              <w:t>置成</w:t>
            </w:r>
            <w:r>
              <w:rPr>
                <w:rFonts w:hint="eastAsia"/>
              </w:rPr>
              <w:t>0</w:t>
            </w:r>
          </w:p>
          <w:p w:rsidR="00E80643" w:rsidRPr="00A46F11" w:rsidRDefault="00E80643" w:rsidP="00657ADF">
            <w:pPr>
              <w:numPr>
                <w:ilvl w:val="0"/>
                <w:numId w:val="65"/>
              </w:numPr>
            </w:pPr>
            <w:r w:rsidRPr="00A46F11">
              <w:t>int sigismember(const sigset_t *set, int signo);</w:t>
            </w:r>
            <w:r>
              <w:rPr>
                <w:rFonts w:hint="eastAsia"/>
              </w:rPr>
              <w:t>//</w:t>
            </w:r>
            <w:r>
              <w:rPr>
                <w:rFonts w:hint="eastAsia"/>
              </w:rPr>
              <w:t>判断</w:t>
            </w:r>
            <w:r>
              <w:rPr>
                <w:rFonts w:hint="eastAsia"/>
              </w:rPr>
              <w:t>signo</w:t>
            </w:r>
            <w:r>
              <w:rPr>
                <w:rFonts w:hint="eastAsia"/>
              </w:rPr>
              <w:t>是否在信号集中</w:t>
            </w:r>
          </w:p>
        </w:tc>
      </w:tr>
      <w:tr w:rsidR="00E80643" w:rsidTr="00147275">
        <w:tc>
          <w:tcPr>
            <w:tcW w:w="8522" w:type="dxa"/>
          </w:tcPr>
          <w:p w:rsidR="00E80643" w:rsidRDefault="00E80643" w:rsidP="00147275">
            <w:r w:rsidRPr="00A32E2E">
              <w:rPr>
                <w:color w:val="FF0000"/>
              </w:rPr>
              <w:lastRenderedPageBreak/>
              <w:t>sigprocmask</w:t>
            </w:r>
            <w:r w:rsidRPr="00A32E2E">
              <w:rPr>
                <w:rFonts w:hint="eastAsia"/>
                <w:color w:val="FF0000"/>
              </w:rPr>
              <w:t>读取或更改进程的信号屏蔽状态字（</w:t>
            </w:r>
            <w:r w:rsidRPr="00A32E2E">
              <w:rPr>
                <w:rFonts w:hint="eastAsia"/>
                <w:color w:val="FF0000"/>
              </w:rPr>
              <w:t>block</w:t>
            </w:r>
            <w:r w:rsidRPr="00A32E2E">
              <w:rPr>
                <w:rFonts w:hint="eastAsia"/>
                <w:color w:val="FF0000"/>
              </w:rPr>
              <w:t>）</w:t>
            </w:r>
            <w:r>
              <w:rPr>
                <w:rFonts w:hint="eastAsia"/>
              </w:rPr>
              <w:t xml:space="preserve"> </w:t>
            </w:r>
          </w:p>
          <w:p w:rsidR="00E80643" w:rsidRPr="00A46F11" w:rsidRDefault="00E80643" w:rsidP="00657ADF">
            <w:pPr>
              <w:numPr>
                <w:ilvl w:val="0"/>
                <w:numId w:val="66"/>
              </w:numPr>
            </w:pPr>
            <w:r w:rsidRPr="00A46F11">
              <w:t>#include &lt;signal.h&gt;</w:t>
            </w:r>
          </w:p>
          <w:p w:rsidR="00E80643" w:rsidRPr="00A46F11" w:rsidRDefault="00E80643" w:rsidP="00657ADF">
            <w:pPr>
              <w:numPr>
                <w:ilvl w:val="0"/>
                <w:numId w:val="66"/>
              </w:numPr>
            </w:pPr>
            <w:r w:rsidRPr="00A46F11">
              <w:t>int sigprocmask(int how, const sigset_t *set, sigset_t *oset);</w:t>
            </w:r>
          </w:p>
          <w:p w:rsidR="00E80643" w:rsidRPr="00A46F11" w:rsidRDefault="00E80643" w:rsidP="00657ADF">
            <w:pPr>
              <w:numPr>
                <w:ilvl w:val="0"/>
                <w:numId w:val="66"/>
              </w:numPr>
            </w:pPr>
            <w:r w:rsidRPr="00A46F11">
              <w:rPr>
                <w:rFonts w:hint="eastAsia"/>
              </w:rPr>
              <w:t>功能：读取或更改进程的信号屏蔽字。</w:t>
            </w:r>
          </w:p>
          <w:p w:rsidR="00E80643" w:rsidRPr="00A46F11" w:rsidRDefault="00E80643" w:rsidP="00657ADF">
            <w:pPr>
              <w:numPr>
                <w:ilvl w:val="0"/>
                <w:numId w:val="66"/>
              </w:numPr>
            </w:pPr>
            <w:r w:rsidRPr="00A46F11">
              <w:rPr>
                <w:rFonts w:hint="eastAsia"/>
              </w:rPr>
              <w:t>返回值：若成功则为</w:t>
            </w:r>
            <w:r w:rsidRPr="00A46F11">
              <w:t>0</w:t>
            </w:r>
            <w:r w:rsidRPr="00A46F11">
              <w:rPr>
                <w:rFonts w:hint="eastAsia"/>
              </w:rPr>
              <w:t>，若出错则为</w:t>
            </w:r>
            <w:r w:rsidRPr="00A46F11">
              <w:t>-1</w:t>
            </w:r>
          </w:p>
          <w:p w:rsidR="00E80643" w:rsidRPr="00A46F11" w:rsidRDefault="00E80643" w:rsidP="00657ADF">
            <w:pPr>
              <w:numPr>
                <w:ilvl w:val="0"/>
                <w:numId w:val="66"/>
              </w:numPr>
            </w:pPr>
            <w:r w:rsidRPr="00A46F11">
              <w:rPr>
                <w:rFonts w:hint="eastAsia"/>
              </w:rPr>
              <w:t>如果</w:t>
            </w:r>
            <w:r w:rsidRPr="00A46F11">
              <w:t>oset</w:t>
            </w:r>
            <w:r w:rsidRPr="00A46F11">
              <w:rPr>
                <w:rFonts w:hint="eastAsia"/>
              </w:rPr>
              <w:t>是非空指针，则读取进程的当前信号屏蔽字通过</w:t>
            </w:r>
            <w:r w:rsidRPr="00A46F11">
              <w:t>oset</w:t>
            </w:r>
            <w:r w:rsidRPr="00A46F11">
              <w:rPr>
                <w:rFonts w:hint="eastAsia"/>
              </w:rPr>
              <w:t>参数传出。如果</w:t>
            </w:r>
            <w:r w:rsidRPr="00A46F11">
              <w:t>set</w:t>
            </w:r>
            <w:r w:rsidRPr="00A46F11">
              <w:rPr>
                <w:rFonts w:hint="eastAsia"/>
              </w:rPr>
              <w:t>是非空指针，则更改进程的信号屏蔽字，参数</w:t>
            </w:r>
            <w:r w:rsidRPr="00A46F11">
              <w:t>how</w:t>
            </w:r>
            <w:r w:rsidRPr="00A46F11">
              <w:rPr>
                <w:rFonts w:hint="eastAsia"/>
              </w:rPr>
              <w:t>指示如何更改。如果</w:t>
            </w:r>
            <w:r w:rsidRPr="00A46F11">
              <w:t>oset</w:t>
            </w:r>
            <w:r w:rsidRPr="00A46F11">
              <w:rPr>
                <w:rFonts w:hint="eastAsia"/>
              </w:rPr>
              <w:t>和</w:t>
            </w:r>
            <w:r w:rsidRPr="00A46F11">
              <w:t>set</w:t>
            </w:r>
            <w:r w:rsidRPr="00A46F11">
              <w:rPr>
                <w:rFonts w:hint="eastAsia"/>
              </w:rPr>
              <w:t>都是非空指针，则先将原来的信号屏蔽字备份到</w:t>
            </w:r>
            <w:r w:rsidRPr="00A46F11">
              <w:t>oset</w:t>
            </w:r>
            <w:r w:rsidRPr="00A46F11">
              <w:rPr>
                <w:rFonts w:hint="eastAsia"/>
              </w:rPr>
              <w:t>里，然后根据</w:t>
            </w:r>
            <w:r w:rsidRPr="00A46F11">
              <w:t>set</w:t>
            </w:r>
            <w:r w:rsidRPr="00A46F11">
              <w:rPr>
                <w:rFonts w:hint="eastAsia"/>
              </w:rPr>
              <w:t>和</w:t>
            </w:r>
            <w:r w:rsidRPr="00A46F11">
              <w:t>how</w:t>
            </w:r>
            <w:r w:rsidRPr="00A46F11">
              <w:rPr>
                <w:rFonts w:hint="eastAsia"/>
              </w:rPr>
              <w:t>参数更改信号屏蔽字。假设当前的信号屏蔽字为</w:t>
            </w:r>
            <w:r w:rsidRPr="00A46F11">
              <w:t>mask</w:t>
            </w:r>
            <w:r w:rsidRPr="00A46F11">
              <w:rPr>
                <w:rFonts w:hint="eastAsia"/>
              </w:rPr>
              <w:t>，下表说明了</w:t>
            </w:r>
            <w:r w:rsidRPr="00A46F11">
              <w:t>how</w:t>
            </w:r>
            <w:r w:rsidRPr="00A46F11">
              <w:rPr>
                <w:rFonts w:hint="eastAsia"/>
              </w:rPr>
              <w:t>参数的可选值。</w:t>
            </w:r>
          </w:p>
          <w:p w:rsidR="00E80643" w:rsidRDefault="00E80643" w:rsidP="00147275"/>
          <w:p w:rsidR="00E80643" w:rsidRDefault="00E80643" w:rsidP="00147275">
            <w:r>
              <w:rPr>
                <w:rFonts w:hint="eastAsia"/>
              </w:rPr>
              <w:t>how</w:t>
            </w:r>
            <w:r>
              <w:rPr>
                <w:rFonts w:hint="eastAsia"/>
              </w:rPr>
              <w:t>含义</w:t>
            </w:r>
          </w:p>
          <w:p w:rsidR="00E80643" w:rsidRDefault="00E80643" w:rsidP="00147275">
            <w:r w:rsidRPr="00A46F11">
              <w:rPr>
                <w:noProof/>
              </w:rPr>
              <w:drawing>
                <wp:inline distT="0" distB="0" distL="0" distR="0" wp14:anchorId="278D6615" wp14:editId="7691FF27">
                  <wp:extent cx="4204741" cy="1269209"/>
                  <wp:effectExtent l="0" t="0" r="5715" b="7620"/>
                  <wp:docPr id="54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5"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4741" cy="1269209"/>
                          </a:xfrm>
                          <a:prstGeom prst="rect">
                            <a:avLst/>
                          </a:prstGeom>
                          <a:noFill/>
                          <a:extLst/>
                        </pic:spPr>
                      </pic:pic>
                    </a:graphicData>
                  </a:graphic>
                </wp:inline>
              </w:drawing>
            </w:r>
          </w:p>
          <w:p w:rsidR="00E80643" w:rsidRPr="00A46F11" w:rsidRDefault="00E80643" w:rsidP="00147275">
            <w:r>
              <w:rPr>
                <w:rFonts w:hint="eastAsia"/>
              </w:rPr>
              <w:t>说明：</w:t>
            </w:r>
            <w:r>
              <w:rPr>
                <w:rFonts w:hint="eastAsia"/>
              </w:rPr>
              <w:t xml:space="preserve">SIG_BLOCK </w:t>
            </w:r>
            <w:r>
              <w:rPr>
                <w:rFonts w:hint="eastAsia"/>
              </w:rPr>
              <w:t>，讲信号集</w:t>
            </w:r>
            <w:r>
              <w:rPr>
                <w:rFonts w:hint="eastAsia"/>
              </w:rPr>
              <w:t>set</w:t>
            </w:r>
            <w:r>
              <w:rPr>
                <w:rFonts w:hint="eastAsia"/>
              </w:rPr>
              <w:t>添加到进程</w:t>
            </w:r>
            <w:r>
              <w:rPr>
                <w:rFonts w:hint="eastAsia"/>
              </w:rPr>
              <w:t>block</w:t>
            </w:r>
            <w:r>
              <w:rPr>
                <w:rFonts w:hint="eastAsia"/>
              </w:rPr>
              <w:t>状态字中。</w:t>
            </w:r>
          </w:p>
        </w:tc>
      </w:tr>
      <w:tr w:rsidR="00E80643" w:rsidTr="00147275">
        <w:tc>
          <w:tcPr>
            <w:tcW w:w="8522" w:type="dxa"/>
          </w:tcPr>
          <w:p w:rsidR="00E80643" w:rsidRDefault="00E80643" w:rsidP="00147275">
            <w:r w:rsidRPr="000876D2">
              <w:rPr>
                <w:color w:val="FF0000"/>
              </w:rPr>
              <w:t>sigpending</w:t>
            </w:r>
            <w:r w:rsidRPr="000876D2">
              <w:rPr>
                <w:rFonts w:hint="eastAsia"/>
                <w:color w:val="FF0000"/>
              </w:rPr>
              <w:t>获取信号未决状态字（</w:t>
            </w:r>
            <w:r w:rsidRPr="000876D2">
              <w:rPr>
                <w:rFonts w:hint="eastAsia"/>
                <w:color w:val="FF0000"/>
              </w:rPr>
              <w:t>pending</w:t>
            </w:r>
            <w:r w:rsidRPr="000876D2">
              <w:rPr>
                <w:rFonts w:hint="eastAsia"/>
                <w:color w:val="FF0000"/>
              </w:rPr>
              <w:t>）信息</w:t>
            </w:r>
            <w:r>
              <w:rPr>
                <w:rFonts w:hint="eastAsia"/>
              </w:rPr>
              <w:t xml:space="preserve"> </w:t>
            </w:r>
          </w:p>
          <w:p w:rsidR="00E80643" w:rsidRDefault="00E80643" w:rsidP="00147275">
            <w:r>
              <w:t>NAME</w:t>
            </w:r>
          </w:p>
          <w:p w:rsidR="00E80643" w:rsidRDefault="00E80643" w:rsidP="00147275">
            <w:r>
              <w:t xml:space="preserve">       sigpending - examine pending signals</w:t>
            </w:r>
          </w:p>
          <w:p w:rsidR="00E80643" w:rsidRDefault="00E80643" w:rsidP="00147275">
            <w:r>
              <w:t>SYNOPSIS</w:t>
            </w:r>
          </w:p>
          <w:p w:rsidR="00E80643" w:rsidRDefault="00E80643" w:rsidP="00147275">
            <w:r>
              <w:t xml:space="preserve">       #include &lt;signal.h&gt;</w:t>
            </w:r>
          </w:p>
          <w:p w:rsidR="00E80643" w:rsidRDefault="00E80643" w:rsidP="00147275">
            <w:r>
              <w:t xml:space="preserve">       int sigpending(sigset_t *set);</w:t>
            </w:r>
          </w:p>
          <w:p w:rsidR="00E80643" w:rsidRDefault="00E80643" w:rsidP="00147275">
            <w:r>
              <w:t>DESCRIPTION</w:t>
            </w:r>
          </w:p>
          <w:p w:rsidR="00E80643" w:rsidRPr="00A46F11" w:rsidRDefault="00E80643" w:rsidP="00147275">
            <w:r>
              <w:t xml:space="preserve">       sigpending()  returns the set of signals that are pending for delivery to the calling thread (i.e., the signals which have been raised while blocked).  The mask of pending signals is returned in set.</w:t>
            </w:r>
          </w:p>
        </w:tc>
      </w:tr>
    </w:tbl>
    <w:p w:rsidR="00E80643" w:rsidRDefault="00E80643" w:rsidP="00E80643">
      <w:pPr>
        <w:pStyle w:val="3"/>
      </w:pPr>
      <w:r>
        <w:rPr>
          <w:rFonts w:hint="eastAsia"/>
        </w:rPr>
        <w:t>信号阻塞未达编程实践</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Default="00E80643" w:rsidP="00147275">
            <w:r>
              <w:rPr>
                <w:rFonts w:hint="eastAsia"/>
              </w:rPr>
              <w:t>综合实验，</w:t>
            </w:r>
          </w:p>
          <w:p w:rsidR="00E80643" w:rsidRDefault="00E80643" w:rsidP="00147275">
            <w:r>
              <w:rPr>
                <w:rFonts w:hint="eastAsia"/>
              </w:rPr>
              <w:t>SIGINT</w:t>
            </w:r>
            <w:r>
              <w:rPr>
                <w:rFonts w:hint="eastAsia"/>
              </w:rPr>
              <w:t>信号未设置阻塞，查看未决关键字</w:t>
            </w:r>
          </w:p>
          <w:p w:rsidR="00E80643" w:rsidRDefault="00E80643" w:rsidP="00147275">
            <w:r>
              <w:rPr>
                <w:rFonts w:hint="eastAsia"/>
              </w:rPr>
              <w:t>SIGINT</w:t>
            </w:r>
            <w:r>
              <w:rPr>
                <w:rFonts w:hint="eastAsia"/>
              </w:rPr>
              <w:t>信号设置阻塞，查看未决关键字</w:t>
            </w:r>
            <w:r>
              <w:rPr>
                <w:rFonts w:hint="eastAsia"/>
              </w:rPr>
              <w:t xml:space="preserve"> </w:t>
            </w:r>
          </w:p>
          <w:p w:rsidR="00E80643" w:rsidRPr="00D70593" w:rsidRDefault="00E80643" w:rsidP="00147275">
            <w:r>
              <w:rPr>
                <w:rFonts w:hint="eastAsia"/>
              </w:rPr>
              <w:t>SIGINT</w:t>
            </w:r>
            <w:r>
              <w:rPr>
                <w:rFonts w:hint="eastAsia"/>
              </w:rPr>
              <w:t>信号解除阻塞，查看未决关键字（通过</w:t>
            </w:r>
            <w:r>
              <w:rPr>
                <w:rFonts w:hint="eastAsia"/>
              </w:rPr>
              <w:t xml:space="preserve">ctrl+\ </w:t>
            </w:r>
            <w:r w:rsidRPr="005437B2">
              <w:t>SIGQUIT</w:t>
            </w:r>
            <w:r>
              <w:rPr>
                <w:rFonts w:hint="eastAsia"/>
              </w:rPr>
              <w:t xml:space="preserve"> </w:t>
            </w:r>
            <w:r>
              <w:rPr>
                <w:rFonts w:hint="eastAsia"/>
              </w:rPr>
              <w:t>解除阻塞）</w:t>
            </w:r>
          </w:p>
          <w:p w:rsidR="00E80643" w:rsidRDefault="00E80643" w:rsidP="00147275">
            <w:r>
              <w:rPr>
                <w:rFonts w:hint="eastAsia"/>
              </w:rPr>
              <w:t>//</w:t>
            </w:r>
            <w:r>
              <w:rPr>
                <w:rFonts w:hint="eastAsia"/>
              </w:rPr>
              <w:t>演示信号从产生到抵达的整个过程</w:t>
            </w:r>
          </w:p>
          <w:p w:rsidR="00E80643" w:rsidRDefault="00E80643" w:rsidP="00147275">
            <w:r>
              <w:rPr>
                <w:rFonts w:hint="eastAsia"/>
              </w:rPr>
              <w:t>//</w:t>
            </w:r>
            <w:r>
              <w:rPr>
                <w:rFonts w:hint="eastAsia"/>
              </w:rPr>
              <w:t>信号的阻塞和解除阻塞综合实验</w:t>
            </w:r>
          </w:p>
          <w:p w:rsidR="00E80643" w:rsidRDefault="00E80643" w:rsidP="00147275">
            <w:r>
              <w:rPr>
                <w:rFonts w:hint="eastAsia"/>
              </w:rPr>
              <w:t>//</w:t>
            </w:r>
            <w:r>
              <w:rPr>
                <w:rFonts w:hint="eastAsia"/>
              </w:rPr>
              <w:t>设置信号阻塞和非阻塞，设置</w:t>
            </w:r>
            <w:r>
              <w:rPr>
                <w:rFonts w:hint="eastAsia"/>
              </w:rPr>
              <w:t>ctl+q</w:t>
            </w:r>
            <w:r>
              <w:rPr>
                <w:rFonts w:hint="eastAsia"/>
              </w:rPr>
              <w:t>来解除信号阻塞</w:t>
            </w:r>
          </w:p>
          <w:p w:rsidR="00E80643" w:rsidRDefault="00E80643" w:rsidP="00147275"/>
          <w:p w:rsidR="00E80643" w:rsidRDefault="00E80643" w:rsidP="00147275">
            <w:r>
              <w:t>void handler(int sig)</w:t>
            </w:r>
          </w:p>
          <w:p w:rsidR="00E80643" w:rsidRDefault="00E80643" w:rsidP="00147275">
            <w:r>
              <w:lastRenderedPageBreak/>
              <w:t>{</w:t>
            </w:r>
          </w:p>
          <w:p w:rsidR="00E80643" w:rsidRDefault="00E80643" w:rsidP="00147275">
            <w:r>
              <w:tab/>
              <w:t>if (sig == SIGINT)</w:t>
            </w:r>
          </w:p>
          <w:p w:rsidR="00E80643" w:rsidRDefault="00E80643" w:rsidP="00147275">
            <w:r>
              <w:tab/>
            </w:r>
            <w:r>
              <w:tab/>
              <w:t>printf("recv a sig=%d\n", sig);</w:t>
            </w:r>
          </w:p>
          <w:p w:rsidR="00E80643" w:rsidRDefault="00E80643" w:rsidP="00147275">
            <w:r>
              <w:tab/>
              <w:t>else if (sig == SIGQUIT)</w:t>
            </w:r>
          </w:p>
          <w:p w:rsidR="00E80643" w:rsidRDefault="00E80643" w:rsidP="00147275">
            <w:r>
              <w:tab/>
              <w:t>{</w:t>
            </w:r>
          </w:p>
          <w:p w:rsidR="00E80643" w:rsidRDefault="00E80643" w:rsidP="00147275">
            <w:r>
              <w:tab/>
            </w:r>
            <w:r>
              <w:tab/>
              <w:t>sigset_t uset;</w:t>
            </w:r>
          </w:p>
          <w:p w:rsidR="00E80643" w:rsidRDefault="00E80643" w:rsidP="00147275">
            <w:r>
              <w:tab/>
            </w:r>
            <w:r>
              <w:tab/>
              <w:t>sigemptyset(&amp;uset);</w:t>
            </w:r>
          </w:p>
          <w:p w:rsidR="00E80643" w:rsidRDefault="00E80643" w:rsidP="00147275">
            <w:r>
              <w:tab/>
            </w:r>
            <w:r>
              <w:tab/>
              <w:t>sigaddset(&amp;uset, SIGINT);</w:t>
            </w:r>
          </w:p>
          <w:p w:rsidR="00E80643" w:rsidRDefault="00E80643" w:rsidP="00147275">
            <w:r>
              <w:rPr>
                <w:rFonts w:hint="eastAsia"/>
              </w:rPr>
              <w:tab/>
            </w:r>
            <w:r>
              <w:rPr>
                <w:rFonts w:hint="eastAsia"/>
              </w:rPr>
              <w:tab/>
              <w:t xml:space="preserve">//ctr + \ </w:t>
            </w:r>
            <w:r>
              <w:rPr>
                <w:rFonts w:hint="eastAsia"/>
              </w:rPr>
              <w:t>用来接触</w:t>
            </w:r>
            <w:r>
              <w:rPr>
                <w:rFonts w:hint="eastAsia"/>
              </w:rPr>
              <w:t xml:space="preserve">  SIGINT </w:t>
            </w:r>
            <w:r>
              <w:rPr>
                <w:rFonts w:hint="eastAsia"/>
              </w:rPr>
              <w:t>信号</w:t>
            </w:r>
          </w:p>
          <w:p w:rsidR="00E80643" w:rsidRDefault="00E80643" w:rsidP="00147275">
            <w:r>
              <w:rPr>
                <w:rFonts w:hint="eastAsia"/>
              </w:rPr>
              <w:tab/>
            </w:r>
            <w:r>
              <w:rPr>
                <w:rFonts w:hint="eastAsia"/>
              </w:rPr>
              <w:tab/>
              <w:t>//</w:t>
            </w:r>
            <w:r>
              <w:rPr>
                <w:rFonts w:hint="eastAsia"/>
              </w:rPr>
              <w:t>解除阻塞</w:t>
            </w:r>
          </w:p>
          <w:p w:rsidR="00E80643" w:rsidRDefault="00E80643" w:rsidP="00147275">
            <w:r>
              <w:tab/>
            </w:r>
            <w:r>
              <w:tab/>
              <w:t>sigprocmask(</w:t>
            </w:r>
            <w:r w:rsidRPr="003B52BE">
              <w:rPr>
                <w:color w:val="FF0000"/>
              </w:rPr>
              <w:t>SIG_UNBLOCK</w:t>
            </w:r>
            <w:r>
              <w:t>, &amp;uset, NULL);</w:t>
            </w:r>
          </w:p>
          <w:p w:rsidR="00E80643" w:rsidRDefault="00E80643" w:rsidP="00147275">
            <w:r>
              <w:tab/>
              <w:t>}</w:t>
            </w:r>
          </w:p>
          <w:p w:rsidR="00E80643" w:rsidRDefault="00E80643" w:rsidP="00147275">
            <w:r>
              <w:t>}</w:t>
            </w:r>
          </w:p>
          <w:p w:rsidR="00E80643" w:rsidRDefault="00E80643" w:rsidP="00147275"/>
          <w:p w:rsidR="00E80643" w:rsidRDefault="00E80643" w:rsidP="00147275">
            <w:r>
              <w:t>void printsigset(sigset_t *set)</w:t>
            </w:r>
            <w:r>
              <w:rPr>
                <w:rFonts w:hint="eastAsia"/>
              </w:rPr>
              <w:t xml:space="preserve"> </w:t>
            </w:r>
          </w:p>
          <w:p w:rsidR="00E80643" w:rsidRDefault="00E80643" w:rsidP="00147275">
            <w:r>
              <w:t>{</w:t>
            </w:r>
          </w:p>
          <w:p w:rsidR="00E80643" w:rsidRDefault="00E80643" w:rsidP="00147275">
            <w:r>
              <w:tab/>
              <w:t>int i;</w:t>
            </w:r>
          </w:p>
          <w:p w:rsidR="00E80643" w:rsidRDefault="00E80643" w:rsidP="00147275">
            <w:r>
              <w:tab/>
              <w:t>for (i=1; i&lt;NSIG; ++i)</w:t>
            </w:r>
          </w:p>
          <w:p w:rsidR="00E80643" w:rsidRDefault="00E80643" w:rsidP="00147275">
            <w:r>
              <w:tab/>
              <w:t>{</w:t>
            </w:r>
          </w:p>
          <w:p w:rsidR="00E80643" w:rsidRDefault="00E80643" w:rsidP="00147275">
            <w:r>
              <w:tab/>
            </w:r>
            <w:r>
              <w:tab/>
              <w:t>if (sigismember(set, i))</w:t>
            </w:r>
          </w:p>
          <w:p w:rsidR="00E80643" w:rsidRDefault="00E80643" w:rsidP="00147275">
            <w:r>
              <w:tab/>
            </w:r>
            <w:r>
              <w:tab/>
            </w:r>
            <w:r>
              <w:tab/>
              <w:t>putchar('1');</w:t>
            </w:r>
          </w:p>
          <w:p w:rsidR="00E80643" w:rsidRDefault="00E80643" w:rsidP="00147275">
            <w:r>
              <w:tab/>
            </w:r>
            <w:r>
              <w:tab/>
              <w:t>else</w:t>
            </w:r>
          </w:p>
          <w:p w:rsidR="00E80643" w:rsidRDefault="00E80643" w:rsidP="00147275">
            <w:r>
              <w:tab/>
            </w:r>
            <w:r>
              <w:tab/>
            </w:r>
            <w:r>
              <w:tab/>
              <w:t>putchar('0');</w:t>
            </w:r>
          </w:p>
          <w:p w:rsidR="00E80643" w:rsidRDefault="00E80643" w:rsidP="00147275">
            <w:r>
              <w:tab/>
              <w:t>}</w:t>
            </w:r>
          </w:p>
          <w:p w:rsidR="00E80643" w:rsidRDefault="00E80643" w:rsidP="00147275">
            <w:r>
              <w:tab/>
              <w:t>printf("\n");</w:t>
            </w:r>
          </w:p>
          <w:p w:rsidR="00E80643" w:rsidRDefault="00E80643" w:rsidP="00147275">
            <w:r>
              <w:t>}</w:t>
            </w:r>
          </w:p>
          <w:p w:rsidR="00E80643" w:rsidRDefault="00E80643" w:rsidP="00147275">
            <w:r>
              <w:rPr>
                <w:rFonts w:hint="eastAsia"/>
              </w:rPr>
              <w:t xml:space="preserve">//3 </w:t>
            </w:r>
            <w:r>
              <w:rPr>
                <w:rFonts w:hint="eastAsia"/>
              </w:rPr>
              <w:t>连续的按</w:t>
            </w:r>
            <w:r>
              <w:rPr>
                <w:rFonts w:hint="eastAsia"/>
              </w:rPr>
              <w:t>ctrl+c</w:t>
            </w:r>
            <w:r>
              <w:rPr>
                <w:rFonts w:hint="eastAsia"/>
              </w:rPr>
              <w:t>键盘，虽然发送了多个</w:t>
            </w:r>
            <w:r>
              <w:rPr>
                <w:rFonts w:hint="eastAsia"/>
              </w:rPr>
              <w:t>SIGINT</w:t>
            </w:r>
            <w:r>
              <w:rPr>
                <w:rFonts w:hint="eastAsia"/>
              </w:rPr>
              <w:t>信号，但是因为信号是不稳定的，只保留了一个。</w:t>
            </w:r>
          </w:p>
          <w:p w:rsidR="00E80643" w:rsidRDefault="00E80643" w:rsidP="00147275">
            <w:r>
              <w:rPr>
                <w:rFonts w:hint="eastAsia"/>
              </w:rPr>
              <w:t>//</w:t>
            </w:r>
            <w:r>
              <w:rPr>
                <w:rFonts w:hint="eastAsia"/>
              </w:rPr>
              <w:t>不支持排队</w:t>
            </w:r>
          </w:p>
          <w:p w:rsidR="00E80643" w:rsidRDefault="00E80643" w:rsidP="00147275">
            <w:r>
              <w:t>int main(int argc, char *argv[])</w:t>
            </w:r>
          </w:p>
          <w:p w:rsidR="00E80643" w:rsidRDefault="00E80643" w:rsidP="00147275">
            <w:r>
              <w:t>{</w:t>
            </w:r>
          </w:p>
          <w:p w:rsidR="00E80643" w:rsidRDefault="00E80643" w:rsidP="00147275">
            <w:r>
              <w:rPr>
                <w:rFonts w:hint="eastAsia"/>
              </w:rPr>
              <w:tab/>
              <w:t>sigset_t pset; //</w:t>
            </w:r>
            <w:r>
              <w:rPr>
                <w:rFonts w:hint="eastAsia"/>
              </w:rPr>
              <w:t>用来打印的信号集</w:t>
            </w:r>
          </w:p>
          <w:p w:rsidR="00E80643" w:rsidRDefault="00E80643" w:rsidP="00147275">
            <w:r>
              <w:rPr>
                <w:rFonts w:hint="eastAsia"/>
              </w:rPr>
              <w:tab/>
              <w:t>sigset_t bset; //</w:t>
            </w:r>
            <w:r>
              <w:rPr>
                <w:rFonts w:hint="eastAsia"/>
              </w:rPr>
              <w:t>用来设置阻塞的信号集</w:t>
            </w:r>
          </w:p>
          <w:p w:rsidR="00E80643" w:rsidRDefault="00E80643" w:rsidP="00147275">
            <w:r>
              <w:tab/>
            </w:r>
          </w:p>
          <w:p w:rsidR="00E80643" w:rsidRDefault="00E80643" w:rsidP="00147275">
            <w:r>
              <w:tab/>
              <w:t>sigemptyset(&amp;bset);</w:t>
            </w:r>
          </w:p>
          <w:p w:rsidR="00E80643" w:rsidRDefault="00E80643" w:rsidP="00147275">
            <w:r>
              <w:tab/>
              <w:t>sigaddset(&amp;bset, SIGINT);</w:t>
            </w:r>
          </w:p>
          <w:p w:rsidR="00E80643" w:rsidRDefault="00E80643" w:rsidP="00147275">
            <w:r>
              <w:tab/>
            </w:r>
          </w:p>
          <w:p w:rsidR="00E80643" w:rsidRDefault="00E80643" w:rsidP="00147275">
            <w:r>
              <w:tab/>
              <w:t>if (signal(SIGINT, handler) == SIG_ERR)</w:t>
            </w:r>
            <w:r>
              <w:rPr>
                <w:rFonts w:hint="eastAsia"/>
              </w:rPr>
              <w:t xml:space="preserve"> </w:t>
            </w:r>
          </w:p>
          <w:p w:rsidR="00E80643" w:rsidRDefault="00E80643" w:rsidP="00147275">
            <w:r>
              <w:tab/>
            </w:r>
            <w:r>
              <w:tab/>
              <w:t>ERR_EXIT("signal error");</w:t>
            </w:r>
          </w:p>
          <w:p w:rsidR="00E80643" w:rsidRDefault="00E80643" w:rsidP="00147275">
            <w:r>
              <w:tab/>
            </w:r>
            <w:r>
              <w:tab/>
            </w:r>
          </w:p>
          <w:p w:rsidR="00E80643" w:rsidRDefault="00E80643" w:rsidP="00147275">
            <w:r>
              <w:tab/>
              <w:t>if (signal(SIGQUIT, handler) == SIG_ERR)</w:t>
            </w:r>
            <w:r>
              <w:rPr>
                <w:rFonts w:hint="eastAsia"/>
              </w:rPr>
              <w:t xml:space="preserve"> </w:t>
            </w:r>
          </w:p>
          <w:p w:rsidR="00E80643" w:rsidRDefault="00E80643" w:rsidP="00147275">
            <w:r>
              <w:tab/>
            </w:r>
            <w:r>
              <w:tab/>
              <w:t>ERR_EXIT("signal error");</w:t>
            </w:r>
            <w:r>
              <w:rPr>
                <w:rFonts w:hint="eastAsia"/>
              </w:rPr>
              <w:t xml:space="preserve"> </w:t>
            </w:r>
          </w:p>
          <w:p w:rsidR="00E80643" w:rsidRDefault="00E80643" w:rsidP="00147275"/>
          <w:p w:rsidR="00E80643" w:rsidRDefault="00E80643" w:rsidP="00147275">
            <w:r>
              <w:rPr>
                <w:rFonts w:hint="eastAsia"/>
              </w:rPr>
              <w:tab/>
              <w:t>//</w:t>
            </w:r>
            <w:r>
              <w:rPr>
                <w:rFonts w:hint="eastAsia"/>
              </w:rPr>
              <w:t>读取或更改进程的信号屏蔽字</w:t>
            </w:r>
            <w:r>
              <w:rPr>
                <w:rFonts w:hint="eastAsia"/>
              </w:rPr>
              <w:t xml:space="preserve"> </w:t>
            </w:r>
            <w:r>
              <w:rPr>
                <w:rFonts w:hint="eastAsia"/>
              </w:rPr>
              <w:t>这里用来阻塞</w:t>
            </w:r>
            <w:r>
              <w:rPr>
                <w:rFonts w:hint="eastAsia"/>
              </w:rPr>
              <w:t>ctrl+c</w:t>
            </w:r>
            <w:r>
              <w:rPr>
                <w:rFonts w:hint="eastAsia"/>
              </w:rPr>
              <w:t>信号</w:t>
            </w:r>
          </w:p>
          <w:p w:rsidR="00E80643" w:rsidRDefault="00E80643" w:rsidP="00147275">
            <w:r>
              <w:rPr>
                <w:rFonts w:hint="eastAsia"/>
              </w:rPr>
              <w:lastRenderedPageBreak/>
              <w:tab/>
              <w:t>//ctrl+c</w:t>
            </w:r>
            <w:r>
              <w:rPr>
                <w:rFonts w:hint="eastAsia"/>
              </w:rPr>
              <w:t>信号被设置成阻塞，即使用户按下</w:t>
            </w:r>
            <w:r>
              <w:rPr>
                <w:rFonts w:hint="eastAsia"/>
              </w:rPr>
              <w:t>ctl+c</w:t>
            </w:r>
            <w:r>
              <w:rPr>
                <w:rFonts w:hint="eastAsia"/>
              </w:rPr>
              <w:t>键盘，也不会抵达</w:t>
            </w:r>
          </w:p>
          <w:p w:rsidR="00E80643" w:rsidRDefault="00E80643" w:rsidP="00147275">
            <w:r>
              <w:tab/>
              <w:t>sigprocmask(</w:t>
            </w:r>
            <w:r w:rsidRPr="003B52BE">
              <w:rPr>
                <w:color w:val="FF0000"/>
              </w:rPr>
              <w:t>SIG_BLOCK</w:t>
            </w:r>
            <w:r>
              <w:t>, &amp;bset, NULL);</w:t>
            </w:r>
            <w:r>
              <w:rPr>
                <w:rFonts w:hint="eastAsia"/>
              </w:rPr>
              <w:t xml:space="preserve"> </w:t>
            </w:r>
          </w:p>
          <w:p w:rsidR="00E80643" w:rsidRDefault="00E80643" w:rsidP="00147275">
            <w:r>
              <w:tab/>
            </w:r>
          </w:p>
          <w:p w:rsidR="00E80643" w:rsidRDefault="00E80643" w:rsidP="00147275">
            <w:r>
              <w:tab/>
              <w:t>for (;;)</w:t>
            </w:r>
          </w:p>
          <w:p w:rsidR="00E80643" w:rsidRDefault="00E80643" w:rsidP="00147275">
            <w:r>
              <w:tab/>
              <w:t>{</w:t>
            </w:r>
          </w:p>
          <w:p w:rsidR="00E80643" w:rsidRDefault="00E80643" w:rsidP="00147275">
            <w:r>
              <w:rPr>
                <w:rFonts w:hint="eastAsia"/>
              </w:rPr>
              <w:tab/>
            </w:r>
            <w:r>
              <w:rPr>
                <w:rFonts w:hint="eastAsia"/>
              </w:rPr>
              <w:tab/>
              <w:t>//</w:t>
            </w:r>
            <w:r>
              <w:rPr>
                <w:rFonts w:hint="eastAsia"/>
              </w:rPr>
              <w:t>获取未决</w:t>
            </w:r>
            <w:r>
              <w:rPr>
                <w:rFonts w:hint="eastAsia"/>
              </w:rPr>
              <w:t xml:space="preserve"> </w:t>
            </w:r>
            <w:r>
              <w:rPr>
                <w:rFonts w:hint="eastAsia"/>
              </w:rPr>
              <w:t>字信息</w:t>
            </w:r>
          </w:p>
          <w:p w:rsidR="00E80643" w:rsidRDefault="00E80643" w:rsidP="00147275">
            <w:r>
              <w:tab/>
            </w:r>
            <w:r>
              <w:tab/>
              <w:t>sigpending(&amp;pset);</w:t>
            </w:r>
          </w:p>
          <w:p w:rsidR="00E80643" w:rsidRDefault="00E80643" w:rsidP="00147275">
            <w:r>
              <w:tab/>
            </w:r>
            <w:r>
              <w:tab/>
            </w:r>
          </w:p>
          <w:p w:rsidR="00E80643" w:rsidRDefault="00E80643" w:rsidP="00147275">
            <w:r>
              <w:rPr>
                <w:rFonts w:hint="eastAsia"/>
              </w:rPr>
              <w:tab/>
            </w:r>
            <w:r>
              <w:rPr>
                <w:rFonts w:hint="eastAsia"/>
              </w:rPr>
              <w:tab/>
              <w:t>//</w:t>
            </w:r>
            <w:r>
              <w:rPr>
                <w:rFonts w:hint="eastAsia"/>
              </w:rPr>
              <w:t>打印信号未决</w:t>
            </w:r>
            <w:r>
              <w:rPr>
                <w:rFonts w:hint="eastAsia"/>
              </w:rPr>
              <w:t xml:space="preserve">  sigset_t</w:t>
            </w:r>
            <w:r>
              <w:rPr>
                <w:rFonts w:hint="eastAsia"/>
              </w:rPr>
              <w:t>字</w:t>
            </w:r>
          </w:p>
          <w:p w:rsidR="00E80643" w:rsidRDefault="00E80643" w:rsidP="00147275">
            <w:r>
              <w:tab/>
            </w:r>
            <w:r>
              <w:tab/>
              <w:t>printsigset(&amp;pset);</w:t>
            </w:r>
          </w:p>
          <w:p w:rsidR="00E80643" w:rsidRDefault="00E80643" w:rsidP="00147275">
            <w:r>
              <w:tab/>
            </w:r>
            <w:r>
              <w:tab/>
              <w:t>sleep(1);</w:t>
            </w:r>
          </w:p>
          <w:p w:rsidR="00E80643" w:rsidRDefault="00E80643" w:rsidP="00147275">
            <w:r>
              <w:tab/>
              <w:t>}</w:t>
            </w:r>
          </w:p>
          <w:p w:rsidR="00E80643" w:rsidRDefault="00E80643" w:rsidP="00147275">
            <w:r>
              <w:tab/>
              <w:t>return 0;</w:t>
            </w:r>
          </w:p>
          <w:p w:rsidR="00E80643" w:rsidRDefault="00E80643" w:rsidP="00147275">
            <w:r>
              <w:t>}</w:t>
            </w:r>
          </w:p>
          <w:p w:rsidR="00E80643" w:rsidRPr="00D70593" w:rsidRDefault="00E80643" w:rsidP="00147275"/>
        </w:tc>
      </w:tr>
      <w:tr w:rsidR="00E80643" w:rsidTr="00147275">
        <w:tc>
          <w:tcPr>
            <w:tcW w:w="8522" w:type="dxa"/>
          </w:tcPr>
          <w:p w:rsidR="00E80643" w:rsidRDefault="00E80643" w:rsidP="00147275">
            <w:r>
              <w:rPr>
                <w:rFonts w:hint="eastAsia"/>
              </w:rPr>
              <w:lastRenderedPageBreak/>
              <w:t>杀死进程，命令行</w:t>
            </w:r>
          </w:p>
        </w:tc>
      </w:tr>
      <w:tr w:rsidR="00E80643" w:rsidTr="00147275">
        <w:tc>
          <w:tcPr>
            <w:tcW w:w="8522" w:type="dxa"/>
          </w:tcPr>
          <w:p w:rsidR="00E80643" w:rsidRDefault="00E80643" w:rsidP="00147275">
            <w:r>
              <w:t>[</w:t>
            </w:r>
            <w:r w:rsidR="00907389">
              <w:t>itcast</w:t>
            </w:r>
            <w:r>
              <w:t xml:space="preserve">01@localhost ~]$ ps -u </w:t>
            </w:r>
            <w:r w:rsidR="00907389">
              <w:t>itcast</w:t>
            </w:r>
            <w:r>
              <w:t xml:space="preserve">01 | grep "dm01" | awk '{print $1}' </w:t>
            </w:r>
          </w:p>
          <w:p w:rsidR="00E80643" w:rsidRDefault="00E80643" w:rsidP="00147275">
            <w:r>
              <w:t>1496</w:t>
            </w:r>
          </w:p>
          <w:p w:rsidR="00E80643" w:rsidRDefault="00E80643" w:rsidP="00147275">
            <w:r>
              <w:t>[</w:t>
            </w:r>
            <w:r w:rsidR="00907389">
              <w:t>itcast</w:t>
            </w:r>
            <w:r>
              <w:t xml:space="preserve">01@localhost ~]$ kill -9 `ps -u </w:t>
            </w:r>
            <w:r w:rsidR="00907389">
              <w:t>itcast</w:t>
            </w:r>
            <w:r>
              <w:t>01 | grep "dm01" | awk '{print $1}' `</w:t>
            </w:r>
          </w:p>
        </w:tc>
      </w:tr>
    </w:tbl>
    <w:p w:rsidR="00E80643" w:rsidRDefault="00E80643" w:rsidP="00E80643"/>
    <w:p w:rsidR="00E80643" w:rsidRDefault="00E80643" w:rsidP="00E80643">
      <w:pPr>
        <w:pStyle w:val="3"/>
      </w:pPr>
      <w:r>
        <w:rPr>
          <w:rFonts w:hint="eastAsia"/>
        </w:rPr>
        <w:t>从</w:t>
      </w:r>
      <w:r>
        <w:rPr>
          <w:rFonts w:hint="eastAsia"/>
        </w:rPr>
        <w:t>linux</w:t>
      </w:r>
      <w:r>
        <w:rPr>
          <w:rFonts w:hint="eastAsia"/>
        </w:rPr>
        <w:t>信号机制编程实践说开去</w:t>
      </w:r>
    </w:p>
    <w:p w:rsidR="00E80643" w:rsidRDefault="00E80643" w:rsidP="00E80643">
      <w:r>
        <w:rPr>
          <w:rFonts w:hint="eastAsia"/>
        </w:rPr>
        <w:t>没有看不懂的代码，只有看不懂的业务</w:t>
      </w:r>
    </w:p>
    <w:p w:rsidR="00E80643" w:rsidRDefault="00E80643" w:rsidP="00E80643">
      <w:r>
        <w:rPr>
          <w:rFonts w:hint="eastAsia"/>
        </w:rPr>
        <w:t>学习</w:t>
      </w:r>
      <w:r>
        <w:rPr>
          <w:rFonts w:hint="eastAsia"/>
        </w:rPr>
        <w:t>linux</w:t>
      </w:r>
      <w:r>
        <w:rPr>
          <w:rFonts w:hint="eastAsia"/>
        </w:rPr>
        <w:t>应用编程、系统编程方法谈，重要的是</w:t>
      </w:r>
    </w:p>
    <w:p w:rsidR="00E80643" w:rsidRDefault="00E80643" w:rsidP="00E80643">
      <w:pPr>
        <w:ind w:firstLine="420"/>
      </w:pPr>
      <w:r>
        <w:rPr>
          <w:rFonts w:hint="eastAsia"/>
        </w:rPr>
        <w:t>1</w:t>
      </w:r>
      <w:r>
        <w:rPr>
          <w:rFonts w:hint="eastAsia"/>
        </w:rPr>
        <w:t>：对各种</w:t>
      </w:r>
      <w:r>
        <w:rPr>
          <w:rFonts w:hint="eastAsia"/>
        </w:rPr>
        <w:t>linux</w:t>
      </w:r>
      <w:r>
        <w:rPr>
          <w:rFonts w:hint="eastAsia"/>
        </w:rPr>
        <w:t>各个机制搭建、深入理解；</w:t>
      </w:r>
    </w:p>
    <w:p w:rsidR="00E80643" w:rsidRDefault="00E80643" w:rsidP="00E80643">
      <w:pPr>
        <w:ind w:firstLine="420"/>
      </w:pPr>
      <w:r>
        <w:rPr>
          <w:rFonts w:hint="eastAsia"/>
        </w:rPr>
        <w:t>2</w:t>
      </w:r>
      <w:r>
        <w:rPr>
          <w:rFonts w:hint="eastAsia"/>
        </w:rPr>
        <w:t>：思想兑现代码！（加强实践，多动手，</w:t>
      </w:r>
      <w:r w:rsidRPr="00E034F8">
        <w:rPr>
          <w:rFonts w:hint="eastAsia"/>
          <w:color w:val="FF0000"/>
        </w:rPr>
        <w:t>加强考试</w:t>
      </w:r>
      <w:r>
        <w:rPr>
          <w:rFonts w:hint="eastAsia"/>
        </w:rPr>
        <w:t>！）</w:t>
      </w:r>
      <w:r>
        <w:rPr>
          <w:rFonts w:hint="eastAsia"/>
        </w:rPr>
        <w:t>===</w:t>
      </w:r>
      <w:r>
        <w:rPr>
          <w:rFonts w:hint="eastAsia"/>
        </w:rPr>
        <w:t>》</w:t>
      </w:r>
      <w:r w:rsidRPr="00955C6E">
        <w:rPr>
          <w:rFonts w:hint="eastAsia"/>
          <w:color w:val="FF0000"/>
        </w:rPr>
        <w:t>逼迫自己强制使用</w:t>
      </w:r>
      <w:r>
        <w:rPr>
          <w:rFonts w:hint="eastAsia"/>
        </w:rPr>
        <w:t>！</w:t>
      </w:r>
    </w:p>
    <w:p w:rsidR="00E80643" w:rsidRPr="007F372D" w:rsidRDefault="00E80643" w:rsidP="00E80643">
      <w:pPr>
        <w:pStyle w:val="2"/>
      </w:pPr>
      <w:r>
        <w:rPr>
          <w:rFonts w:hint="eastAsia"/>
        </w:rPr>
        <w:t>10</w:t>
      </w:r>
      <w:r w:rsidR="00C00ABE">
        <w:t xml:space="preserve"> </w:t>
      </w:r>
      <w:r>
        <w:rPr>
          <w:rFonts w:hint="eastAsia"/>
        </w:rPr>
        <w:t>信号的高级用法</w:t>
      </w:r>
    </w:p>
    <w:p w:rsidR="00E80643" w:rsidRDefault="00E80643" w:rsidP="00E80643">
      <w:pPr>
        <w:pStyle w:val="3"/>
      </w:pPr>
      <w:r w:rsidRPr="00505C22">
        <w:t>sigaction</w:t>
      </w:r>
      <w:r>
        <w:rPr>
          <w:rFonts w:hint="eastAsia"/>
        </w:rPr>
        <w:t>函数注册信号处理函数</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Pr="00184245" w:rsidRDefault="00E80643" w:rsidP="00147275">
            <w:pPr>
              <w:rPr>
                <w:b/>
              </w:rPr>
            </w:pPr>
            <w:r w:rsidRPr="00184245">
              <w:rPr>
                <w:rFonts w:hint="eastAsia"/>
                <w:b/>
              </w:rPr>
              <w:t>sigaction</w:t>
            </w:r>
            <w:r w:rsidRPr="00184245">
              <w:rPr>
                <w:rFonts w:hint="eastAsia"/>
                <w:b/>
              </w:rPr>
              <w:t>函数</w:t>
            </w:r>
          </w:p>
          <w:p w:rsidR="00E80643" w:rsidRPr="00505C22" w:rsidRDefault="00E80643" w:rsidP="00657ADF">
            <w:pPr>
              <w:numPr>
                <w:ilvl w:val="0"/>
                <w:numId w:val="67"/>
              </w:numPr>
            </w:pPr>
            <w:r w:rsidRPr="00505C22">
              <w:rPr>
                <w:rFonts w:hint="eastAsia"/>
              </w:rPr>
              <w:t>包含头文件</w:t>
            </w:r>
            <w:r w:rsidRPr="00505C22">
              <w:t>&lt;signal.h&gt;</w:t>
            </w:r>
          </w:p>
          <w:p w:rsidR="00E80643" w:rsidRPr="00505C22" w:rsidRDefault="00E80643" w:rsidP="00657ADF">
            <w:pPr>
              <w:numPr>
                <w:ilvl w:val="0"/>
                <w:numId w:val="67"/>
              </w:numPr>
            </w:pPr>
            <w:r w:rsidRPr="00505C22">
              <w:rPr>
                <w:rFonts w:hint="eastAsia"/>
              </w:rPr>
              <w:t>功能</w:t>
            </w:r>
            <w:r w:rsidRPr="00505C22">
              <w:t>:sigaction</w:t>
            </w:r>
            <w:r w:rsidRPr="00505C22">
              <w:rPr>
                <w:rFonts w:hint="eastAsia"/>
              </w:rPr>
              <w:t>函数用于改变进程接收到特定信号后的行为。</w:t>
            </w:r>
          </w:p>
          <w:p w:rsidR="00E80643" w:rsidRPr="00505C22" w:rsidRDefault="00E80643" w:rsidP="00657ADF">
            <w:pPr>
              <w:numPr>
                <w:ilvl w:val="0"/>
                <w:numId w:val="67"/>
              </w:numPr>
            </w:pPr>
            <w:r w:rsidRPr="00505C22">
              <w:rPr>
                <w:rFonts w:hint="eastAsia"/>
              </w:rPr>
              <w:t>原型：</w:t>
            </w:r>
          </w:p>
          <w:p w:rsidR="00E80643" w:rsidRPr="00505C22" w:rsidRDefault="00E80643" w:rsidP="00147275">
            <w:r w:rsidRPr="00505C22">
              <w:rPr>
                <w:b/>
                <w:bCs/>
              </w:rPr>
              <w:t>int  sigaction(int signum,const struct sigaction *act,const struct sigaction *old);</w:t>
            </w:r>
          </w:p>
          <w:p w:rsidR="00E80643" w:rsidRPr="00505C22" w:rsidRDefault="00E80643" w:rsidP="00657ADF">
            <w:pPr>
              <w:numPr>
                <w:ilvl w:val="0"/>
                <w:numId w:val="68"/>
              </w:numPr>
            </w:pPr>
            <w:r w:rsidRPr="00505C22">
              <w:rPr>
                <w:rFonts w:hint="eastAsia"/>
              </w:rPr>
              <w:t>参数</w:t>
            </w:r>
          </w:p>
          <w:p w:rsidR="00E80643" w:rsidRPr="00505C22" w:rsidRDefault="00E80643" w:rsidP="00657ADF">
            <w:pPr>
              <w:numPr>
                <w:ilvl w:val="1"/>
                <w:numId w:val="68"/>
              </w:numPr>
            </w:pPr>
            <w:r w:rsidRPr="00505C22">
              <w:rPr>
                <w:rFonts w:hint="eastAsia"/>
              </w:rPr>
              <w:t>该函数的第一个参数为</w:t>
            </w:r>
            <w:r w:rsidRPr="00184245">
              <w:rPr>
                <w:rFonts w:hint="eastAsia"/>
                <w:color w:val="FF0000"/>
              </w:rPr>
              <w:t>信号的值</w:t>
            </w:r>
            <w:r w:rsidRPr="00505C22">
              <w:rPr>
                <w:rFonts w:hint="eastAsia"/>
              </w:rPr>
              <w:t>，可以为除</w:t>
            </w:r>
            <w:r w:rsidRPr="00505C22">
              <w:t>SIGKILL</w:t>
            </w:r>
            <w:r w:rsidRPr="00505C22">
              <w:rPr>
                <w:rFonts w:hint="eastAsia"/>
              </w:rPr>
              <w:t>及</w:t>
            </w:r>
            <w:r w:rsidRPr="00505C22">
              <w:t>SIGSTOP</w:t>
            </w:r>
            <w:r w:rsidRPr="00505C22">
              <w:rPr>
                <w:rFonts w:hint="eastAsia"/>
              </w:rPr>
              <w:t>外的任何一</w:t>
            </w:r>
            <w:r w:rsidRPr="00505C22">
              <w:rPr>
                <w:rFonts w:hint="eastAsia"/>
              </w:rPr>
              <w:t xml:space="preserve"> </w:t>
            </w:r>
            <w:r w:rsidRPr="00505C22">
              <w:rPr>
                <w:rFonts w:hint="eastAsia"/>
              </w:rPr>
              <w:t>个特定有效的信号（为这两个信号定义自己的处理函数，将导致信号安装错误）</w:t>
            </w:r>
          </w:p>
          <w:p w:rsidR="00E80643" w:rsidRPr="00505C22" w:rsidRDefault="00E80643" w:rsidP="00657ADF">
            <w:pPr>
              <w:numPr>
                <w:ilvl w:val="1"/>
                <w:numId w:val="68"/>
              </w:numPr>
            </w:pPr>
            <w:r w:rsidRPr="00505C22">
              <w:rPr>
                <w:rFonts w:hint="eastAsia"/>
              </w:rPr>
              <w:t>第二个参数是</w:t>
            </w:r>
            <w:r w:rsidRPr="00184245">
              <w:rPr>
                <w:rFonts w:hint="eastAsia"/>
                <w:color w:val="FF0000"/>
              </w:rPr>
              <w:t>指向结构</w:t>
            </w:r>
            <w:r w:rsidRPr="00184245">
              <w:rPr>
                <w:color w:val="FF0000"/>
              </w:rPr>
              <w:t>sigaction</w:t>
            </w:r>
            <w:r w:rsidRPr="00184245">
              <w:rPr>
                <w:rFonts w:hint="eastAsia"/>
                <w:color w:val="FF0000"/>
              </w:rPr>
              <w:t>的一个实例的指针</w:t>
            </w:r>
            <w:r w:rsidRPr="00505C22">
              <w:rPr>
                <w:rFonts w:hint="eastAsia"/>
              </w:rPr>
              <w:t>，在结构</w:t>
            </w:r>
            <w:r w:rsidRPr="00505C22">
              <w:rPr>
                <w:rFonts w:hint="eastAsia"/>
              </w:rPr>
              <w:t xml:space="preserve"> </w:t>
            </w:r>
            <w:r w:rsidRPr="00505C22">
              <w:t>sigaction</w:t>
            </w:r>
            <w:r w:rsidRPr="00505C22">
              <w:rPr>
                <w:rFonts w:hint="eastAsia"/>
              </w:rPr>
              <w:t>的实</w:t>
            </w:r>
            <w:r w:rsidRPr="00505C22">
              <w:rPr>
                <w:rFonts w:hint="eastAsia"/>
              </w:rPr>
              <w:lastRenderedPageBreak/>
              <w:t>例中，指定了对特定信号的处理，可以为空，进程会以缺省方式对信号处理</w:t>
            </w:r>
          </w:p>
          <w:p w:rsidR="00E80643" w:rsidRPr="00505C22" w:rsidRDefault="00E80643" w:rsidP="00657ADF">
            <w:pPr>
              <w:numPr>
                <w:ilvl w:val="1"/>
                <w:numId w:val="68"/>
              </w:numPr>
            </w:pPr>
            <w:r w:rsidRPr="00505C22">
              <w:rPr>
                <w:rFonts w:hint="eastAsia"/>
              </w:rPr>
              <w:t>第三个参数</w:t>
            </w:r>
            <w:r w:rsidRPr="00505C22">
              <w:t>oldact</w:t>
            </w:r>
            <w:r w:rsidRPr="00505C22">
              <w:rPr>
                <w:rFonts w:hint="eastAsia"/>
              </w:rPr>
              <w:t>指向的对象用来保存原来对相应信号的处理，可指定</w:t>
            </w:r>
            <w:r w:rsidRPr="00505C22">
              <w:t>oldact</w:t>
            </w:r>
            <w:r w:rsidRPr="00505C22">
              <w:rPr>
                <w:rFonts w:hint="eastAsia"/>
              </w:rPr>
              <w:t>为</w:t>
            </w:r>
            <w:r w:rsidRPr="00505C22">
              <w:t>NULL</w:t>
            </w:r>
            <w:r w:rsidRPr="00505C22">
              <w:rPr>
                <w:rFonts w:hint="eastAsia"/>
              </w:rPr>
              <w:t>。</w:t>
            </w:r>
          </w:p>
          <w:p w:rsidR="00E80643" w:rsidRDefault="00E80643" w:rsidP="00657ADF">
            <w:pPr>
              <w:numPr>
                <w:ilvl w:val="0"/>
                <w:numId w:val="68"/>
              </w:numPr>
            </w:pPr>
            <w:r w:rsidRPr="00505C22">
              <w:rPr>
                <w:rFonts w:hint="eastAsia"/>
              </w:rPr>
              <w:t>返回值</w:t>
            </w:r>
            <w:r w:rsidRPr="00505C22">
              <w:t>:</w:t>
            </w:r>
            <w:r w:rsidRPr="00505C22">
              <w:rPr>
                <w:rFonts w:hint="eastAsia"/>
              </w:rPr>
              <w:t>函数成功返回</w:t>
            </w:r>
            <w:r w:rsidRPr="00505C22">
              <w:t>0</w:t>
            </w:r>
            <w:r w:rsidRPr="00505C22">
              <w:rPr>
                <w:rFonts w:hint="eastAsia"/>
              </w:rPr>
              <w:t>，失败返回</w:t>
            </w:r>
            <w:r w:rsidRPr="00505C22">
              <w:t>-1</w:t>
            </w:r>
          </w:p>
          <w:p w:rsidR="00E80643" w:rsidRPr="00505C22" w:rsidRDefault="00E80643" w:rsidP="00147275">
            <w:r>
              <w:rPr>
                <w:rFonts w:hint="eastAsia"/>
              </w:rPr>
              <w:t xml:space="preserve">    signal(num., handle)</w:t>
            </w:r>
          </w:p>
          <w:p w:rsidR="00E80643" w:rsidRPr="00505C22" w:rsidRDefault="00E80643" w:rsidP="00147275"/>
        </w:tc>
      </w:tr>
      <w:tr w:rsidR="00E80643" w:rsidTr="00147275">
        <w:tc>
          <w:tcPr>
            <w:tcW w:w="8522" w:type="dxa"/>
          </w:tcPr>
          <w:p w:rsidR="00E80643" w:rsidRDefault="00E80643" w:rsidP="00147275">
            <w:pPr>
              <w:rPr>
                <w:b/>
                <w:bCs/>
              </w:rPr>
            </w:pPr>
            <w:r w:rsidRPr="00505C22">
              <w:rPr>
                <w:b/>
                <w:bCs/>
              </w:rPr>
              <w:lastRenderedPageBreak/>
              <w:t>sigaction</w:t>
            </w:r>
            <w:r w:rsidRPr="00505C22">
              <w:rPr>
                <w:rFonts w:hint="eastAsia"/>
                <w:b/>
                <w:bCs/>
              </w:rPr>
              <w:t>结构体</w:t>
            </w:r>
          </w:p>
          <w:p w:rsidR="00E80643" w:rsidRPr="00505C22" w:rsidRDefault="00E80643" w:rsidP="00657ADF">
            <w:pPr>
              <w:numPr>
                <w:ilvl w:val="0"/>
                <w:numId w:val="69"/>
              </w:numPr>
            </w:pPr>
            <w:r w:rsidRPr="00505C22">
              <w:rPr>
                <w:rFonts w:hint="eastAsia"/>
              </w:rPr>
              <w:t>第二个参数最为重要，其中包含了对指定信号的处理、信号所传递的信息、信号处理函数执行过程中应屏蔽掉哪些函数等等</w:t>
            </w:r>
          </w:p>
          <w:p w:rsidR="00E80643" w:rsidRPr="007D4224" w:rsidRDefault="00E80643" w:rsidP="00147275">
            <w:r w:rsidRPr="007D4224">
              <w:rPr>
                <w:rFonts w:hint="eastAsia"/>
                <w:bCs/>
              </w:rPr>
              <w:t>struct sigaction {</w:t>
            </w:r>
          </w:p>
          <w:p w:rsidR="00E80643" w:rsidRPr="007D4224" w:rsidRDefault="00E80643" w:rsidP="00147275">
            <w:r w:rsidRPr="007D4224">
              <w:rPr>
                <w:rFonts w:hint="eastAsia"/>
                <w:bCs/>
              </w:rPr>
              <w:tab/>
              <w:t>void (*sa_handler)(int);   //</w:t>
            </w:r>
            <w:r w:rsidRPr="007D4224">
              <w:rPr>
                <w:rFonts w:hint="eastAsia"/>
                <w:bCs/>
              </w:rPr>
              <w:t>信号处理程序</w:t>
            </w:r>
            <w:r w:rsidRPr="007D4224">
              <w:rPr>
                <w:rFonts w:hint="eastAsia"/>
                <w:bCs/>
              </w:rPr>
              <w:t xml:space="preserve"> </w:t>
            </w:r>
            <w:r>
              <w:rPr>
                <w:rFonts w:hint="eastAsia"/>
                <w:bCs/>
              </w:rPr>
              <w:t>不接受额外数据</w:t>
            </w:r>
          </w:p>
          <w:p w:rsidR="00E80643" w:rsidRPr="007D4224" w:rsidRDefault="00E80643" w:rsidP="00147275">
            <w:r w:rsidRPr="007D4224">
              <w:rPr>
                <w:rFonts w:hint="eastAsia"/>
                <w:bCs/>
              </w:rPr>
              <w:tab/>
              <w:t>void (*sa_sigaction)(int, siginfo_t *, void *); //</w:t>
            </w:r>
            <w:r w:rsidRPr="007D4224">
              <w:rPr>
                <w:rFonts w:hint="eastAsia"/>
                <w:bCs/>
              </w:rPr>
              <w:t>信号处理程序</w:t>
            </w:r>
            <w:r w:rsidRPr="007D4224">
              <w:rPr>
                <w:rFonts w:hint="eastAsia"/>
                <w:bCs/>
              </w:rPr>
              <w:t xml:space="preserve"> </w:t>
            </w:r>
            <w:r>
              <w:rPr>
                <w:rFonts w:hint="eastAsia"/>
                <w:bCs/>
              </w:rPr>
              <w:t>能接受</w:t>
            </w:r>
            <w:r w:rsidRPr="00077ADD">
              <w:rPr>
                <w:rFonts w:hint="eastAsia"/>
                <w:bCs/>
                <w:color w:val="FF0000"/>
              </w:rPr>
              <w:t>额外数据</w:t>
            </w:r>
            <w:r>
              <w:rPr>
                <w:rFonts w:hint="eastAsia"/>
                <w:bCs/>
              </w:rPr>
              <w:t>，</w:t>
            </w:r>
            <w:r w:rsidRPr="00EF5E51">
              <w:rPr>
                <w:rFonts w:hint="eastAsia"/>
                <w:bCs/>
                <w:color w:val="FF0000"/>
              </w:rPr>
              <w:t>和</w:t>
            </w:r>
            <w:r w:rsidRPr="00EF5E51">
              <w:rPr>
                <w:rFonts w:hint="eastAsia"/>
                <w:bCs/>
                <w:color w:val="FF0000"/>
              </w:rPr>
              <w:t>sigqueue</w:t>
            </w:r>
            <w:r w:rsidRPr="00EF5E51">
              <w:rPr>
                <w:rFonts w:hint="eastAsia"/>
                <w:bCs/>
                <w:color w:val="FF0000"/>
              </w:rPr>
              <w:t>配合使用</w:t>
            </w:r>
            <w:r>
              <w:rPr>
                <w:rFonts w:hint="eastAsia"/>
                <w:bCs/>
              </w:rPr>
              <w:t xml:space="preserve"> </w:t>
            </w:r>
          </w:p>
          <w:p w:rsidR="00E80643" w:rsidRPr="007D4224" w:rsidRDefault="00E80643" w:rsidP="00147275">
            <w:r w:rsidRPr="007D4224">
              <w:rPr>
                <w:rFonts w:hint="eastAsia"/>
                <w:bCs/>
              </w:rPr>
              <w:tab/>
              <w:t>sigset_t sa_mask;</w:t>
            </w:r>
            <w:r>
              <w:rPr>
                <w:rFonts w:hint="eastAsia"/>
                <w:bCs/>
              </w:rPr>
              <w:t xml:space="preserve"> //</w:t>
            </w:r>
          </w:p>
          <w:p w:rsidR="00E80643" w:rsidRPr="007D4224" w:rsidRDefault="00E80643" w:rsidP="00147275">
            <w:r w:rsidRPr="007D4224">
              <w:rPr>
                <w:rFonts w:hint="eastAsia"/>
                <w:bCs/>
              </w:rPr>
              <w:tab/>
              <w:t>int sa_flags;</w:t>
            </w:r>
            <w:r>
              <w:rPr>
                <w:rFonts w:hint="eastAsia"/>
                <w:bCs/>
              </w:rPr>
              <w:t xml:space="preserve"> //</w:t>
            </w:r>
            <w:r>
              <w:rPr>
                <w:rFonts w:hint="eastAsia"/>
                <w:bCs/>
              </w:rPr>
              <w:t>影响信号的行为</w:t>
            </w:r>
            <w:r>
              <w:rPr>
                <w:rFonts w:hint="eastAsia"/>
                <w:bCs/>
              </w:rPr>
              <w:t xml:space="preserve"> SA_SIGINFO</w:t>
            </w:r>
            <w:r>
              <w:rPr>
                <w:rFonts w:hint="eastAsia"/>
                <w:bCs/>
              </w:rPr>
              <w:t>表示能接受数据</w:t>
            </w:r>
          </w:p>
          <w:p w:rsidR="00E80643" w:rsidRPr="007D4224" w:rsidRDefault="00E80643" w:rsidP="00147275">
            <w:r w:rsidRPr="007D4224">
              <w:rPr>
                <w:rFonts w:hint="eastAsia"/>
                <w:bCs/>
              </w:rPr>
              <w:tab/>
              <w:t>void (*sa_restorer)(void);</w:t>
            </w:r>
            <w:r>
              <w:rPr>
                <w:rFonts w:hint="eastAsia"/>
                <w:bCs/>
              </w:rPr>
              <w:t xml:space="preserve"> //</w:t>
            </w:r>
            <w:r>
              <w:rPr>
                <w:rFonts w:hint="eastAsia"/>
                <w:bCs/>
              </w:rPr>
              <w:t>废弃</w:t>
            </w:r>
          </w:p>
          <w:p w:rsidR="00E80643" w:rsidRPr="007D4224" w:rsidRDefault="00E80643" w:rsidP="00147275">
            <w:r w:rsidRPr="007D4224">
              <w:rPr>
                <w:rFonts w:hint="eastAsia"/>
                <w:bCs/>
              </w:rPr>
              <w:t>};</w:t>
            </w:r>
          </w:p>
          <w:p w:rsidR="00E80643" w:rsidRDefault="00E80643" w:rsidP="00147275">
            <w:pPr>
              <w:rPr>
                <w:bCs/>
              </w:rPr>
            </w:pPr>
            <w:r>
              <w:rPr>
                <w:rFonts w:hint="eastAsia"/>
              </w:rPr>
              <w:t>注意</w:t>
            </w:r>
            <w:r>
              <w:rPr>
                <w:rFonts w:hint="eastAsia"/>
              </w:rPr>
              <w:t>1</w:t>
            </w:r>
            <w:r>
              <w:rPr>
                <w:rFonts w:hint="eastAsia"/>
              </w:rPr>
              <w:t>：回调函数句柄</w:t>
            </w:r>
            <w:r w:rsidRPr="007D4224">
              <w:rPr>
                <w:rFonts w:hint="eastAsia"/>
                <w:bCs/>
              </w:rPr>
              <w:t>sa_handler</w:t>
            </w:r>
            <w:r>
              <w:rPr>
                <w:rFonts w:hint="eastAsia"/>
                <w:bCs/>
              </w:rPr>
              <w:t>、</w:t>
            </w:r>
            <w:r w:rsidRPr="007D4224">
              <w:rPr>
                <w:rFonts w:hint="eastAsia"/>
                <w:bCs/>
              </w:rPr>
              <w:t>sa_sigaction</w:t>
            </w:r>
            <w:r>
              <w:rPr>
                <w:rFonts w:hint="eastAsia"/>
                <w:bCs/>
              </w:rPr>
              <w:t>只能</w:t>
            </w:r>
            <w:r w:rsidRPr="009A4ECE">
              <w:rPr>
                <w:rFonts w:hint="eastAsia"/>
                <w:bCs/>
                <w:color w:val="FF0000"/>
              </w:rPr>
              <w:t>任选其一</w:t>
            </w:r>
            <w:r>
              <w:rPr>
                <w:rFonts w:hint="eastAsia"/>
                <w:bCs/>
              </w:rPr>
              <w:t>。</w:t>
            </w:r>
          </w:p>
          <w:p w:rsidR="00E80643" w:rsidRPr="00505C22" w:rsidRDefault="00E80643" w:rsidP="00147275">
            <w:r>
              <w:rPr>
                <w:rFonts w:hint="eastAsia"/>
                <w:bCs/>
              </w:rPr>
              <w:t>注意</w:t>
            </w:r>
            <w:r>
              <w:rPr>
                <w:rFonts w:hint="eastAsia"/>
                <w:bCs/>
              </w:rPr>
              <w:t>2</w:t>
            </w:r>
            <w:r>
              <w:rPr>
                <w:rFonts w:hint="eastAsia"/>
                <w:bCs/>
              </w:rPr>
              <w:t>：</w:t>
            </w:r>
            <w:r w:rsidRPr="00A564A5">
              <w:rPr>
                <w:bCs/>
              </w:rPr>
              <w:t>The sigaction structure</w:t>
            </w:r>
            <w:r w:rsidRPr="00A564A5">
              <w:rPr>
                <w:bCs/>
                <w:color w:val="FF0000"/>
              </w:rPr>
              <w:t xml:space="preserve"> is defined as something like</w:t>
            </w:r>
            <w:r>
              <w:rPr>
                <w:rFonts w:hint="eastAsia"/>
                <w:bCs/>
                <w:color w:val="FF0000"/>
              </w:rPr>
              <w:t xml:space="preserve"> </w:t>
            </w:r>
            <w:r>
              <w:rPr>
                <w:rFonts w:hint="eastAsia"/>
                <w:bCs/>
                <w:color w:val="FF0000"/>
              </w:rPr>
              <w:t>思考如何测试？</w:t>
            </w:r>
          </w:p>
        </w:tc>
      </w:tr>
      <w:tr w:rsidR="00E80643" w:rsidTr="00147275">
        <w:tc>
          <w:tcPr>
            <w:tcW w:w="8522" w:type="dxa"/>
          </w:tcPr>
          <w:p w:rsidR="00E80643" w:rsidRPr="00505C22" w:rsidRDefault="00E80643" w:rsidP="00147275">
            <w:pPr>
              <w:rPr>
                <w:b/>
                <w:bCs/>
              </w:rPr>
            </w:pPr>
            <w:r>
              <w:rPr>
                <w:rFonts w:hint="eastAsia"/>
                <w:b/>
                <w:bCs/>
              </w:rPr>
              <w:t>会查找、会用</w:t>
            </w:r>
            <w:r>
              <w:rPr>
                <w:rFonts w:hint="eastAsia"/>
                <w:b/>
                <w:bCs/>
              </w:rPr>
              <w:t>man</w:t>
            </w:r>
            <w:r>
              <w:rPr>
                <w:rFonts w:hint="eastAsia"/>
                <w:b/>
                <w:bCs/>
              </w:rPr>
              <w:t>手册，是通往高手的必经之路。</w:t>
            </w:r>
          </w:p>
          <w:p w:rsidR="00E80643" w:rsidRPr="007D4224" w:rsidRDefault="00E80643" w:rsidP="00147275">
            <w:pPr>
              <w:rPr>
                <w:bCs/>
              </w:rPr>
            </w:pPr>
            <w:r w:rsidRPr="007D4224">
              <w:rPr>
                <w:bCs/>
              </w:rPr>
              <w:t xml:space="preserve">       The siginfo_t parameter to sa_sigaction is a struct with the following elements</w:t>
            </w:r>
          </w:p>
          <w:p w:rsidR="00E80643" w:rsidRPr="007D4224" w:rsidRDefault="00E80643" w:rsidP="00147275">
            <w:pPr>
              <w:rPr>
                <w:bCs/>
              </w:rPr>
            </w:pPr>
          </w:p>
          <w:p w:rsidR="00E80643" w:rsidRPr="007D4224" w:rsidRDefault="00E80643" w:rsidP="00147275">
            <w:pPr>
              <w:rPr>
                <w:bCs/>
              </w:rPr>
            </w:pPr>
            <w:r w:rsidRPr="007D4224">
              <w:rPr>
                <w:bCs/>
              </w:rPr>
              <w:t xml:space="preserve">              siginfo_t {</w:t>
            </w:r>
          </w:p>
          <w:p w:rsidR="00E80643" w:rsidRPr="007D4224" w:rsidRDefault="00E80643" w:rsidP="00147275">
            <w:pPr>
              <w:rPr>
                <w:bCs/>
              </w:rPr>
            </w:pPr>
            <w:r w:rsidRPr="007D4224">
              <w:rPr>
                <w:bCs/>
              </w:rPr>
              <w:t xml:space="preserve">                  int      si_signo;  /* Signal number */</w:t>
            </w:r>
          </w:p>
          <w:p w:rsidR="00E80643" w:rsidRPr="007D4224" w:rsidRDefault="00E80643" w:rsidP="00147275">
            <w:pPr>
              <w:rPr>
                <w:bCs/>
              </w:rPr>
            </w:pPr>
            <w:r w:rsidRPr="007D4224">
              <w:rPr>
                <w:bCs/>
              </w:rPr>
              <w:t xml:space="preserve">                  int      si_errno;  /* An errno value */</w:t>
            </w:r>
          </w:p>
          <w:p w:rsidR="00E80643" w:rsidRPr="007D4224" w:rsidRDefault="00E80643" w:rsidP="00147275">
            <w:pPr>
              <w:rPr>
                <w:bCs/>
              </w:rPr>
            </w:pPr>
            <w:r w:rsidRPr="007D4224">
              <w:rPr>
                <w:bCs/>
              </w:rPr>
              <w:t xml:space="preserve">                  int      si_code;   /* Signal code */</w:t>
            </w:r>
          </w:p>
          <w:p w:rsidR="00E80643" w:rsidRPr="007D4224" w:rsidRDefault="00E80643" w:rsidP="00147275">
            <w:pPr>
              <w:rPr>
                <w:bCs/>
              </w:rPr>
            </w:pPr>
            <w:r w:rsidRPr="007D4224">
              <w:rPr>
                <w:bCs/>
              </w:rPr>
              <w:t xml:space="preserve">                  pid_t    si_pid;    /* Sending process ID */</w:t>
            </w:r>
          </w:p>
          <w:p w:rsidR="00E80643" w:rsidRPr="007D4224" w:rsidRDefault="00E80643" w:rsidP="00147275">
            <w:pPr>
              <w:rPr>
                <w:bCs/>
              </w:rPr>
            </w:pPr>
            <w:r w:rsidRPr="007D4224">
              <w:rPr>
                <w:bCs/>
              </w:rPr>
              <w:t xml:space="preserve">                  uid_t    si_uid;    /* Real user ID of sending process */</w:t>
            </w:r>
          </w:p>
          <w:p w:rsidR="00E80643" w:rsidRPr="007D4224" w:rsidRDefault="00E80643" w:rsidP="00147275">
            <w:pPr>
              <w:rPr>
                <w:bCs/>
              </w:rPr>
            </w:pPr>
            <w:r w:rsidRPr="007D4224">
              <w:rPr>
                <w:bCs/>
              </w:rPr>
              <w:t xml:space="preserve">                  int      si_status; /* Exit value or signal */</w:t>
            </w:r>
          </w:p>
          <w:p w:rsidR="00E80643" w:rsidRPr="007D4224" w:rsidRDefault="00E80643" w:rsidP="00147275">
            <w:pPr>
              <w:rPr>
                <w:bCs/>
              </w:rPr>
            </w:pPr>
            <w:r w:rsidRPr="007D4224">
              <w:rPr>
                <w:bCs/>
              </w:rPr>
              <w:t xml:space="preserve">                  clock_t  si_utime;  /* User time consumed */</w:t>
            </w:r>
          </w:p>
          <w:p w:rsidR="00E80643" w:rsidRPr="007D4224" w:rsidRDefault="00E80643" w:rsidP="00147275">
            <w:pPr>
              <w:rPr>
                <w:bCs/>
              </w:rPr>
            </w:pPr>
            <w:r w:rsidRPr="007D4224">
              <w:rPr>
                <w:bCs/>
              </w:rPr>
              <w:t xml:space="preserve">                  clock_t  si_stime;  /* System time consumed */</w:t>
            </w:r>
          </w:p>
          <w:p w:rsidR="00E80643" w:rsidRPr="007D4224" w:rsidRDefault="00E80643" w:rsidP="00147275">
            <w:pPr>
              <w:rPr>
                <w:bCs/>
              </w:rPr>
            </w:pPr>
            <w:r w:rsidRPr="007D4224">
              <w:rPr>
                <w:bCs/>
              </w:rPr>
              <w:t xml:space="preserve">                  </w:t>
            </w:r>
            <w:r w:rsidRPr="0022157F">
              <w:rPr>
                <w:bCs/>
                <w:color w:val="FF0000"/>
              </w:rPr>
              <w:t>sigval_t si_value;  /* Signal value */</w:t>
            </w:r>
            <w:r>
              <w:rPr>
                <w:rFonts w:hint="eastAsia"/>
                <w:bCs/>
                <w:color w:val="FF0000"/>
              </w:rPr>
              <w:t xml:space="preserve"> </w:t>
            </w:r>
          </w:p>
          <w:p w:rsidR="00E80643" w:rsidRPr="007D4224" w:rsidRDefault="00E80643" w:rsidP="00147275">
            <w:pPr>
              <w:rPr>
                <w:bCs/>
              </w:rPr>
            </w:pPr>
            <w:r w:rsidRPr="007D4224">
              <w:rPr>
                <w:bCs/>
              </w:rPr>
              <w:t xml:space="preserve">                  int      si_int;    /* POSIX.1b signal */</w:t>
            </w:r>
          </w:p>
          <w:p w:rsidR="00E80643" w:rsidRPr="007D4224" w:rsidRDefault="00E80643" w:rsidP="00147275">
            <w:pPr>
              <w:rPr>
                <w:bCs/>
              </w:rPr>
            </w:pPr>
            <w:r w:rsidRPr="007D4224">
              <w:rPr>
                <w:bCs/>
              </w:rPr>
              <w:t xml:space="preserve">                  void *   si_ptr;    /* POSIX.1b signal */</w:t>
            </w:r>
          </w:p>
          <w:p w:rsidR="00E80643" w:rsidRPr="007D4224" w:rsidRDefault="00E80643" w:rsidP="00147275">
            <w:pPr>
              <w:rPr>
                <w:bCs/>
              </w:rPr>
            </w:pPr>
            <w:r w:rsidRPr="007D4224">
              <w:rPr>
                <w:bCs/>
              </w:rPr>
              <w:t xml:space="preserve">                  void *   si_addr;   /* Memory location which caused fault */</w:t>
            </w:r>
          </w:p>
          <w:p w:rsidR="00E80643" w:rsidRPr="007D4224" w:rsidRDefault="00E80643" w:rsidP="00147275">
            <w:pPr>
              <w:rPr>
                <w:bCs/>
              </w:rPr>
            </w:pPr>
            <w:r w:rsidRPr="007D4224">
              <w:rPr>
                <w:bCs/>
              </w:rPr>
              <w:t xml:space="preserve">                  int      si_band;   /* Band event */</w:t>
            </w:r>
          </w:p>
          <w:p w:rsidR="00E80643" w:rsidRPr="007D4224" w:rsidRDefault="00E80643" w:rsidP="00147275">
            <w:pPr>
              <w:rPr>
                <w:bCs/>
              </w:rPr>
            </w:pPr>
            <w:r w:rsidRPr="007D4224">
              <w:rPr>
                <w:bCs/>
              </w:rPr>
              <w:t xml:space="preserve">                  int      si_fd;     /* File descriptor */</w:t>
            </w:r>
          </w:p>
          <w:p w:rsidR="00E80643" w:rsidRPr="00505C22" w:rsidRDefault="00E80643" w:rsidP="00147275">
            <w:pPr>
              <w:rPr>
                <w:b/>
                <w:bCs/>
              </w:rPr>
            </w:pPr>
            <w:r w:rsidRPr="007D4224">
              <w:rPr>
                <w:bCs/>
              </w:rPr>
              <w:t xml:space="preserve">              }</w:t>
            </w:r>
          </w:p>
        </w:tc>
      </w:tr>
      <w:tr w:rsidR="00E80643" w:rsidTr="00147275">
        <w:tc>
          <w:tcPr>
            <w:tcW w:w="8522" w:type="dxa"/>
          </w:tcPr>
          <w:p w:rsidR="00E80643" w:rsidRPr="00141083" w:rsidRDefault="00E80643" w:rsidP="00147275">
            <w:pPr>
              <w:rPr>
                <w:b/>
                <w:bCs/>
              </w:rPr>
            </w:pPr>
            <w:r>
              <w:rPr>
                <w:rFonts w:hint="eastAsia"/>
                <w:b/>
                <w:bCs/>
              </w:rPr>
              <w:t>实验</w:t>
            </w:r>
            <w:r>
              <w:rPr>
                <w:rFonts w:hint="eastAsia"/>
                <w:b/>
                <w:bCs/>
              </w:rPr>
              <w:t>1</w:t>
            </w:r>
            <w:r>
              <w:rPr>
                <w:rFonts w:hint="eastAsia"/>
                <w:b/>
                <w:bCs/>
              </w:rPr>
              <w:t>：</w:t>
            </w:r>
            <w:r w:rsidRPr="007D4224">
              <w:rPr>
                <w:rFonts w:hint="eastAsia"/>
                <w:bCs/>
              </w:rPr>
              <w:t>sigaction</w:t>
            </w:r>
            <w:r>
              <w:rPr>
                <w:rFonts w:hint="eastAsia"/>
                <w:bCs/>
              </w:rPr>
              <w:t>的函数注册信号，基本用法</w:t>
            </w:r>
          </w:p>
          <w:p w:rsidR="00E80643" w:rsidRPr="00EC333F" w:rsidRDefault="00E80643" w:rsidP="00147275">
            <w:pPr>
              <w:rPr>
                <w:bCs/>
              </w:rPr>
            </w:pPr>
            <w:r w:rsidRPr="00EC333F">
              <w:rPr>
                <w:bCs/>
              </w:rPr>
              <w:t>void handler(int sig)</w:t>
            </w:r>
          </w:p>
          <w:p w:rsidR="00E80643" w:rsidRPr="00EC333F" w:rsidRDefault="00E80643" w:rsidP="00147275">
            <w:pPr>
              <w:rPr>
                <w:bCs/>
              </w:rPr>
            </w:pPr>
            <w:r w:rsidRPr="00EC333F">
              <w:rPr>
                <w:bCs/>
              </w:rPr>
              <w:t>{</w:t>
            </w:r>
          </w:p>
          <w:p w:rsidR="00E80643" w:rsidRPr="00EC333F" w:rsidRDefault="00E80643" w:rsidP="00147275">
            <w:pPr>
              <w:rPr>
                <w:bCs/>
              </w:rPr>
            </w:pPr>
            <w:r w:rsidRPr="00EC333F">
              <w:rPr>
                <w:bCs/>
              </w:rPr>
              <w:tab/>
              <w:t>printf("recv a sig=%d\n", sig);</w:t>
            </w:r>
            <w:r w:rsidRPr="00EC333F">
              <w:rPr>
                <w:bCs/>
              </w:rPr>
              <w:tab/>
            </w:r>
          </w:p>
          <w:p w:rsidR="00E80643" w:rsidRPr="00EC333F" w:rsidRDefault="00E80643" w:rsidP="00147275">
            <w:pPr>
              <w:rPr>
                <w:bCs/>
              </w:rPr>
            </w:pPr>
            <w:r w:rsidRPr="00EC333F">
              <w:rPr>
                <w:bCs/>
              </w:rPr>
              <w:t>}</w:t>
            </w:r>
          </w:p>
          <w:p w:rsidR="00E80643" w:rsidRPr="00EC333F" w:rsidRDefault="00E80643" w:rsidP="00147275">
            <w:pPr>
              <w:rPr>
                <w:bCs/>
              </w:rPr>
            </w:pPr>
          </w:p>
          <w:p w:rsidR="00E80643" w:rsidRPr="00EC333F" w:rsidRDefault="00E80643" w:rsidP="00147275">
            <w:pPr>
              <w:rPr>
                <w:bCs/>
              </w:rPr>
            </w:pPr>
            <w:r w:rsidRPr="00EC333F">
              <w:rPr>
                <w:bCs/>
              </w:rPr>
              <w:lastRenderedPageBreak/>
              <w:t>__sighandler_t my_signal(int sig, __sighandler_t handler)</w:t>
            </w:r>
          </w:p>
          <w:p w:rsidR="00E80643" w:rsidRPr="00EC333F" w:rsidRDefault="00E80643" w:rsidP="00147275">
            <w:pPr>
              <w:rPr>
                <w:bCs/>
              </w:rPr>
            </w:pPr>
            <w:r w:rsidRPr="00EC333F">
              <w:rPr>
                <w:bCs/>
              </w:rPr>
              <w:t>{</w:t>
            </w:r>
          </w:p>
          <w:p w:rsidR="00E80643" w:rsidRPr="00EC333F" w:rsidRDefault="00E80643" w:rsidP="00147275">
            <w:pPr>
              <w:rPr>
                <w:bCs/>
              </w:rPr>
            </w:pPr>
            <w:r w:rsidRPr="00EC333F">
              <w:rPr>
                <w:bCs/>
              </w:rPr>
              <w:tab/>
              <w:t>struct sigaction act;</w:t>
            </w:r>
          </w:p>
          <w:p w:rsidR="00E80643" w:rsidRPr="00EC333F" w:rsidRDefault="00E80643" w:rsidP="00147275">
            <w:pPr>
              <w:rPr>
                <w:bCs/>
              </w:rPr>
            </w:pPr>
            <w:r w:rsidRPr="00EC333F">
              <w:rPr>
                <w:bCs/>
              </w:rPr>
              <w:tab/>
              <w:t>struct sigaction oldact;</w:t>
            </w:r>
          </w:p>
          <w:p w:rsidR="00E80643" w:rsidRPr="00EC333F" w:rsidRDefault="00E80643" w:rsidP="00147275">
            <w:pPr>
              <w:rPr>
                <w:bCs/>
              </w:rPr>
            </w:pPr>
            <w:r w:rsidRPr="00EC333F">
              <w:rPr>
                <w:bCs/>
              </w:rPr>
              <w:tab/>
              <w:t>act.sa_handler = handler;</w:t>
            </w:r>
          </w:p>
          <w:p w:rsidR="00E80643" w:rsidRPr="00EC333F" w:rsidRDefault="00E80643" w:rsidP="00147275">
            <w:pPr>
              <w:rPr>
                <w:bCs/>
              </w:rPr>
            </w:pPr>
            <w:r w:rsidRPr="00EC333F">
              <w:rPr>
                <w:bCs/>
              </w:rPr>
              <w:tab/>
              <w:t>sigemptyset(&amp;act.sa_mask);</w:t>
            </w:r>
          </w:p>
          <w:p w:rsidR="00E80643" w:rsidRPr="00EC333F" w:rsidRDefault="00E80643" w:rsidP="00147275">
            <w:pPr>
              <w:rPr>
                <w:bCs/>
              </w:rPr>
            </w:pPr>
            <w:r w:rsidRPr="00EC333F">
              <w:rPr>
                <w:bCs/>
              </w:rPr>
              <w:tab/>
              <w:t>act.sa_flags = 0;</w:t>
            </w:r>
          </w:p>
          <w:p w:rsidR="00E80643" w:rsidRPr="00EC333F" w:rsidRDefault="00E80643" w:rsidP="00147275">
            <w:pPr>
              <w:rPr>
                <w:bCs/>
              </w:rPr>
            </w:pPr>
          </w:p>
          <w:p w:rsidR="00E80643" w:rsidRPr="00EC333F" w:rsidRDefault="00E80643" w:rsidP="00147275">
            <w:pPr>
              <w:rPr>
                <w:bCs/>
              </w:rPr>
            </w:pPr>
            <w:r w:rsidRPr="00EC333F">
              <w:rPr>
                <w:bCs/>
              </w:rPr>
              <w:tab/>
              <w:t>if (sigaction(sig, &amp;act, &amp;oldact) &lt; 0)</w:t>
            </w:r>
          </w:p>
          <w:p w:rsidR="00E80643" w:rsidRPr="00EC333F" w:rsidRDefault="00E80643" w:rsidP="00147275">
            <w:pPr>
              <w:rPr>
                <w:bCs/>
              </w:rPr>
            </w:pPr>
            <w:r w:rsidRPr="00EC333F">
              <w:rPr>
                <w:bCs/>
              </w:rPr>
              <w:tab/>
            </w:r>
            <w:r w:rsidRPr="00EC333F">
              <w:rPr>
                <w:bCs/>
              </w:rPr>
              <w:tab/>
              <w:t>return SIG_ERR;</w:t>
            </w:r>
          </w:p>
          <w:p w:rsidR="00E80643" w:rsidRPr="00EC333F" w:rsidRDefault="00E80643" w:rsidP="00147275">
            <w:pPr>
              <w:rPr>
                <w:bCs/>
              </w:rPr>
            </w:pPr>
          </w:p>
          <w:p w:rsidR="00E80643" w:rsidRPr="00EC333F" w:rsidRDefault="00E80643" w:rsidP="00147275">
            <w:pPr>
              <w:rPr>
                <w:bCs/>
              </w:rPr>
            </w:pPr>
            <w:r w:rsidRPr="00EC333F">
              <w:rPr>
                <w:bCs/>
              </w:rPr>
              <w:tab/>
              <w:t>return oldact.sa_handler;</w:t>
            </w:r>
          </w:p>
          <w:p w:rsidR="00E80643" w:rsidRPr="00EC333F" w:rsidRDefault="00E80643" w:rsidP="00147275">
            <w:pPr>
              <w:rPr>
                <w:bCs/>
              </w:rPr>
            </w:pPr>
            <w:r w:rsidRPr="00EC333F">
              <w:rPr>
                <w:bCs/>
              </w:rPr>
              <w:t>}</w:t>
            </w:r>
          </w:p>
          <w:p w:rsidR="00E80643" w:rsidRPr="00EC333F" w:rsidRDefault="00E80643" w:rsidP="00147275">
            <w:pPr>
              <w:rPr>
                <w:bCs/>
              </w:rPr>
            </w:pPr>
          </w:p>
          <w:p w:rsidR="00E80643" w:rsidRPr="00EC333F" w:rsidRDefault="00E80643" w:rsidP="00147275">
            <w:pPr>
              <w:rPr>
                <w:bCs/>
              </w:rPr>
            </w:pPr>
            <w:r w:rsidRPr="00EC333F">
              <w:rPr>
                <w:bCs/>
              </w:rPr>
              <w:t>int main(int argc, char *argv[])</w:t>
            </w:r>
          </w:p>
          <w:p w:rsidR="00E80643" w:rsidRPr="00EC333F" w:rsidRDefault="00E80643" w:rsidP="00147275">
            <w:pPr>
              <w:rPr>
                <w:bCs/>
              </w:rPr>
            </w:pPr>
            <w:r w:rsidRPr="00EC333F">
              <w:rPr>
                <w:bCs/>
              </w:rPr>
              <w:t xml:space="preserve">{         </w:t>
            </w:r>
          </w:p>
          <w:p w:rsidR="00E80643" w:rsidRPr="00EC333F" w:rsidRDefault="00E80643" w:rsidP="00147275">
            <w:pPr>
              <w:rPr>
                <w:bCs/>
              </w:rPr>
            </w:pPr>
            <w:r w:rsidRPr="00EC333F">
              <w:rPr>
                <w:bCs/>
              </w:rPr>
              <w:tab/>
              <w:t>struct sigaction act;</w:t>
            </w:r>
          </w:p>
          <w:p w:rsidR="00E80643" w:rsidRPr="00EC333F" w:rsidRDefault="00E80643" w:rsidP="00147275">
            <w:pPr>
              <w:rPr>
                <w:bCs/>
              </w:rPr>
            </w:pPr>
            <w:r w:rsidRPr="00EC333F">
              <w:rPr>
                <w:bCs/>
              </w:rPr>
              <w:tab/>
              <w:t>sigset_t sa_mask;</w:t>
            </w:r>
          </w:p>
          <w:p w:rsidR="00E80643" w:rsidRPr="00EC333F" w:rsidRDefault="00E80643" w:rsidP="00147275">
            <w:pPr>
              <w:rPr>
                <w:bCs/>
              </w:rPr>
            </w:pPr>
            <w:r w:rsidRPr="00EC333F">
              <w:rPr>
                <w:bCs/>
              </w:rPr>
              <w:tab/>
            </w:r>
          </w:p>
          <w:p w:rsidR="00E80643" w:rsidRPr="00EC333F" w:rsidRDefault="00E80643" w:rsidP="00147275">
            <w:pPr>
              <w:rPr>
                <w:bCs/>
              </w:rPr>
            </w:pPr>
            <w:r w:rsidRPr="00EC333F">
              <w:rPr>
                <w:bCs/>
              </w:rPr>
              <w:tab/>
              <w:t>act.sa_handler = handler;</w:t>
            </w:r>
          </w:p>
          <w:p w:rsidR="00E80643" w:rsidRPr="00EC333F" w:rsidRDefault="00E80643" w:rsidP="00147275">
            <w:pPr>
              <w:rPr>
                <w:bCs/>
              </w:rPr>
            </w:pPr>
            <w:r w:rsidRPr="00EC333F">
              <w:rPr>
                <w:bCs/>
              </w:rPr>
              <w:tab/>
              <w:t>act.sa_flags = 0;</w:t>
            </w:r>
          </w:p>
          <w:p w:rsidR="00E80643" w:rsidRPr="00EC333F" w:rsidRDefault="00E80643" w:rsidP="00147275">
            <w:pPr>
              <w:rPr>
                <w:bCs/>
              </w:rPr>
            </w:pPr>
            <w:r w:rsidRPr="00EC333F">
              <w:rPr>
                <w:bCs/>
              </w:rPr>
              <w:tab/>
              <w:t>sigemptyset(&amp;act.sa_mask);</w:t>
            </w:r>
          </w:p>
          <w:p w:rsidR="00E80643" w:rsidRPr="00EC333F" w:rsidRDefault="00E80643" w:rsidP="00147275">
            <w:pPr>
              <w:rPr>
                <w:bCs/>
              </w:rPr>
            </w:pPr>
          </w:p>
          <w:p w:rsidR="00E80643" w:rsidRPr="00EC333F" w:rsidRDefault="00E80643" w:rsidP="00147275">
            <w:pPr>
              <w:rPr>
                <w:bCs/>
              </w:rPr>
            </w:pPr>
            <w:r w:rsidRPr="00EC333F">
              <w:rPr>
                <w:rFonts w:hint="eastAsia"/>
                <w:bCs/>
              </w:rPr>
              <w:tab/>
              <w:t>//</w:t>
            </w:r>
            <w:r w:rsidRPr="00EC333F">
              <w:rPr>
                <w:rFonts w:hint="eastAsia"/>
                <w:bCs/>
              </w:rPr>
              <w:t>测试信号安装函数</w:t>
            </w:r>
          </w:p>
          <w:p w:rsidR="00E80643" w:rsidRPr="00EC333F" w:rsidRDefault="00E80643" w:rsidP="00147275">
            <w:pPr>
              <w:rPr>
                <w:bCs/>
              </w:rPr>
            </w:pPr>
            <w:r w:rsidRPr="00EC333F">
              <w:rPr>
                <w:bCs/>
              </w:rPr>
              <w:tab/>
              <w:t>//sigaction(SIGINT, &amp;act, NULL);</w:t>
            </w:r>
          </w:p>
          <w:p w:rsidR="00E80643" w:rsidRPr="00EC333F" w:rsidRDefault="00E80643" w:rsidP="00147275">
            <w:pPr>
              <w:rPr>
                <w:bCs/>
              </w:rPr>
            </w:pPr>
            <w:r w:rsidRPr="00EC333F">
              <w:rPr>
                <w:bCs/>
              </w:rPr>
              <w:tab/>
            </w:r>
          </w:p>
          <w:p w:rsidR="00E80643" w:rsidRPr="00EC333F" w:rsidRDefault="00E80643" w:rsidP="00147275">
            <w:pPr>
              <w:rPr>
                <w:bCs/>
              </w:rPr>
            </w:pPr>
            <w:r w:rsidRPr="00EC333F">
              <w:rPr>
                <w:rFonts w:hint="eastAsia"/>
                <w:bCs/>
              </w:rPr>
              <w:tab/>
              <w:t>//</w:t>
            </w:r>
            <w:r w:rsidRPr="00EC333F">
              <w:rPr>
                <w:rFonts w:hint="eastAsia"/>
                <w:bCs/>
              </w:rPr>
              <w:t>模拟</w:t>
            </w:r>
            <w:r w:rsidRPr="00EC333F">
              <w:rPr>
                <w:rFonts w:hint="eastAsia"/>
                <w:bCs/>
              </w:rPr>
              <w:t>signal</w:t>
            </w:r>
            <w:r w:rsidRPr="00EC333F">
              <w:rPr>
                <w:rFonts w:hint="eastAsia"/>
                <w:bCs/>
              </w:rPr>
              <w:t>函数</w:t>
            </w:r>
          </w:p>
          <w:p w:rsidR="00E80643" w:rsidRPr="00EC333F" w:rsidRDefault="00E80643" w:rsidP="00147275">
            <w:pPr>
              <w:rPr>
                <w:bCs/>
              </w:rPr>
            </w:pPr>
            <w:r w:rsidRPr="00EC333F">
              <w:rPr>
                <w:bCs/>
              </w:rPr>
              <w:tab/>
              <w:t>my_signal(SIGINT, handler);</w:t>
            </w:r>
          </w:p>
          <w:p w:rsidR="00E80643" w:rsidRPr="00EC333F" w:rsidRDefault="00E80643" w:rsidP="00147275">
            <w:pPr>
              <w:rPr>
                <w:bCs/>
              </w:rPr>
            </w:pPr>
          </w:p>
          <w:p w:rsidR="00E80643" w:rsidRPr="00EC333F" w:rsidRDefault="00E80643" w:rsidP="00147275">
            <w:pPr>
              <w:rPr>
                <w:bCs/>
              </w:rPr>
            </w:pPr>
            <w:r w:rsidRPr="00EC333F">
              <w:rPr>
                <w:bCs/>
              </w:rPr>
              <w:tab/>
              <w:t>for (;;)</w:t>
            </w:r>
          </w:p>
          <w:p w:rsidR="00E80643" w:rsidRPr="00EC333F" w:rsidRDefault="00E80643" w:rsidP="00147275">
            <w:pPr>
              <w:rPr>
                <w:bCs/>
              </w:rPr>
            </w:pPr>
            <w:r w:rsidRPr="00EC333F">
              <w:rPr>
                <w:bCs/>
              </w:rPr>
              <w:tab/>
              <w:t>{</w:t>
            </w:r>
          </w:p>
          <w:p w:rsidR="00E80643" w:rsidRPr="00EC333F" w:rsidRDefault="00E80643" w:rsidP="00147275">
            <w:pPr>
              <w:rPr>
                <w:bCs/>
              </w:rPr>
            </w:pPr>
            <w:r w:rsidRPr="00EC333F">
              <w:rPr>
                <w:bCs/>
              </w:rPr>
              <w:tab/>
            </w:r>
            <w:r w:rsidRPr="00EC333F">
              <w:rPr>
                <w:bCs/>
              </w:rPr>
              <w:tab/>
              <w:t>pause();</w:t>
            </w:r>
          </w:p>
          <w:p w:rsidR="00E80643" w:rsidRPr="00EC333F" w:rsidRDefault="00E80643" w:rsidP="00147275">
            <w:pPr>
              <w:rPr>
                <w:bCs/>
              </w:rPr>
            </w:pPr>
            <w:r w:rsidRPr="00EC333F">
              <w:rPr>
                <w:bCs/>
              </w:rPr>
              <w:tab/>
              <w:t>}</w:t>
            </w:r>
          </w:p>
          <w:p w:rsidR="00E80643" w:rsidRPr="00EC333F" w:rsidRDefault="00E80643" w:rsidP="00147275">
            <w:pPr>
              <w:rPr>
                <w:bCs/>
              </w:rPr>
            </w:pPr>
            <w:r w:rsidRPr="00EC333F">
              <w:rPr>
                <w:bCs/>
              </w:rPr>
              <w:tab/>
              <w:t>return 0;</w:t>
            </w:r>
          </w:p>
          <w:p w:rsidR="00E80643" w:rsidRPr="00EC333F" w:rsidRDefault="00E80643" w:rsidP="00147275">
            <w:pPr>
              <w:rPr>
                <w:bCs/>
              </w:rPr>
            </w:pPr>
            <w:r w:rsidRPr="00EC333F">
              <w:rPr>
                <w:bCs/>
              </w:rPr>
              <w:t>}</w:t>
            </w:r>
          </w:p>
          <w:p w:rsidR="00E80643" w:rsidRPr="00E15DE2" w:rsidRDefault="00E80643" w:rsidP="00147275">
            <w:pPr>
              <w:rPr>
                <w:b/>
                <w:bCs/>
              </w:rPr>
            </w:pPr>
          </w:p>
        </w:tc>
      </w:tr>
      <w:tr w:rsidR="00E80643" w:rsidTr="00147275">
        <w:tc>
          <w:tcPr>
            <w:tcW w:w="8522" w:type="dxa"/>
          </w:tcPr>
          <w:p w:rsidR="00E80643" w:rsidRDefault="00E80643" w:rsidP="00147275">
            <w:pPr>
              <w:rPr>
                <w:bCs/>
              </w:rPr>
            </w:pPr>
            <w:r>
              <w:rPr>
                <w:rFonts w:hint="eastAsia"/>
                <w:bCs/>
              </w:rPr>
              <w:lastRenderedPageBreak/>
              <w:t>实验</w:t>
            </w:r>
            <w:r>
              <w:rPr>
                <w:rFonts w:hint="eastAsia"/>
                <w:bCs/>
              </w:rPr>
              <w:t>2</w:t>
            </w:r>
            <w:r>
              <w:rPr>
                <w:rFonts w:hint="eastAsia"/>
                <w:bCs/>
              </w:rPr>
              <w:t>：</w:t>
            </w:r>
            <w:r w:rsidRPr="00D80535">
              <w:rPr>
                <w:rFonts w:hint="eastAsia"/>
                <w:bCs/>
              </w:rPr>
              <w:t>测试</w:t>
            </w:r>
            <w:r w:rsidRPr="00D80535">
              <w:rPr>
                <w:rFonts w:hint="eastAsia"/>
                <w:bCs/>
              </w:rPr>
              <w:t>sigaction</w:t>
            </w:r>
            <w:r w:rsidRPr="00D80535">
              <w:rPr>
                <w:rFonts w:hint="eastAsia"/>
                <w:bCs/>
              </w:rPr>
              <w:t>结构体第三个参数</w:t>
            </w:r>
            <w:r w:rsidRPr="00D306A6">
              <w:rPr>
                <w:rFonts w:hint="eastAsia"/>
                <w:bCs/>
                <w:color w:val="FF0000"/>
              </w:rPr>
              <w:t>sigset_t sa_mask</w:t>
            </w:r>
            <w:r w:rsidRPr="00D306A6">
              <w:rPr>
                <w:rFonts w:hint="eastAsia"/>
                <w:bCs/>
                <w:color w:val="FF0000"/>
              </w:rPr>
              <w:t>的作用</w:t>
            </w:r>
            <w:r>
              <w:rPr>
                <w:rFonts w:hint="eastAsia"/>
                <w:bCs/>
              </w:rPr>
              <w:t xml:space="preserve"> </w:t>
            </w:r>
          </w:p>
          <w:p w:rsidR="00E80643" w:rsidRPr="00D80535" w:rsidRDefault="00E80643" w:rsidP="00147275">
            <w:pPr>
              <w:rPr>
                <w:bCs/>
              </w:rPr>
            </w:pPr>
            <w:r w:rsidRPr="00D80535">
              <w:rPr>
                <w:bCs/>
              </w:rPr>
              <w:t>/*</w:t>
            </w:r>
          </w:p>
          <w:p w:rsidR="00E80643" w:rsidRPr="00D80535" w:rsidRDefault="00E80643" w:rsidP="00147275">
            <w:pPr>
              <w:rPr>
                <w:bCs/>
              </w:rPr>
            </w:pPr>
            <w:r w:rsidRPr="00D80535">
              <w:rPr>
                <w:bCs/>
              </w:rPr>
              <w:t>struct sigaction {</w:t>
            </w:r>
          </w:p>
          <w:p w:rsidR="00E80643" w:rsidRPr="00D80535" w:rsidRDefault="00E80643" w:rsidP="00147275">
            <w:pPr>
              <w:rPr>
                <w:bCs/>
              </w:rPr>
            </w:pPr>
            <w:r w:rsidRPr="00D80535">
              <w:rPr>
                <w:bCs/>
              </w:rPr>
              <w:t xml:space="preserve">      void (*sa_handler)(int);</w:t>
            </w:r>
          </w:p>
          <w:p w:rsidR="00E80643" w:rsidRPr="00D80535" w:rsidRDefault="00E80643" w:rsidP="00147275">
            <w:pPr>
              <w:rPr>
                <w:bCs/>
              </w:rPr>
            </w:pPr>
            <w:r w:rsidRPr="00D80535">
              <w:rPr>
                <w:bCs/>
              </w:rPr>
              <w:t xml:space="preserve">      void (*sa_sigaction)(int, siginfo_t *, void *);</w:t>
            </w:r>
          </w:p>
          <w:p w:rsidR="00E80643" w:rsidRPr="00D80535" w:rsidRDefault="00E80643" w:rsidP="00147275">
            <w:pPr>
              <w:rPr>
                <w:bCs/>
              </w:rPr>
            </w:pPr>
            <w:r w:rsidRPr="00D80535">
              <w:rPr>
                <w:bCs/>
              </w:rPr>
              <w:t xml:space="preserve">      sigset_t sa_mask;</w:t>
            </w:r>
            <w:r>
              <w:rPr>
                <w:rFonts w:hint="eastAsia"/>
                <w:bCs/>
              </w:rPr>
              <w:t xml:space="preserve">  </w:t>
            </w:r>
          </w:p>
          <w:p w:rsidR="00E80643" w:rsidRPr="00D80535" w:rsidRDefault="00E80643" w:rsidP="00147275">
            <w:pPr>
              <w:rPr>
                <w:bCs/>
              </w:rPr>
            </w:pPr>
            <w:r w:rsidRPr="00D80535">
              <w:rPr>
                <w:bCs/>
              </w:rPr>
              <w:t xml:space="preserve">      int sa_flags;</w:t>
            </w:r>
            <w:r>
              <w:rPr>
                <w:rFonts w:hint="eastAsia"/>
                <w:bCs/>
              </w:rPr>
              <w:t xml:space="preserve">  </w:t>
            </w:r>
          </w:p>
          <w:p w:rsidR="00E80643" w:rsidRPr="00D80535" w:rsidRDefault="00E80643" w:rsidP="00147275">
            <w:pPr>
              <w:rPr>
                <w:bCs/>
              </w:rPr>
            </w:pPr>
            <w:r w:rsidRPr="00D80535">
              <w:rPr>
                <w:bCs/>
              </w:rPr>
              <w:t xml:space="preserve">      void (*sa_restorer)(void);</w:t>
            </w:r>
          </w:p>
          <w:p w:rsidR="00E80643" w:rsidRPr="00D80535" w:rsidRDefault="00E80643" w:rsidP="00147275">
            <w:pPr>
              <w:rPr>
                <w:bCs/>
              </w:rPr>
            </w:pPr>
            <w:r w:rsidRPr="00D80535">
              <w:rPr>
                <w:bCs/>
              </w:rPr>
              <w:lastRenderedPageBreak/>
              <w:t xml:space="preserve">  } */</w:t>
            </w:r>
          </w:p>
          <w:p w:rsidR="00E80643" w:rsidRPr="00D80535" w:rsidRDefault="00E80643" w:rsidP="00147275">
            <w:pPr>
              <w:rPr>
                <w:bCs/>
              </w:rPr>
            </w:pPr>
            <w:r w:rsidRPr="00D80535">
              <w:rPr>
                <w:rFonts w:hint="eastAsia"/>
                <w:bCs/>
              </w:rPr>
              <w:t>//</w:t>
            </w:r>
            <w:r w:rsidRPr="00D80535">
              <w:rPr>
                <w:rFonts w:hint="eastAsia"/>
                <w:bCs/>
              </w:rPr>
              <w:t>测试</w:t>
            </w:r>
            <w:r w:rsidRPr="00D80535">
              <w:rPr>
                <w:rFonts w:hint="eastAsia"/>
                <w:bCs/>
              </w:rPr>
              <w:t>sigaction</w:t>
            </w:r>
            <w:r w:rsidRPr="00D80535">
              <w:rPr>
                <w:rFonts w:hint="eastAsia"/>
                <w:bCs/>
              </w:rPr>
              <w:t>结构体第三个参数</w:t>
            </w:r>
            <w:r w:rsidRPr="00D80535">
              <w:rPr>
                <w:rFonts w:hint="eastAsia"/>
                <w:bCs/>
              </w:rPr>
              <w:t>sigset_t sa_mask</w:t>
            </w:r>
            <w:r w:rsidRPr="00D80535">
              <w:rPr>
                <w:rFonts w:hint="eastAsia"/>
                <w:bCs/>
              </w:rPr>
              <w:t>的作用</w:t>
            </w:r>
          </w:p>
          <w:p w:rsidR="00E80643" w:rsidRPr="00D80535" w:rsidRDefault="00E80643" w:rsidP="00147275">
            <w:pPr>
              <w:rPr>
                <w:bCs/>
              </w:rPr>
            </w:pPr>
            <w:r w:rsidRPr="00D80535">
              <w:rPr>
                <w:rFonts w:hint="eastAsia"/>
                <w:bCs/>
              </w:rPr>
              <w:t>//</w:t>
            </w:r>
            <w:r w:rsidRPr="00D80535">
              <w:rPr>
                <w:rFonts w:hint="eastAsia"/>
                <w:bCs/>
              </w:rPr>
              <w:t>作用</w:t>
            </w:r>
            <w:r w:rsidRPr="00D80535">
              <w:rPr>
                <w:rFonts w:hint="eastAsia"/>
                <w:bCs/>
              </w:rPr>
              <w:t xml:space="preserve"> sigaddset(&amp;act.sa_mask, SIGQUIT); </w:t>
            </w:r>
            <w:r w:rsidRPr="00D80535">
              <w:rPr>
                <w:rFonts w:hint="eastAsia"/>
                <w:bCs/>
              </w:rPr>
              <w:t>加入到</w:t>
            </w:r>
            <w:r w:rsidRPr="00D80535">
              <w:rPr>
                <w:rFonts w:hint="eastAsia"/>
                <w:bCs/>
              </w:rPr>
              <w:t>sa_mask</w:t>
            </w:r>
            <w:r w:rsidRPr="00D80535">
              <w:rPr>
                <w:rFonts w:hint="eastAsia"/>
                <w:bCs/>
              </w:rPr>
              <w:t>中的信号，被阻塞（信号处理函数执行的过程中被阻塞）。</w:t>
            </w:r>
          </w:p>
          <w:p w:rsidR="00E80643" w:rsidRPr="00D80535" w:rsidRDefault="00E80643" w:rsidP="00147275">
            <w:pPr>
              <w:rPr>
                <w:bCs/>
              </w:rPr>
            </w:pPr>
            <w:r w:rsidRPr="00D80535">
              <w:rPr>
                <w:rFonts w:hint="eastAsia"/>
                <w:bCs/>
              </w:rPr>
              <w:t>//</w:t>
            </w:r>
            <w:r w:rsidRPr="00D80535">
              <w:rPr>
                <w:rFonts w:hint="eastAsia"/>
                <w:bCs/>
              </w:rPr>
              <w:t>注意：</w:t>
            </w:r>
            <w:r w:rsidRPr="00D80535">
              <w:rPr>
                <w:rFonts w:hint="eastAsia"/>
                <w:bCs/>
              </w:rPr>
              <w:t>SIGQUIT</w:t>
            </w:r>
            <w:r w:rsidRPr="00D80535">
              <w:rPr>
                <w:rFonts w:hint="eastAsia"/>
                <w:bCs/>
              </w:rPr>
              <w:t>信号最终还会抵达</w:t>
            </w:r>
          </w:p>
          <w:p w:rsidR="00E80643" w:rsidRPr="00D80535" w:rsidRDefault="00E80643" w:rsidP="00147275">
            <w:pPr>
              <w:rPr>
                <w:bCs/>
              </w:rPr>
            </w:pPr>
          </w:p>
          <w:p w:rsidR="00E80643" w:rsidRPr="00D80535" w:rsidRDefault="00E80643" w:rsidP="00147275">
            <w:pPr>
              <w:rPr>
                <w:bCs/>
              </w:rPr>
            </w:pPr>
            <w:r w:rsidRPr="00D80535">
              <w:rPr>
                <w:bCs/>
              </w:rPr>
              <w:t>int main(int argc, char *argv[])</w:t>
            </w:r>
          </w:p>
          <w:p w:rsidR="00E80643" w:rsidRPr="00D80535" w:rsidRDefault="00E80643" w:rsidP="00147275">
            <w:pPr>
              <w:rPr>
                <w:bCs/>
              </w:rPr>
            </w:pPr>
            <w:r w:rsidRPr="00D80535">
              <w:rPr>
                <w:bCs/>
              </w:rPr>
              <w:t>{</w:t>
            </w:r>
          </w:p>
          <w:p w:rsidR="00E80643" w:rsidRPr="00D80535" w:rsidRDefault="00E80643" w:rsidP="00147275">
            <w:pPr>
              <w:rPr>
                <w:bCs/>
              </w:rPr>
            </w:pPr>
            <w:r w:rsidRPr="00D80535">
              <w:rPr>
                <w:bCs/>
              </w:rPr>
              <w:tab/>
              <w:t>struct sigaction act;</w:t>
            </w:r>
          </w:p>
          <w:p w:rsidR="00E80643" w:rsidRPr="00D80535" w:rsidRDefault="00E80643" w:rsidP="00147275">
            <w:pPr>
              <w:rPr>
                <w:bCs/>
              </w:rPr>
            </w:pPr>
            <w:r w:rsidRPr="00D80535">
              <w:rPr>
                <w:bCs/>
              </w:rPr>
              <w:tab/>
              <w:t>act.sa_handler = handler;</w:t>
            </w:r>
          </w:p>
          <w:p w:rsidR="00E80643" w:rsidRPr="00D80535" w:rsidRDefault="00E80643" w:rsidP="00147275">
            <w:pPr>
              <w:rPr>
                <w:bCs/>
              </w:rPr>
            </w:pPr>
            <w:r w:rsidRPr="00D80535">
              <w:rPr>
                <w:bCs/>
              </w:rPr>
              <w:tab/>
            </w:r>
          </w:p>
          <w:p w:rsidR="00E80643" w:rsidRPr="00D80535" w:rsidRDefault="00E80643" w:rsidP="00147275">
            <w:pPr>
              <w:rPr>
                <w:bCs/>
              </w:rPr>
            </w:pPr>
            <w:r w:rsidRPr="00D80535">
              <w:rPr>
                <w:bCs/>
              </w:rPr>
              <w:tab/>
              <w:t>sigemptyset(&amp;act.sa_mask);</w:t>
            </w:r>
          </w:p>
          <w:p w:rsidR="00E80643" w:rsidRPr="00D80535" w:rsidRDefault="00E80643" w:rsidP="00147275">
            <w:pPr>
              <w:rPr>
                <w:bCs/>
              </w:rPr>
            </w:pPr>
            <w:r w:rsidRPr="00D80535">
              <w:rPr>
                <w:bCs/>
              </w:rPr>
              <w:tab/>
              <w:t>sigaddset(&amp;act.sa_mask, SIGQUIT);</w:t>
            </w:r>
          </w:p>
          <w:p w:rsidR="00E80643" w:rsidRPr="00D80535" w:rsidRDefault="00E80643" w:rsidP="00147275">
            <w:pPr>
              <w:rPr>
                <w:bCs/>
              </w:rPr>
            </w:pPr>
            <w:r w:rsidRPr="00D80535">
              <w:rPr>
                <w:bCs/>
              </w:rPr>
              <w:tab/>
              <w:t>act.sa_flags = 0;</w:t>
            </w:r>
          </w:p>
          <w:p w:rsidR="00E80643" w:rsidRPr="00D80535" w:rsidRDefault="00E80643" w:rsidP="00147275">
            <w:pPr>
              <w:rPr>
                <w:bCs/>
              </w:rPr>
            </w:pPr>
          </w:p>
          <w:p w:rsidR="00E80643" w:rsidRPr="00D80535" w:rsidRDefault="00E80643" w:rsidP="00147275">
            <w:pPr>
              <w:rPr>
                <w:bCs/>
              </w:rPr>
            </w:pPr>
            <w:r w:rsidRPr="00D80535">
              <w:rPr>
                <w:bCs/>
              </w:rPr>
              <w:tab/>
              <w:t>if (sigaction(SIGINT, &amp;act, NULL) &lt; 0)</w:t>
            </w:r>
          </w:p>
          <w:p w:rsidR="00E80643" w:rsidRPr="00D80535" w:rsidRDefault="00E80643" w:rsidP="00147275">
            <w:pPr>
              <w:rPr>
                <w:bCs/>
              </w:rPr>
            </w:pPr>
            <w:r w:rsidRPr="00D80535">
              <w:rPr>
                <w:bCs/>
              </w:rPr>
              <w:tab/>
            </w:r>
            <w:r w:rsidRPr="00D80535">
              <w:rPr>
                <w:bCs/>
              </w:rPr>
              <w:tab/>
              <w:t>ERR_EXIT("sigaction error");</w:t>
            </w:r>
          </w:p>
          <w:p w:rsidR="00E80643" w:rsidRPr="00D80535" w:rsidRDefault="00E80643" w:rsidP="00147275">
            <w:pPr>
              <w:rPr>
                <w:bCs/>
              </w:rPr>
            </w:pPr>
          </w:p>
          <w:p w:rsidR="00E80643" w:rsidRPr="00D80535" w:rsidRDefault="00E80643" w:rsidP="00147275">
            <w:pPr>
              <w:rPr>
                <w:bCs/>
              </w:rPr>
            </w:pPr>
            <w:r w:rsidRPr="00D80535">
              <w:rPr>
                <w:bCs/>
              </w:rPr>
              <w:tab/>
              <w:t>for (;;)</w:t>
            </w:r>
          </w:p>
          <w:p w:rsidR="00E80643" w:rsidRPr="00D80535" w:rsidRDefault="00E80643" w:rsidP="00147275">
            <w:pPr>
              <w:rPr>
                <w:bCs/>
              </w:rPr>
            </w:pPr>
            <w:r w:rsidRPr="00D80535">
              <w:rPr>
                <w:bCs/>
              </w:rPr>
              <w:tab/>
            </w:r>
            <w:r w:rsidRPr="00D80535">
              <w:rPr>
                <w:bCs/>
              </w:rPr>
              <w:tab/>
              <w:t>pause();</w:t>
            </w:r>
          </w:p>
          <w:p w:rsidR="00E80643" w:rsidRPr="00D80535" w:rsidRDefault="00E80643" w:rsidP="00147275">
            <w:pPr>
              <w:rPr>
                <w:bCs/>
              </w:rPr>
            </w:pPr>
            <w:r w:rsidRPr="00D80535">
              <w:rPr>
                <w:bCs/>
              </w:rPr>
              <w:tab/>
              <w:t>return 0;</w:t>
            </w:r>
          </w:p>
          <w:p w:rsidR="00E80643" w:rsidRPr="00D80535" w:rsidRDefault="00E80643" w:rsidP="00147275">
            <w:pPr>
              <w:rPr>
                <w:bCs/>
              </w:rPr>
            </w:pPr>
            <w:r w:rsidRPr="00D80535">
              <w:rPr>
                <w:bCs/>
              </w:rPr>
              <w:t>}</w:t>
            </w:r>
          </w:p>
          <w:p w:rsidR="00E80643" w:rsidRPr="00D80535" w:rsidRDefault="00E80643" w:rsidP="00147275">
            <w:pPr>
              <w:rPr>
                <w:bCs/>
              </w:rPr>
            </w:pPr>
          </w:p>
          <w:p w:rsidR="00E80643" w:rsidRPr="00D80535" w:rsidRDefault="00E80643" w:rsidP="00147275">
            <w:pPr>
              <w:rPr>
                <w:bCs/>
              </w:rPr>
            </w:pPr>
            <w:r w:rsidRPr="00D80535">
              <w:rPr>
                <w:bCs/>
              </w:rPr>
              <w:t>void handler(int sig)</w:t>
            </w:r>
          </w:p>
          <w:p w:rsidR="00E80643" w:rsidRPr="00D80535" w:rsidRDefault="00E80643" w:rsidP="00147275">
            <w:pPr>
              <w:rPr>
                <w:bCs/>
              </w:rPr>
            </w:pPr>
            <w:r w:rsidRPr="00D80535">
              <w:rPr>
                <w:bCs/>
              </w:rPr>
              <w:t>{</w:t>
            </w:r>
          </w:p>
          <w:p w:rsidR="00E80643" w:rsidRPr="00D80535" w:rsidRDefault="00E80643" w:rsidP="00147275">
            <w:pPr>
              <w:rPr>
                <w:bCs/>
              </w:rPr>
            </w:pPr>
            <w:r w:rsidRPr="00D80535">
              <w:rPr>
                <w:rFonts w:hint="eastAsia"/>
                <w:bCs/>
              </w:rPr>
              <w:tab/>
              <w:t xml:space="preserve">printf("recv a sig=%d </w:t>
            </w:r>
            <w:r w:rsidRPr="00D80535">
              <w:rPr>
                <w:rFonts w:hint="eastAsia"/>
                <w:bCs/>
              </w:rPr>
              <w:t>信号处理函数执行的时候，阻塞</w:t>
            </w:r>
            <w:r w:rsidRPr="00D80535">
              <w:rPr>
                <w:rFonts w:hint="eastAsia"/>
                <w:bCs/>
              </w:rPr>
              <w:t>sa_mask</w:t>
            </w:r>
            <w:r w:rsidRPr="00D80535">
              <w:rPr>
                <w:rFonts w:hint="eastAsia"/>
                <w:bCs/>
              </w:rPr>
              <w:t>中的信号</w:t>
            </w:r>
            <w:r w:rsidRPr="00D80535">
              <w:rPr>
                <w:rFonts w:hint="eastAsia"/>
                <w:bCs/>
              </w:rPr>
              <w:t>\n", sig);</w:t>
            </w:r>
          </w:p>
          <w:p w:rsidR="00E80643" w:rsidRPr="00D80535" w:rsidRDefault="00E80643" w:rsidP="00147275">
            <w:pPr>
              <w:rPr>
                <w:bCs/>
              </w:rPr>
            </w:pPr>
            <w:r w:rsidRPr="00D80535">
              <w:rPr>
                <w:bCs/>
              </w:rPr>
              <w:tab/>
              <w:t>sleep(5);</w:t>
            </w:r>
          </w:p>
          <w:p w:rsidR="00E80643" w:rsidRPr="00D80535" w:rsidRDefault="00E80643" w:rsidP="00147275">
            <w:pPr>
              <w:rPr>
                <w:bCs/>
              </w:rPr>
            </w:pPr>
            <w:r w:rsidRPr="00D80535">
              <w:rPr>
                <w:bCs/>
              </w:rPr>
              <w:t>}</w:t>
            </w:r>
          </w:p>
          <w:p w:rsidR="00E80643" w:rsidRPr="00D80535" w:rsidRDefault="00E80643" w:rsidP="00147275">
            <w:pPr>
              <w:rPr>
                <w:bCs/>
              </w:rPr>
            </w:pPr>
          </w:p>
        </w:tc>
      </w:tr>
    </w:tbl>
    <w:p w:rsidR="00E80643" w:rsidRDefault="00E80643" w:rsidP="00E80643">
      <w:pPr>
        <w:pStyle w:val="3"/>
      </w:pPr>
      <w:r>
        <w:rPr>
          <w:rFonts w:hint="eastAsia"/>
        </w:rPr>
        <w:lastRenderedPageBreak/>
        <w:t>sigqueue</w:t>
      </w:r>
      <w:r>
        <w:rPr>
          <w:rFonts w:hint="eastAsia"/>
        </w:rPr>
        <w:t>新的信号发送函数</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Pr="007D4224" w:rsidRDefault="00E80643" w:rsidP="00147275">
            <w:pPr>
              <w:rPr>
                <w:b/>
              </w:rPr>
            </w:pPr>
            <w:r>
              <w:rPr>
                <w:rFonts w:hint="eastAsia"/>
                <w:b/>
              </w:rPr>
              <w:t>sig</w:t>
            </w:r>
            <w:r w:rsidRPr="007D4224">
              <w:rPr>
                <w:rFonts w:hint="eastAsia"/>
                <w:b/>
              </w:rPr>
              <w:t>queue</w:t>
            </w:r>
            <w:r w:rsidRPr="007D4224">
              <w:rPr>
                <w:rFonts w:hint="eastAsia"/>
                <w:b/>
              </w:rPr>
              <w:t>函数</w:t>
            </w:r>
          </w:p>
          <w:p w:rsidR="00E80643" w:rsidRDefault="00E80643" w:rsidP="00657ADF">
            <w:pPr>
              <w:numPr>
                <w:ilvl w:val="0"/>
                <w:numId w:val="70"/>
              </w:numPr>
            </w:pPr>
            <w:r w:rsidRPr="00505C22">
              <w:rPr>
                <w:rFonts w:hint="eastAsia"/>
              </w:rPr>
              <w:t>功能</w:t>
            </w:r>
            <w:r w:rsidRPr="00505C22">
              <w:t>:</w:t>
            </w:r>
            <w:r w:rsidRPr="00505C22">
              <w:rPr>
                <w:rFonts w:hint="eastAsia"/>
              </w:rPr>
              <w:t>新的发送信号系统调用</w:t>
            </w:r>
            <w:r w:rsidRPr="00505C22">
              <w:t>,</w:t>
            </w:r>
            <w:r w:rsidRPr="00505C22">
              <w:rPr>
                <w:rFonts w:hint="eastAsia"/>
              </w:rPr>
              <w:t>主要是针对实时信号提出的支持信号带有参数</w:t>
            </w:r>
            <w:r w:rsidRPr="00505C22">
              <w:t>,</w:t>
            </w:r>
            <w:r w:rsidRPr="00505C22">
              <w:rPr>
                <w:rFonts w:hint="eastAsia"/>
              </w:rPr>
              <w:t>与函数</w:t>
            </w:r>
            <w:r w:rsidRPr="00505C22">
              <w:t>sigaction()</w:t>
            </w:r>
            <w:r w:rsidRPr="00505C22">
              <w:rPr>
                <w:rFonts w:hint="eastAsia"/>
              </w:rPr>
              <w:t>配合使用。</w:t>
            </w:r>
          </w:p>
          <w:p w:rsidR="00E80643" w:rsidRPr="00505C22" w:rsidRDefault="00E80643" w:rsidP="00657ADF">
            <w:pPr>
              <w:numPr>
                <w:ilvl w:val="0"/>
                <w:numId w:val="70"/>
              </w:numPr>
            </w:pPr>
            <w:r>
              <w:rPr>
                <w:rFonts w:hint="eastAsia"/>
              </w:rPr>
              <w:t>注意：和</w:t>
            </w:r>
            <w:r>
              <w:rPr>
                <w:rFonts w:hint="eastAsia"/>
              </w:rPr>
              <w:t>kill</w:t>
            </w:r>
            <w:r>
              <w:rPr>
                <w:rFonts w:hint="eastAsia"/>
              </w:rPr>
              <w:t>函数相比</w:t>
            </w:r>
            <w:r>
              <w:t>I</w:t>
            </w:r>
            <w:r>
              <w:rPr>
                <w:rFonts w:hint="eastAsia"/>
              </w:rPr>
              <w:t xml:space="preserve">nt </w:t>
            </w:r>
            <w:r>
              <w:t>kill(pid_t pid, int siq)</w:t>
            </w:r>
            <w:r w:rsidRPr="003B5388">
              <w:rPr>
                <w:rFonts w:hint="eastAsia"/>
                <w:color w:val="FF0000"/>
              </w:rPr>
              <w:t>多了参数</w:t>
            </w:r>
          </w:p>
          <w:p w:rsidR="00E80643" w:rsidRPr="00505C22" w:rsidRDefault="00E80643" w:rsidP="00657ADF">
            <w:pPr>
              <w:numPr>
                <w:ilvl w:val="0"/>
                <w:numId w:val="70"/>
              </w:numPr>
            </w:pPr>
            <w:r w:rsidRPr="00505C22">
              <w:rPr>
                <w:rFonts w:hint="eastAsia"/>
              </w:rPr>
              <w:t>原型</w:t>
            </w:r>
            <w:r w:rsidRPr="00505C22">
              <w:t>:</w:t>
            </w:r>
          </w:p>
          <w:p w:rsidR="00E80643" w:rsidRPr="00505C22" w:rsidRDefault="00E80643" w:rsidP="00147275">
            <w:r w:rsidRPr="00505C22">
              <w:rPr>
                <w:b/>
                <w:bCs/>
              </w:rPr>
              <w:tab/>
              <w:t>int sigqueue(pid_t pid, int sig, const union sigval value);</w:t>
            </w:r>
          </w:p>
          <w:p w:rsidR="00E80643" w:rsidRPr="00505C22" w:rsidRDefault="00E80643" w:rsidP="00657ADF">
            <w:pPr>
              <w:numPr>
                <w:ilvl w:val="0"/>
                <w:numId w:val="71"/>
              </w:numPr>
            </w:pPr>
            <w:r w:rsidRPr="00505C22">
              <w:rPr>
                <w:rFonts w:hint="eastAsia"/>
              </w:rPr>
              <w:t>参数</w:t>
            </w:r>
          </w:p>
          <w:p w:rsidR="00E80643" w:rsidRPr="00505C22" w:rsidRDefault="00E80643" w:rsidP="00657ADF">
            <w:pPr>
              <w:numPr>
                <w:ilvl w:val="1"/>
                <w:numId w:val="71"/>
              </w:numPr>
            </w:pPr>
            <w:r w:rsidRPr="00505C22">
              <w:t xml:space="preserve"> sigqueue</w:t>
            </w:r>
            <w:r>
              <w:rPr>
                <w:rFonts w:hint="eastAsia"/>
              </w:rPr>
              <w:t>的第</w:t>
            </w:r>
            <w:r>
              <w:rPr>
                <w:rFonts w:hint="eastAsia"/>
              </w:rPr>
              <w:t>1</w:t>
            </w:r>
            <w:r>
              <w:rPr>
                <w:rFonts w:hint="eastAsia"/>
              </w:rPr>
              <w:t>个</w:t>
            </w:r>
            <w:r w:rsidRPr="00505C22">
              <w:rPr>
                <w:rFonts w:hint="eastAsia"/>
              </w:rPr>
              <w:t>参数是指定接收信号的进程</w:t>
            </w:r>
            <w:r w:rsidRPr="00505C22">
              <w:t>id</w:t>
            </w:r>
            <w:r>
              <w:rPr>
                <w:rFonts w:hint="eastAsia"/>
              </w:rPr>
              <w:t>，第</w:t>
            </w:r>
            <w:r>
              <w:rPr>
                <w:rFonts w:hint="eastAsia"/>
              </w:rPr>
              <w:t>2</w:t>
            </w:r>
            <w:r>
              <w:rPr>
                <w:rFonts w:hint="eastAsia"/>
              </w:rPr>
              <w:t>个参数确定即将发送的信号，第</w:t>
            </w:r>
            <w:r>
              <w:rPr>
                <w:rFonts w:hint="eastAsia"/>
              </w:rPr>
              <w:t>3</w:t>
            </w:r>
            <w:r w:rsidRPr="00505C22">
              <w:rPr>
                <w:rFonts w:hint="eastAsia"/>
              </w:rPr>
              <w:t>个参数是一个联合数据结构</w:t>
            </w:r>
            <w:r w:rsidRPr="00505C22">
              <w:t>union sigval</w:t>
            </w:r>
            <w:r w:rsidRPr="00505C22">
              <w:rPr>
                <w:rFonts w:hint="eastAsia"/>
              </w:rPr>
              <w:t>，指定了信号传递的参数，即通常所说的</w:t>
            </w:r>
            <w:r w:rsidRPr="00505C22">
              <w:t>4</w:t>
            </w:r>
            <w:r w:rsidRPr="00505C22">
              <w:rPr>
                <w:rFonts w:hint="eastAsia"/>
              </w:rPr>
              <w:t>字节值。</w:t>
            </w:r>
          </w:p>
          <w:p w:rsidR="00E80643" w:rsidRPr="00505C22" w:rsidRDefault="00E80643" w:rsidP="00657ADF">
            <w:pPr>
              <w:numPr>
                <w:ilvl w:val="0"/>
                <w:numId w:val="71"/>
              </w:numPr>
            </w:pPr>
            <w:r w:rsidRPr="00505C22">
              <w:rPr>
                <w:rFonts w:hint="eastAsia"/>
              </w:rPr>
              <w:t>返回值成功返回</w:t>
            </w:r>
            <w:r w:rsidRPr="00505C22">
              <w:t>0,</w:t>
            </w:r>
            <w:r w:rsidRPr="00505C22">
              <w:rPr>
                <w:rFonts w:hint="eastAsia"/>
              </w:rPr>
              <w:t>失败返回</w:t>
            </w:r>
            <w:r w:rsidRPr="00505C22">
              <w:t xml:space="preserve">-1 </w:t>
            </w:r>
          </w:p>
        </w:tc>
      </w:tr>
      <w:tr w:rsidR="00E80643" w:rsidTr="00147275">
        <w:tc>
          <w:tcPr>
            <w:tcW w:w="8522" w:type="dxa"/>
          </w:tcPr>
          <w:p w:rsidR="00E80643" w:rsidRDefault="00E80643" w:rsidP="00657ADF">
            <w:pPr>
              <w:numPr>
                <w:ilvl w:val="0"/>
                <w:numId w:val="72"/>
              </w:numPr>
            </w:pPr>
            <w:r w:rsidRPr="00505C22">
              <w:lastRenderedPageBreak/>
              <w:t>sigqueue()</w:t>
            </w:r>
            <w:r w:rsidRPr="00505C22">
              <w:rPr>
                <w:rFonts w:hint="eastAsia"/>
              </w:rPr>
              <w:t>比</w:t>
            </w:r>
            <w:r w:rsidRPr="00505C22">
              <w:t>kill()</w:t>
            </w:r>
            <w:r w:rsidRPr="00505C22">
              <w:rPr>
                <w:rFonts w:hint="eastAsia"/>
              </w:rPr>
              <w:t>传递了更多的附加信息，但</w:t>
            </w:r>
            <w:r w:rsidRPr="00505C22">
              <w:t>sigqueue()</w:t>
            </w:r>
            <w:r w:rsidRPr="00505C22">
              <w:rPr>
                <w:rFonts w:hint="eastAsia"/>
              </w:rPr>
              <w:t>只能向一个进程发送信号，而不能发送信号给一个进程组。</w:t>
            </w:r>
          </w:p>
          <w:p w:rsidR="00E80643" w:rsidRPr="00505C22" w:rsidRDefault="00E80643" w:rsidP="00657ADF">
            <w:pPr>
              <w:numPr>
                <w:ilvl w:val="0"/>
                <w:numId w:val="72"/>
              </w:numPr>
            </w:pPr>
            <w:r>
              <w:rPr>
                <w:rFonts w:hint="eastAsia"/>
              </w:rPr>
              <w:t>sigval</w:t>
            </w:r>
            <w:r>
              <w:rPr>
                <w:rFonts w:hint="eastAsia"/>
              </w:rPr>
              <w:t>联合体</w:t>
            </w:r>
          </w:p>
          <w:p w:rsidR="00E80643" w:rsidRPr="002176EE" w:rsidRDefault="00E80643" w:rsidP="00147275">
            <w:pPr>
              <w:ind w:firstLineChars="550" w:firstLine="1155"/>
            </w:pPr>
            <w:r w:rsidRPr="002176EE">
              <w:rPr>
                <w:bCs/>
              </w:rPr>
              <w:t>typedef union sigval</w:t>
            </w:r>
          </w:p>
          <w:p w:rsidR="00E80643" w:rsidRPr="002176EE" w:rsidRDefault="00E80643" w:rsidP="00147275">
            <w:r w:rsidRPr="002176EE">
              <w:rPr>
                <w:bCs/>
              </w:rPr>
              <w:t xml:space="preserve"> </w:t>
            </w:r>
            <w:r>
              <w:rPr>
                <w:rFonts w:hint="eastAsia"/>
                <w:bCs/>
              </w:rPr>
              <w:t xml:space="preserve">          </w:t>
            </w:r>
            <w:r w:rsidRPr="002176EE">
              <w:rPr>
                <w:bCs/>
              </w:rPr>
              <w:t xml:space="preserve">{ </w:t>
            </w:r>
          </w:p>
          <w:p w:rsidR="00E80643" w:rsidRPr="002176EE" w:rsidRDefault="00E80643" w:rsidP="00147275">
            <w:r w:rsidRPr="002176EE">
              <w:rPr>
                <w:bCs/>
              </w:rPr>
              <w:tab/>
            </w:r>
            <w:r>
              <w:rPr>
                <w:rFonts w:hint="eastAsia"/>
                <w:bCs/>
              </w:rPr>
              <w:t xml:space="preserve">            </w:t>
            </w:r>
            <w:r w:rsidRPr="002176EE">
              <w:rPr>
                <w:bCs/>
              </w:rPr>
              <w:t xml:space="preserve">int sival_int; </w:t>
            </w:r>
          </w:p>
          <w:p w:rsidR="00E80643" w:rsidRPr="002176EE" w:rsidRDefault="00E80643" w:rsidP="00147275">
            <w:r w:rsidRPr="002176EE">
              <w:rPr>
                <w:bCs/>
              </w:rPr>
              <w:tab/>
            </w:r>
            <w:r>
              <w:rPr>
                <w:rFonts w:hint="eastAsia"/>
                <w:bCs/>
              </w:rPr>
              <w:t xml:space="preserve">             </w:t>
            </w:r>
            <w:r w:rsidRPr="002176EE">
              <w:rPr>
                <w:bCs/>
              </w:rPr>
              <w:t xml:space="preserve">void *sival_ptr; </w:t>
            </w:r>
          </w:p>
          <w:p w:rsidR="00E80643" w:rsidRPr="002176EE" w:rsidRDefault="00E80643" w:rsidP="00147275">
            <w:pPr>
              <w:ind w:firstLineChars="550" w:firstLine="1155"/>
            </w:pPr>
            <w:r w:rsidRPr="002176EE">
              <w:rPr>
                <w:bCs/>
              </w:rPr>
              <w:t xml:space="preserve">}sigval_t; </w:t>
            </w:r>
          </w:p>
          <w:p w:rsidR="00E80643" w:rsidRPr="00505C22" w:rsidRDefault="00E80643" w:rsidP="00147275"/>
        </w:tc>
      </w:tr>
    </w:tbl>
    <w:p w:rsidR="00E80643" w:rsidRDefault="00E80643" w:rsidP="00E80643"/>
    <w:p w:rsidR="00E80643" w:rsidRDefault="00E80643" w:rsidP="00E80643">
      <w:pPr>
        <w:pStyle w:val="2"/>
      </w:pPr>
      <w:r>
        <w:rPr>
          <w:rFonts w:hint="eastAsia"/>
        </w:rPr>
        <w:t>11</w:t>
      </w:r>
      <w:r w:rsidR="00C00ABE">
        <w:t xml:space="preserve"> </w:t>
      </w:r>
      <w:r>
        <w:rPr>
          <w:rFonts w:hint="eastAsia"/>
        </w:rPr>
        <w:t>可靠信号与不可靠信号编程实践</w:t>
      </w:r>
    </w:p>
    <w:tbl>
      <w:tblPr>
        <w:tblStyle w:val="a5"/>
        <w:tblW w:w="0" w:type="auto"/>
        <w:tblLook w:val="04A0" w:firstRow="1" w:lastRow="0" w:firstColumn="1" w:lastColumn="0" w:noHBand="0" w:noVBand="1"/>
      </w:tblPr>
      <w:tblGrid>
        <w:gridCol w:w="8522"/>
      </w:tblGrid>
      <w:tr w:rsidR="00E80643" w:rsidTr="00147275">
        <w:tc>
          <w:tcPr>
            <w:tcW w:w="8522" w:type="dxa"/>
          </w:tcPr>
          <w:p w:rsidR="00E80643" w:rsidRDefault="00E80643" w:rsidP="00147275">
            <w:r>
              <w:rPr>
                <w:rFonts w:hint="eastAsia"/>
              </w:rPr>
              <w:t>可靠信号、不可靠性信号的观察</w:t>
            </w:r>
          </w:p>
        </w:tc>
      </w:tr>
      <w:tr w:rsidR="00E80643" w:rsidTr="00147275">
        <w:tc>
          <w:tcPr>
            <w:tcW w:w="8522" w:type="dxa"/>
          </w:tcPr>
          <w:p w:rsidR="00E80643" w:rsidRDefault="00E80643" w:rsidP="00147275">
            <w:r>
              <w:rPr>
                <w:rFonts w:hint="eastAsia"/>
              </w:rPr>
              <w:t>综合案例</w:t>
            </w:r>
          </w:p>
          <w:p w:rsidR="00E80643" w:rsidRDefault="00E80643" w:rsidP="00657ADF">
            <w:pPr>
              <w:pStyle w:val="a9"/>
              <w:numPr>
                <w:ilvl w:val="0"/>
                <w:numId w:val="74"/>
              </w:numPr>
              <w:ind w:firstLineChars="0"/>
            </w:pPr>
            <w:r>
              <w:rPr>
                <w:rFonts w:hint="eastAsia"/>
              </w:rPr>
              <w:t>创建子进程和父进程</w:t>
            </w:r>
          </w:p>
          <w:p w:rsidR="00E80643" w:rsidRDefault="00E80643" w:rsidP="00657ADF">
            <w:pPr>
              <w:pStyle w:val="a9"/>
              <w:numPr>
                <w:ilvl w:val="0"/>
                <w:numId w:val="74"/>
              </w:numPr>
              <w:ind w:firstLineChars="0"/>
            </w:pPr>
            <w:r>
              <w:rPr>
                <w:rFonts w:hint="eastAsia"/>
              </w:rPr>
              <w:t>注册</w:t>
            </w:r>
            <w:r w:rsidRPr="00C23A11">
              <w:rPr>
                <w:rFonts w:hint="eastAsia"/>
              </w:rPr>
              <w:t>SIGINT</w:t>
            </w:r>
            <w:r w:rsidRPr="00C23A11">
              <w:rPr>
                <w:rFonts w:hint="eastAsia"/>
              </w:rPr>
              <w:t>非实时信号</w:t>
            </w:r>
            <w:r w:rsidRPr="00C23A11">
              <w:rPr>
                <w:rFonts w:hint="eastAsia"/>
              </w:rPr>
              <w:t xml:space="preserve">  SIGRTMIN </w:t>
            </w:r>
            <w:r w:rsidRPr="00C23A11">
              <w:rPr>
                <w:rFonts w:hint="eastAsia"/>
              </w:rPr>
              <w:t>实时信号</w:t>
            </w:r>
            <w:r w:rsidRPr="00C23A11">
              <w:rPr>
                <w:rFonts w:hint="eastAsia"/>
              </w:rPr>
              <w:t xml:space="preserve"> </w:t>
            </w:r>
            <w:r w:rsidRPr="00C23A11">
              <w:rPr>
                <w:rFonts w:hint="eastAsia"/>
              </w:rPr>
              <w:t>添加到到进程阻塞中</w:t>
            </w:r>
          </w:p>
          <w:p w:rsidR="00E80643" w:rsidRDefault="00E80643" w:rsidP="00657ADF">
            <w:pPr>
              <w:pStyle w:val="a9"/>
              <w:numPr>
                <w:ilvl w:val="0"/>
                <w:numId w:val="74"/>
              </w:numPr>
              <w:ind w:firstLineChars="0"/>
            </w:pPr>
            <w:r>
              <w:rPr>
                <w:rFonts w:hint="eastAsia"/>
              </w:rPr>
              <w:t>注册用户自定义信号</w:t>
            </w:r>
            <w:r w:rsidRPr="00E72817">
              <w:t>SIGUSR1</w:t>
            </w:r>
          </w:p>
          <w:p w:rsidR="00E80643" w:rsidRDefault="00E80643" w:rsidP="00657ADF">
            <w:pPr>
              <w:pStyle w:val="a9"/>
              <w:numPr>
                <w:ilvl w:val="0"/>
                <w:numId w:val="74"/>
              </w:numPr>
              <w:ind w:firstLineChars="0"/>
            </w:pPr>
            <w:r>
              <w:rPr>
                <w:rFonts w:hint="eastAsia"/>
              </w:rPr>
              <w:t>子进程发送</w:t>
            </w:r>
            <w:r>
              <w:rPr>
                <w:rFonts w:hint="eastAsia"/>
              </w:rPr>
              <w:t>3</w:t>
            </w:r>
            <w:r>
              <w:rPr>
                <w:rFonts w:hint="eastAsia"/>
              </w:rPr>
              <w:t>次非实时信号，发</w:t>
            </w:r>
            <w:r>
              <w:rPr>
                <w:rFonts w:hint="eastAsia"/>
              </w:rPr>
              <w:t>3</w:t>
            </w:r>
            <w:r>
              <w:rPr>
                <w:rFonts w:hint="eastAsia"/>
              </w:rPr>
              <w:t>次实时信号</w:t>
            </w:r>
          </w:p>
          <w:p w:rsidR="00E80643" w:rsidRDefault="00E80643" w:rsidP="00657ADF">
            <w:pPr>
              <w:pStyle w:val="a9"/>
              <w:numPr>
                <w:ilvl w:val="0"/>
                <w:numId w:val="74"/>
              </w:numPr>
              <w:ind w:firstLineChars="0"/>
            </w:pPr>
            <w:r>
              <w:rPr>
                <w:rFonts w:hint="eastAsia"/>
              </w:rPr>
              <w:t>子进程发送</w:t>
            </w:r>
            <w:r>
              <w:rPr>
                <w:rFonts w:hint="eastAsia"/>
              </w:rPr>
              <w:t xml:space="preserve"> </w:t>
            </w:r>
            <w:r w:rsidRPr="00E72817">
              <w:t>SIGUSR1</w:t>
            </w:r>
            <w:r>
              <w:rPr>
                <w:rFonts w:hint="eastAsia"/>
              </w:rPr>
              <w:t>解除信号阻塞；</w:t>
            </w:r>
          </w:p>
          <w:p w:rsidR="00E80643" w:rsidRDefault="00E80643" w:rsidP="00657ADF">
            <w:pPr>
              <w:pStyle w:val="a9"/>
              <w:numPr>
                <w:ilvl w:val="0"/>
                <w:numId w:val="74"/>
              </w:numPr>
              <w:ind w:firstLineChars="0"/>
            </w:pPr>
            <w:r>
              <w:rPr>
                <w:rFonts w:hint="eastAsia"/>
              </w:rPr>
              <w:t>观察实时信号和非实时信号的表现与区别！</w:t>
            </w:r>
          </w:p>
          <w:p w:rsidR="00E80643" w:rsidRDefault="00E80643" w:rsidP="00657ADF">
            <w:pPr>
              <w:pStyle w:val="a9"/>
              <w:numPr>
                <w:ilvl w:val="0"/>
                <w:numId w:val="74"/>
              </w:numPr>
              <w:ind w:firstLineChars="0"/>
            </w:pPr>
          </w:p>
        </w:tc>
      </w:tr>
      <w:tr w:rsidR="00E80643" w:rsidTr="00147275">
        <w:tc>
          <w:tcPr>
            <w:tcW w:w="8522" w:type="dxa"/>
          </w:tcPr>
          <w:p w:rsidR="00E80643" w:rsidRDefault="00E80643" w:rsidP="00147275">
            <w:r>
              <w:rPr>
                <w:rFonts w:hint="eastAsia"/>
              </w:rPr>
              <w:t>man</w:t>
            </w:r>
            <w:r>
              <w:rPr>
                <w:rFonts w:hint="eastAsia"/>
              </w:rPr>
              <w:t>手册</w:t>
            </w:r>
            <w:r>
              <w:rPr>
                <w:rFonts w:hint="eastAsia"/>
              </w:rPr>
              <w:t>sigaction</w:t>
            </w:r>
            <w:r>
              <w:rPr>
                <w:rFonts w:hint="eastAsia"/>
              </w:rPr>
              <w:t>中</w:t>
            </w:r>
          </w:p>
          <w:p w:rsidR="00E80643" w:rsidRDefault="00E80643" w:rsidP="00147275">
            <w:r>
              <w:t xml:space="preserve">              struct sigaction {</w:t>
            </w:r>
          </w:p>
          <w:p w:rsidR="00E80643" w:rsidRDefault="00E80643" w:rsidP="00147275">
            <w:r>
              <w:t xml:space="preserve">                  void (*sa_handler)(int);</w:t>
            </w:r>
          </w:p>
          <w:p w:rsidR="00E80643" w:rsidRDefault="00E80643" w:rsidP="00147275">
            <w:r>
              <w:t xml:space="preserve">                  void (*sa_sigaction)(int, siginfo_t *, void *);</w:t>
            </w:r>
          </w:p>
          <w:p w:rsidR="00E80643" w:rsidRDefault="00E80643" w:rsidP="00147275">
            <w:r>
              <w:t xml:space="preserve">                  sigset_t sa_mask;</w:t>
            </w:r>
          </w:p>
          <w:p w:rsidR="00E80643" w:rsidRDefault="00E80643" w:rsidP="00147275">
            <w:r>
              <w:t xml:space="preserve">                  int sa_flags;</w:t>
            </w:r>
          </w:p>
          <w:p w:rsidR="00E80643" w:rsidRDefault="00E80643" w:rsidP="00147275">
            <w:r>
              <w:t xml:space="preserve">                  void (*sa_restorer)(void);</w:t>
            </w:r>
          </w:p>
          <w:p w:rsidR="00E80643" w:rsidRDefault="00E80643" w:rsidP="00147275">
            <w:r>
              <w:t xml:space="preserve">              }</w:t>
            </w:r>
          </w:p>
          <w:p w:rsidR="00E80643" w:rsidRDefault="00E80643" w:rsidP="00147275">
            <w:r>
              <w:t>flags</w:t>
            </w:r>
            <w:r>
              <w:rPr>
                <w:rFonts w:hint="eastAsia"/>
              </w:rPr>
              <w:t>关键字选项很多，能让</w:t>
            </w:r>
            <w:r>
              <w:t>sigaction</w:t>
            </w:r>
            <w:r>
              <w:rPr>
                <w:rFonts w:hint="eastAsia"/>
              </w:rPr>
              <w:t>函数很强大。。。。</w:t>
            </w:r>
          </w:p>
          <w:p w:rsidR="00E80643" w:rsidRDefault="00E80643" w:rsidP="00147275">
            <w:r>
              <w:rPr>
                <w:rFonts w:hint="eastAsia"/>
              </w:rPr>
              <w:t>请你仔细阅读</w:t>
            </w:r>
            <w:r>
              <w:rPr>
                <w:rFonts w:hint="eastAsia"/>
              </w:rPr>
              <w:t>man</w:t>
            </w:r>
            <w:r>
              <w:rPr>
                <w:rFonts w:hint="eastAsia"/>
              </w:rPr>
              <w:t>手册看</w:t>
            </w:r>
            <w:r>
              <w:rPr>
                <w:rFonts w:hint="eastAsia"/>
              </w:rPr>
              <w:t>flags</w:t>
            </w:r>
            <w:r>
              <w:rPr>
                <w:rFonts w:hint="eastAsia"/>
              </w:rPr>
              <w:t>意思</w:t>
            </w:r>
          </w:p>
          <w:p w:rsidR="00E80643" w:rsidRPr="00064FE1" w:rsidRDefault="00E80643" w:rsidP="00147275"/>
        </w:tc>
      </w:tr>
    </w:tbl>
    <w:p w:rsidR="00E80643" w:rsidRDefault="00E80643" w:rsidP="00E80643"/>
    <w:p w:rsidR="00E80643" w:rsidRDefault="00E80643" w:rsidP="00E80643"/>
    <w:tbl>
      <w:tblPr>
        <w:tblStyle w:val="a5"/>
        <w:tblW w:w="0" w:type="auto"/>
        <w:tblLook w:val="04A0" w:firstRow="1" w:lastRow="0" w:firstColumn="1" w:lastColumn="0" w:noHBand="0" w:noVBand="1"/>
      </w:tblPr>
      <w:tblGrid>
        <w:gridCol w:w="8522"/>
      </w:tblGrid>
      <w:tr w:rsidR="00E80643" w:rsidTr="00147275">
        <w:tc>
          <w:tcPr>
            <w:tcW w:w="8522" w:type="dxa"/>
          </w:tcPr>
          <w:p w:rsidR="00E80643" w:rsidRDefault="00E80643" w:rsidP="00147275">
            <w:r>
              <w:rPr>
                <w:rFonts w:hint="eastAsia"/>
              </w:rPr>
              <w:t>三种睡眠函数</w:t>
            </w:r>
          </w:p>
        </w:tc>
      </w:tr>
      <w:tr w:rsidR="00E80643" w:rsidTr="00147275">
        <w:tc>
          <w:tcPr>
            <w:tcW w:w="8522" w:type="dxa"/>
          </w:tcPr>
          <w:p w:rsidR="00E80643" w:rsidRDefault="00E80643" w:rsidP="00657ADF">
            <w:pPr>
              <w:numPr>
                <w:ilvl w:val="0"/>
                <w:numId w:val="46"/>
              </w:numPr>
            </w:pPr>
            <w:r w:rsidRPr="00064FE1">
              <w:t>unsigned int sleep(unsigned int seconds);</w:t>
            </w:r>
            <w:r>
              <w:rPr>
                <w:rFonts w:hint="eastAsia"/>
              </w:rPr>
              <w:t xml:space="preserve"> </w:t>
            </w:r>
            <w:r>
              <w:rPr>
                <w:rFonts w:hint="eastAsia"/>
              </w:rPr>
              <w:t>秒</w:t>
            </w:r>
          </w:p>
          <w:p w:rsidR="00E80643" w:rsidRPr="00442983" w:rsidRDefault="00E80643" w:rsidP="00147275">
            <w:pPr>
              <w:ind w:left="720"/>
            </w:pPr>
            <w:r>
              <w:rPr>
                <w:rFonts w:hint="eastAsia"/>
              </w:rPr>
              <w:t>若被中断打断，返回剩余时间</w:t>
            </w:r>
            <w:r>
              <w:rPr>
                <w:rFonts w:hint="eastAsia"/>
              </w:rPr>
              <w:t xml:space="preserve"> </w:t>
            </w:r>
          </w:p>
          <w:p w:rsidR="00E80643" w:rsidRDefault="00E80643" w:rsidP="00657ADF">
            <w:pPr>
              <w:numPr>
                <w:ilvl w:val="0"/>
                <w:numId w:val="46"/>
              </w:numPr>
            </w:pPr>
            <w:r w:rsidRPr="00064FE1">
              <w:t>int usleep(useconds_t usec);</w:t>
            </w:r>
            <w:r>
              <w:rPr>
                <w:rFonts w:hint="eastAsia"/>
              </w:rPr>
              <w:t xml:space="preserve"> </w:t>
            </w:r>
            <w:r>
              <w:rPr>
                <w:rFonts w:hint="eastAsia"/>
              </w:rPr>
              <w:t>微妙</w:t>
            </w:r>
          </w:p>
          <w:p w:rsidR="00E80643" w:rsidRDefault="00E80643" w:rsidP="00147275">
            <w:pPr>
              <w:ind w:left="720"/>
            </w:pPr>
            <w:r>
              <w:rPr>
                <w:rFonts w:hint="eastAsia"/>
              </w:rPr>
              <w:t>若被中断打断，返回剩余时间</w:t>
            </w:r>
            <w:r>
              <w:rPr>
                <w:rFonts w:hint="eastAsia"/>
              </w:rPr>
              <w:t xml:space="preserve">  </w:t>
            </w:r>
          </w:p>
          <w:p w:rsidR="00E80643" w:rsidRPr="00064FE1" w:rsidRDefault="00E80643" w:rsidP="00147275">
            <w:pPr>
              <w:ind w:left="720"/>
            </w:pPr>
          </w:p>
          <w:p w:rsidR="00E80643" w:rsidRDefault="00E80643" w:rsidP="00657ADF">
            <w:pPr>
              <w:numPr>
                <w:ilvl w:val="0"/>
                <w:numId w:val="46"/>
              </w:numPr>
            </w:pPr>
            <w:r w:rsidRPr="00064FE1">
              <w:t>int nanosleep(const struct timespec *req, struct timespec *rem);</w:t>
            </w:r>
            <w:r>
              <w:rPr>
                <w:rFonts w:hint="eastAsia"/>
              </w:rPr>
              <w:t>纳秒时间</w:t>
            </w:r>
          </w:p>
          <w:p w:rsidR="00E80643" w:rsidRPr="00064FE1" w:rsidRDefault="00E80643" w:rsidP="00147275">
            <w:pPr>
              <w:ind w:left="720"/>
            </w:pPr>
            <w:r>
              <w:rPr>
                <w:rFonts w:hint="eastAsia"/>
              </w:rPr>
              <w:t>要睡眠的时间</w:t>
            </w:r>
            <w:r w:rsidRPr="00064FE1">
              <w:t>req</w:t>
            </w:r>
            <w:r>
              <w:rPr>
                <w:rFonts w:hint="eastAsia"/>
              </w:rPr>
              <w:t>；剩余睡眠时间，如果要中断，通过</w:t>
            </w:r>
            <w:r>
              <w:rPr>
                <w:rFonts w:hint="eastAsia"/>
              </w:rPr>
              <w:t>rem</w:t>
            </w:r>
            <w:r>
              <w:rPr>
                <w:rFonts w:hint="eastAsia"/>
              </w:rPr>
              <w:t>返回过来。</w:t>
            </w:r>
          </w:p>
          <w:p w:rsidR="00E80643" w:rsidRPr="00064FE1" w:rsidRDefault="00E80643" w:rsidP="00147275"/>
        </w:tc>
      </w:tr>
      <w:tr w:rsidR="00E80643" w:rsidTr="00147275">
        <w:tc>
          <w:tcPr>
            <w:tcW w:w="8522" w:type="dxa"/>
          </w:tcPr>
          <w:p w:rsidR="00E80643" w:rsidRDefault="00E80643" w:rsidP="00147275">
            <w:r>
              <w:rPr>
                <w:rFonts w:hint="eastAsia"/>
              </w:rPr>
              <w:lastRenderedPageBreak/>
              <w:t>三种时间结构</w:t>
            </w:r>
          </w:p>
          <w:p w:rsidR="00E80643" w:rsidRPr="00CD2C1C" w:rsidRDefault="00E80643" w:rsidP="00147275">
            <w:r w:rsidRPr="00CD2C1C">
              <w:t>time_t</w:t>
            </w:r>
            <w:r>
              <w:rPr>
                <w:rFonts w:hint="eastAsia"/>
              </w:rPr>
              <w:t xml:space="preserve">  </w:t>
            </w:r>
            <w:r>
              <w:rPr>
                <w:rFonts w:hint="eastAsia"/>
              </w:rPr>
              <w:t>秒</w:t>
            </w:r>
          </w:p>
          <w:p w:rsidR="00E80643" w:rsidRPr="00CD2C1C" w:rsidRDefault="00E80643" w:rsidP="00147275">
            <w:r w:rsidRPr="00CD2C1C">
              <w:t>struct timeval {</w:t>
            </w:r>
          </w:p>
          <w:p w:rsidR="00E80643" w:rsidRPr="00CD2C1C" w:rsidRDefault="00E80643" w:rsidP="00147275">
            <w:r w:rsidRPr="00CD2C1C">
              <w:tab/>
              <w:t>long    tv_sec;         /* seconds */</w:t>
            </w:r>
          </w:p>
          <w:p w:rsidR="00E80643" w:rsidRPr="00CD2C1C" w:rsidRDefault="00E80643" w:rsidP="00147275">
            <w:r w:rsidRPr="00CD2C1C">
              <w:tab/>
              <w:t>long    tv_usec;        /* microseconds */</w:t>
            </w:r>
            <w:r>
              <w:rPr>
                <w:rFonts w:hint="eastAsia"/>
              </w:rPr>
              <w:t>微妙</w:t>
            </w:r>
          </w:p>
          <w:p w:rsidR="00E80643" w:rsidRPr="00CD2C1C" w:rsidRDefault="00E80643" w:rsidP="00147275">
            <w:r w:rsidRPr="00CD2C1C">
              <w:t>};</w:t>
            </w:r>
          </w:p>
          <w:p w:rsidR="00E80643" w:rsidRPr="00CD2C1C" w:rsidRDefault="00E80643" w:rsidP="00147275">
            <w:r w:rsidRPr="00CD2C1C">
              <w:t>struct timespec {</w:t>
            </w:r>
            <w:r>
              <w:rPr>
                <w:rFonts w:hint="eastAsia"/>
              </w:rPr>
              <w:t xml:space="preserve"> </w:t>
            </w:r>
            <w:r>
              <w:rPr>
                <w:rFonts w:hint="eastAsia"/>
              </w:rPr>
              <w:t>纳秒</w:t>
            </w:r>
          </w:p>
          <w:p w:rsidR="00E80643" w:rsidRPr="00CD2C1C" w:rsidRDefault="00E80643" w:rsidP="00147275">
            <w:r w:rsidRPr="00CD2C1C">
              <w:tab/>
              <w:t>time_t tv_sec;        /* seconds */</w:t>
            </w:r>
          </w:p>
          <w:p w:rsidR="00E80643" w:rsidRPr="00CD2C1C" w:rsidRDefault="00E80643" w:rsidP="00147275">
            <w:r w:rsidRPr="00CD2C1C">
              <w:tab/>
              <w:t>long   tv_nsec;       /* nanoseconds */</w:t>
            </w:r>
          </w:p>
          <w:p w:rsidR="00E80643" w:rsidRPr="00CD2C1C" w:rsidRDefault="00E80643" w:rsidP="00147275">
            <w:r w:rsidRPr="00CD2C1C">
              <w:t>};</w:t>
            </w:r>
          </w:p>
          <w:p w:rsidR="00E80643" w:rsidRPr="00064FE1" w:rsidRDefault="00E80643" w:rsidP="00147275"/>
        </w:tc>
      </w:tr>
      <w:tr w:rsidR="00E80643" w:rsidTr="00147275">
        <w:tc>
          <w:tcPr>
            <w:tcW w:w="8522" w:type="dxa"/>
          </w:tcPr>
          <w:p w:rsidR="00E80643" w:rsidRDefault="00E80643" w:rsidP="00147275">
            <w:r>
              <w:rPr>
                <w:rFonts w:hint="eastAsia"/>
              </w:rPr>
              <w:t>setitime</w:t>
            </w:r>
            <w:r>
              <w:rPr>
                <w:rFonts w:hint="eastAsia"/>
              </w:rPr>
              <w:t>函数：</w:t>
            </w:r>
            <w:r>
              <w:rPr>
                <w:rFonts w:hint="eastAsia"/>
              </w:rPr>
              <w:t xml:space="preserve"> </w:t>
            </w:r>
            <w:r>
              <w:rPr>
                <w:rFonts w:hint="eastAsia"/>
              </w:rPr>
              <w:t>间隙性产生</w:t>
            </w:r>
          </w:p>
          <w:p w:rsidR="00E80643" w:rsidRDefault="00E80643" w:rsidP="00147275"/>
          <w:p w:rsidR="00E80643" w:rsidRPr="008E40E6" w:rsidRDefault="00E80643" w:rsidP="00657ADF">
            <w:pPr>
              <w:numPr>
                <w:ilvl w:val="0"/>
                <w:numId w:val="47"/>
              </w:numPr>
            </w:pPr>
            <w:r w:rsidRPr="008E40E6">
              <w:rPr>
                <w:rFonts w:hint="eastAsia"/>
              </w:rPr>
              <w:t>包含头文件</w:t>
            </w:r>
            <w:r w:rsidRPr="008E40E6">
              <w:t xml:space="preserve">&lt;sys/time.h&gt; </w:t>
            </w:r>
          </w:p>
          <w:p w:rsidR="00E80643" w:rsidRPr="008E40E6" w:rsidRDefault="00E80643" w:rsidP="00657ADF">
            <w:pPr>
              <w:numPr>
                <w:ilvl w:val="0"/>
                <w:numId w:val="47"/>
              </w:numPr>
            </w:pPr>
            <w:r w:rsidRPr="008E40E6">
              <w:rPr>
                <w:rFonts w:hint="eastAsia"/>
              </w:rPr>
              <w:t>功能</w:t>
            </w:r>
            <w:r w:rsidRPr="008E40E6">
              <w:t>setitimer()</w:t>
            </w:r>
            <w:r w:rsidRPr="008E40E6">
              <w:rPr>
                <w:rFonts w:hint="eastAsia"/>
              </w:rPr>
              <w:t>比</w:t>
            </w:r>
            <w:r w:rsidRPr="008E40E6">
              <w:t>alarm</w:t>
            </w:r>
            <w:r w:rsidRPr="008E40E6">
              <w:rPr>
                <w:rFonts w:hint="eastAsia"/>
              </w:rPr>
              <w:t>功能强大，支持</w:t>
            </w:r>
            <w:r w:rsidRPr="008E40E6">
              <w:t>3</w:t>
            </w:r>
            <w:r w:rsidRPr="008E40E6">
              <w:rPr>
                <w:rFonts w:hint="eastAsia"/>
              </w:rPr>
              <w:t>种类型的定时器</w:t>
            </w:r>
          </w:p>
          <w:p w:rsidR="00E80643" w:rsidRPr="008E40E6" w:rsidRDefault="00E80643" w:rsidP="00657ADF">
            <w:pPr>
              <w:numPr>
                <w:ilvl w:val="0"/>
                <w:numId w:val="47"/>
              </w:numPr>
            </w:pPr>
            <w:r w:rsidRPr="008E40E6">
              <w:rPr>
                <w:rFonts w:hint="eastAsia"/>
              </w:rPr>
              <w:t>原型：</w:t>
            </w:r>
          </w:p>
          <w:p w:rsidR="00E80643" w:rsidRPr="008E40E6" w:rsidRDefault="00E80643" w:rsidP="00147275">
            <w:r w:rsidRPr="008E40E6">
              <w:rPr>
                <w:b/>
                <w:bCs/>
              </w:rPr>
              <w:t>int setitimer(int which, const struct itimerval *value, struct itimerval *ovalue));</w:t>
            </w:r>
          </w:p>
          <w:p w:rsidR="00E80643" w:rsidRPr="008E40E6" w:rsidRDefault="00E80643" w:rsidP="00657ADF">
            <w:pPr>
              <w:numPr>
                <w:ilvl w:val="0"/>
                <w:numId w:val="47"/>
              </w:numPr>
            </w:pPr>
            <w:r w:rsidRPr="008E40E6">
              <w:rPr>
                <w:rFonts w:hint="eastAsia"/>
              </w:rPr>
              <w:t>参数</w:t>
            </w:r>
          </w:p>
          <w:p w:rsidR="00E80643" w:rsidRPr="008E40E6" w:rsidRDefault="00E80643" w:rsidP="00657ADF">
            <w:pPr>
              <w:numPr>
                <w:ilvl w:val="1"/>
                <w:numId w:val="47"/>
              </w:numPr>
            </w:pPr>
            <w:r w:rsidRPr="008E40E6">
              <w:rPr>
                <w:rFonts w:hint="eastAsia"/>
              </w:rPr>
              <w:t>第一个参数</w:t>
            </w:r>
            <w:r w:rsidRPr="008E40E6">
              <w:t>which</w:t>
            </w:r>
            <w:r w:rsidRPr="008E40E6">
              <w:rPr>
                <w:rFonts w:hint="eastAsia"/>
              </w:rPr>
              <w:t>指定定时器类型</w:t>
            </w:r>
          </w:p>
          <w:p w:rsidR="00E80643" w:rsidRPr="008E40E6" w:rsidRDefault="00E80643" w:rsidP="00657ADF">
            <w:pPr>
              <w:numPr>
                <w:ilvl w:val="1"/>
                <w:numId w:val="47"/>
              </w:numPr>
            </w:pPr>
            <w:r w:rsidRPr="008E40E6">
              <w:rPr>
                <w:rFonts w:hint="eastAsia"/>
              </w:rPr>
              <w:t>第二个参数是结构</w:t>
            </w:r>
            <w:r w:rsidRPr="008E40E6">
              <w:t>itimerval</w:t>
            </w:r>
            <w:r w:rsidRPr="008E40E6">
              <w:rPr>
                <w:rFonts w:hint="eastAsia"/>
              </w:rPr>
              <w:t>的一个实例，结构</w:t>
            </w:r>
            <w:r w:rsidRPr="008E40E6">
              <w:t>itimerval</w:t>
            </w:r>
            <w:r w:rsidRPr="008E40E6">
              <w:rPr>
                <w:rFonts w:hint="eastAsia"/>
              </w:rPr>
              <w:t>形式</w:t>
            </w:r>
          </w:p>
          <w:p w:rsidR="00E80643" w:rsidRPr="008E40E6" w:rsidRDefault="00E80643" w:rsidP="00657ADF">
            <w:pPr>
              <w:numPr>
                <w:ilvl w:val="1"/>
                <w:numId w:val="47"/>
              </w:numPr>
            </w:pPr>
            <w:r w:rsidRPr="008E40E6">
              <w:rPr>
                <w:rFonts w:hint="eastAsia"/>
              </w:rPr>
              <w:t>第三个参数可不做处理。</w:t>
            </w:r>
          </w:p>
          <w:p w:rsidR="00E80643" w:rsidRDefault="00E80643" w:rsidP="00657ADF">
            <w:pPr>
              <w:numPr>
                <w:ilvl w:val="0"/>
                <w:numId w:val="47"/>
              </w:numPr>
            </w:pPr>
            <w:r w:rsidRPr="008E40E6">
              <w:rPr>
                <w:rFonts w:hint="eastAsia"/>
              </w:rPr>
              <w:t>返回值</w:t>
            </w:r>
            <w:r w:rsidRPr="008E40E6">
              <w:t>:</w:t>
            </w:r>
            <w:r w:rsidRPr="008E40E6">
              <w:rPr>
                <w:rFonts w:hint="eastAsia"/>
              </w:rPr>
              <w:t>成功返回</w:t>
            </w:r>
            <w:r w:rsidRPr="008E40E6">
              <w:t>0</w:t>
            </w:r>
            <w:r w:rsidRPr="008E40E6">
              <w:rPr>
                <w:rFonts w:hint="eastAsia"/>
              </w:rPr>
              <w:t>失败返回</w:t>
            </w:r>
            <w:r w:rsidRPr="008E40E6">
              <w:t>-1</w:t>
            </w:r>
          </w:p>
          <w:p w:rsidR="00E80643" w:rsidRPr="008E40E6" w:rsidRDefault="00E80643" w:rsidP="00147275">
            <w:pPr>
              <w:ind w:left="720"/>
            </w:pPr>
          </w:p>
          <w:p w:rsidR="00E80643" w:rsidRPr="008E40E6" w:rsidRDefault="00E80643" w:rsidP="00657ADF">
            <w:pPr>
              <w:numPr>
                <w:ilvl w:val="0"/>
                <w:numId w:val="47"/>
              </w:numPr>
            </w:pPr>
            <w:r w:rsidRPr="008E40E6">
              <w:t>ITIMER_REAL</w:t>
            </w:r>
            <w:r w:rsidRPr="008E40E6">
              <w:rPr>
                <w:rFonts w:hint="eastAsia"/>
              </w:rPr>
              <w:t>：经过指定的时间后，内核将发送</w:t>
            </w:r>
            <w:r w:rsidRPr="008E40E6">
              <w:t>SIGALRM</w:t>
            </w:r>
            <w:r w:rsidRPr="008E40E6">
              <w:rPr>
                <w:rFonts w:hint="eastAsia"/>
              </w:rPr>
              <w:t>信号给本进程</w:t>
            </w:r>
            <w:r w:rsidRPr="008E40E6">
              <w:rPr>
                <w:rFonts w:hint="eastAsia"/>
              </w:rPr>
              <w:t xml:space="preserve"> </w:t>
            </w:r>
          </w:p>
          <w:p w:rsidR="00E80643" w:rsidRPr="008E40E6" w:rsidRDefault="00E80643" w:rsidP="00657ADF">
            <w:pPr>
              <w:numPr>
                <w:ilvl w:val="0"/>
                <w:numId w:val="47"/>
              </w:numPr>
            </w:pPr>
            <w:r w:rsidRPr="008E40E6">
              <w:t xml:space="preserve">ITIMER_VIRTUAL </w:t>
            </w:r>
            <w:r w:rsidRPr="008E40E6">
              <w:rPr>
                <w:rFonts w:hint="eastAsia"/>
              </w:rPr>
              <w:t>：程序在用户空间执行指定的时间后，内核将发送</w:t>
            </w:r>
            <w:r w:rsidRPr="008E40E6">
              <w:t>SIGVTALRM</w:t>
            </w:r>
            <w:r w:rsidRPr="008E40E6">
              <w:rPr>
                <w:rFonts w:hint="eastAsia"/>
              </w:rPr>
              <w:t>信号给本进程</w:t>
            </w:r>
            <w:r w:rsidRPr="008E40E6">
              <w:rPr>
                <w:rFonts w:hint="eastAsia"/>
              </w:rPr>
              <w:t xml:space="preserve"> </w:t>
            </w:r>
          </w:p>
          <w:p w:rsidR="00E80643" w:rsidRDefault="00E80643" w:rsidP="00657ADF">
            <w:pPr>
              <w:numPr>
                <w:ilvl w:val="0"/>
                <w:numId w:val="47"/>
              </w:numPr>
            </w:pPr>
            <w:r w:rsidRPr="008E40E6">
              <w:t xml:space="preserve">ITIMER_PROF </w:t>
            </w:r>
            <w:r w:rsidRPr="008E40E6">
              <w:rPr>
                <w:rFonts w:hint="eastAsia"/>
              </w:rPr>
              <w:t>：进程在内核空间中执行时，时间计数会减少，通常与</w:t>
            </w:r>
            <w:r w:rsidRPr="008E40E6">
              <w:t>ITIMER_VIRTUAL</w:t>
            </w:r>
            <w:r w:rsidRPr="008E40E6">
              <w:rPr>
                <w:rFonts w:hint="eastAsia"/>
              </w:rPr>
              <w:t>共用，代表进程在用户空间与内核空间中运行指定时间后，内核将发送</w:t>
            </w:r>
            <w:r w:rsidRPr="008E40E6">
              <w:t>SIGPROF</w:t>
            </w:r>
            <w:r w:rsidRPr="008E40E6">
              <w:rPr>
                <w:rFonts w:hint="eastAsia"/>
              </w:rPr>
              <w:t>信号给本进程。</w:t>
            </w:r>
          </w:p>
          <w:p w:rsidR="00E80643" w:rsidRPr="008E40E6" w:rsidRDefault="00E80643" w:rsidP="00147275">
            <w:pPr>
              <w:ind w:left="720"/>
            </w:pPr>
          </w:p>
        </w:tc>
      </w:tr>
      <w:tr w:rsidR="00E80643" w:rsidTr="00147275">
        <w:tc>
          <w:tcPr>
            <w:tcW w:w="8522" w:type="dxa"/>
          </w:tcPr>
          <w:p w:rsidR="00E80643" w:rsidRPr="00D15CB1" w:rsidRDefault="00E80643" w:rsidP="00147275">
            <w:r>
              <w:rPr>
                <w:rFonts w:hint="eastAsia"/>
              </w:rPr>
              <w:t>思考</w:t>
            </w:r>
            <w:r>
              <w:rPr>
                <w:rFonts w:hint="eastAsia"/>
              </w:rPr>
              <w:t>why ITIMER_PROF</w:t>
            </w:r>
            <w:r>
              <w:rPr>
                <w:rFonts w:hint="eastAsia"/>
              </w:rPr>
              <w:t>存在？</w:t>
            </w:r>
          </w:p>
        </w:tc>
      </w:tr>
      <w:tr w:rsidR="00E80643" w:rsidTr="00147275">
        <w:tc>
          <w:tcPr>
            <w:tcW w:w="8522" w:type="dxa"/>
          </w:tcPr>
          <w:p w:rsidR="00E80643" w:rsidRPr="008E40E6" w:rsidRDefault="00E80643" w:rsidP="00147275">
            <w:r>
              <w:rPr>
                <w:rFonts w:hint="eastAsia"/>
              </w:rPr>
              <w:t>（备注：一般指</w:t>
            </w:r>
            <w:r>
              <w:rPr>
                <w:rFonts w:hint="eastAsia"/>
              </w:rPr>
              <w:t>cpu</w:t>
            </w:r>
            <w:r>
              <w:rPr>
                <w:rFonts w:hint="eastAsia"/>
              </w:rPr>
              <w:t>运行时间，比如，</w:t>
            </w:r>
            <w:r>
              <w:rPr>
                <w:rFonts w:hint="eastAsia"/>
              </w:rPr>
              <w:t>cpu</w:t>
            </w:r>
            <w:r>
              <w:rPr>
                <w:rFonts w:hint="eastAsia"/>
              </w:rPr>
              <w:t>在运行一段时间后，产生信号给本进程。。。。可见，是需要这样的信号）。</w:t>
            </w:r>
          </w:p>
          <w:p w:rsidR="00E80643" w:rsidRPr="00D15CB1" w:rsidRDefault="00E80643" w:rsidP="00147275">
            <w:r>
              <w:rPr>
                <w:rFonts w:hint="eastAsia"/>
              </w:rPr>
              <w:t>没有看不懂的代码，只有看不懂的业务。。</w:t>
            </w:r>
          </w:p>
        </w:tc>
      </w:tr>
    </w:tbl>
    <w:p w:rsidR="00E80643" w:rsidRDefault="00E80643" w:rsidP="00E80643"/>
    <w:p w:rsidR="00E80643" w:rsidRDefault="00E80643" w:rsidP="00E80643"/>
    <w:p w:rsidR="00E80643" w:rsidRDefault="00E80643" w:rsidP="00E80643"/>
    <w:p w:rsidR="00E80643" w:rsidRDefault="00E80643" w:rsidP="00E80643">
      <w:pPr>
        <w:pStyle w:val="2"/>
      </w:pPr>
      <w:r>
        <w:rPr>
          <w:rFonts w:hint="eastAsia"/>
        </w:rPr>
        <w:lastRenderedPageBreak/>
        <w:t>12</w:t>
      </w:r>
      <w:r w:rsidR="00C00ABE">
        <w:t xml:space="preserve"> </w:t>
      </w:r>
      <w:r>
        <w:rPr>
          <w:rFonts w:hint="eastAsia"/>
        </w:rPr>
        <w:t>man</w:t>
      </w:r>
      <w:r>
        <w:rPr>
          <w:rFonts w:hint="eastAsia"/>
        </w:rPr>
        <w:t>手册的使用</w:t>
      </w:r>
      <w:r>
        <w:rPr>
          <w:rFonts w:hint="eastAsia"/>
        </w:rPr>
        <w:t xml:space="preserve">  </w:t>
      </w:r>
      <w:r>
        <w:rPr>
          <w:rFonts w:hint="eastAsia"/>
        </w:rPr>
        <w:tab/>
      </w:r>
    </w:p>
    <w:p w:rsidR="00E80643" w:rsidRDefault="00E80643" w:rsidP="00E80643">
      <w:pPr>
        <w:rPr>
          <w:noProof/>
        </w:rPr>
      </w:pPr>
      <w:r>
        <w:rPr>
          <w:noProof/>
        </w:rPr>
        <w:drawing>
          <wp:inline distT="0" distB="0" distL="0" distR="0" wp14:anchorId="59F67EF7" wp14:editId="6071B70D">
            <wp:extent cx="5269230" cy="179895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9230" cy="1798955"/>
                    </a:xfrm>
                    <a:prstGeom prst="rect">
                      <a:avLst/>
                    </a:prstGeom>
                    <a:noFill/>
                    <a:ln>
                      <a:noFill/>
                    </a:ln>
                  </pic:spPr>
                </pic:pic>
              </a:graphicData>
            </a:graphic>
          </wp:inline>
        </w:drawing>
      </w:r>
    </w:p>
    <w:p w:rsidR="00E80643" w:rsidRDefault="00E80643" w:rsidP="00E80643">
      <w:r>
        <w:rPr>
          <w:noProof/>
        </w:rPr>
        <w:drawing>
          <wp:inline distT="0" distB="0" distL="0" distR="0" wp14:anchorId="05884817" wp14:editId="58425014">
            <wp:extent cx="5269230" cy="344805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9230" cy="3448050"/>
                    </a:xfrm>
                    <a:prstGeom prst="rect">
                      <a:avLst/>
                    </a:prstGeom>
                    <a:noFill/>
                    <a:ln>
                      <a:noFill/>
                    </a:ln>
                  </pic:spPr>
                </pic:pic>
              </a:graphicData>
            </a:graphic>
          </wp:inline>
        </w:drawing>
      </w:r>
    </w:p>
    <w:p w:rsidR="00B036E7" w:rsidRDefault="00B036E7" w:rsidP="00B036E7"/>
    <w:p w:rsidR="00B036E7" w:rsidRDefault="00B036E7" w:rsidP="00B036E7"/>
    <w:p w:rsidR="007A036B" w:rsidRDefault="007A036B" w:rsidP="007A036B">
      <w:pPr>
        <w:widowControl/>
        <w:jc w:val="left"/>
      </w:pPr>
    </w:p>
    <w:p w:rsidR="007A036B" w:rsidRPr="007A036B" w:rsidRDefault="007A036B" w:rsidP="007A036B">
      <w:pPr>
        <w:pStyle w:val="1"/>
      </w:pPr>
      <w:r>
        <w:rPr>
          <w:rFonts w:hint="eastAsia"/>
        </w:rPr>
        <w:lastRenderedPageBreak/>
        <w:t>linux Socket-</w:t>
      </w:r>
      <w:r>
        <w:rPr>
          <w:rFonts w:hint="eastAsia"/>
        </w:rPr>
        <w:t>应用</w:t>
      </w:r>
      <w:r w:rsidRPr="00956CB3">
        <w:rPr>
          <w:rFonts w:hint="eastAsia"/>
        </w:rPr>
        <w:t>编程</w:t>
      </w:r>
      <w:r>
        <w:rPr>
          <w:rFonts w:hint="eastAsia"/>
        </w:rPr>
        <w:t>-</w:t>
      </w:r>
      <w:r w:rsidRPr="00956CB3">
        <w:rPr>
          <w:rFonts w:hint="eastAsia"/>
        </w:rPr>
        <w:t>专题讲座</w:t>
      </w:r>
      <w:r w:rsidRPr="00956CB3">
        <w:rPr>
          <w:rFonts w:hint="eastAsia"/>
        </w:rPr>
        <w:t xml:space="preserve"> </w:t>
      </w:r>
    </w:p>
    <w:p w:rsidR="007A036B" w:rsidRDefault="007A036B" w:rsidP="007A036B">
      <w:pPr>
        <w:pStyle w:val="2"/>
      </w:pPr>
      <w:r>
        <w:rPr>
          <w:rFonts w:hint="eastAsia"/>
        </w:rPr>
        <w:t>Socket</w:t>
      </w:r>
      <w:r w:rsidR="00147275">
        <w:rPr>
          <w:rFonts w:hint="eastAsia"/>
        </w:rPr>
        <w:t>编程</w:t>
      </w:r>
      <w:r>
        <w:rPr>
          <w:rFonts w:hint="eastAsia"/>
        </w:rPr>
        <w:t>实践</w:t>
      </w:r>
    </w:p>
    <w:p w:rsidR="007A036B" w:rsidRPr="00002553" w:rsidRDefault="007A036B" w:rsidP="007A036B">
      <w:pPr>
        <w:pStyle w:val="3"/>
      </w:pPr>
      <w:r>
        <w:rPr>
          <w:rFonts w:hint="eastAsia"/>
        </w:rPr>
        <w:t>1</w:t>
      </w:r>
      <w:r w:rsidR="00D42629">
        <w:t xml:space="preserve"> </w:t>
      </w:r>
      <w:r>
        <w:rPr>
          <w:rFonts w:hint="eastAsia"/>
        </w:rPr>
        <w:t>Socket Api</w:t>
      </w:r>
      <w:r>
        <w:rPr>
          <w:rFonts w:hint="eastAsia"/>
        </w:rPr>
        <w:t>基本概念</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r>
              <w:rPr>
                <w:rFonts w:hint="eastAsia"/>
              </w:rPr>
              <w:t>什么是</w:t>
            </w:r>
            <w:r>
              <w:rPr>
                <w:rFonts w:hint="eastAsia"/>
              </w:rPr>
              <w:t>socket</w:t>
            </w:r>
            <w:r>
              <w:rPr>
                <w:rFonts w:hint="eastAsia"/>
              </w:rPr>
              <w:t>？</w:t>
            </w:r>
          </w:p>
          <w:p w:rsidR="007A036B" w:rsidRPr="009C4833" w:rsidRDefault="007A036B" w:rsidP="00657ADF">
            <w:pPr>
              <w:numPr>
                <w:ilvl w:val="0"/>
                <w:numId w:val="75"/>
              </w:numPr>
            </w:pPr>
            <w:r w:rsidRPr="009C4833">
              <w:rPr>
                <w:rFonts w:hint="eastAsia"/>
              </w:rPr>
              <w:t>socket</w:t>
            </w:r>
            <w:r w:rsidRPr="009C4833">
              <w:rPr>
                <w:rFonts w:hint="eastAsia"/>
              </w:rPr>
              <w:t>可以看成是用户进程与内核网络协议栈的编程接口。</w:t>
            </w:r>
          </w:p>
          <w:p w:rsidR="007A036B" w:rsidRPr="009C4833" w:rsidRDefault="007A036B" w:rsidP="00657ADF">
            <w:pPr>
              <w:numPr>
                <w:ilvl w:val="0"/>
                <w:numId w:val="75"/>
              </w:numPr>
            </w:pPr>
            <w:r w:rsidRPr="009C4833">
              <w:rPr>
                <w:rFonts w:hint="eastAsia"/>
              </w:rPr>
              <w:t>socket</w:t>
            </w:r>
            <w:r w:rsidRPr="009C4833">
              <w:rPr>
                <w:rFonts w:hint="eastAsia"/>
              </w:rPr>
              <w:t>不仅可以用于本机的进程间通信，还可以用于网络上不同主机的进程间通信。</w:t>
            </w:r>
          </w:p>
          <w:p w:rsidR="007A036B" w:rsidRPr="00E17E64" w:rsidRDefault="007A036B" w:rsidP="00147275">
            <w:r w:rsidRPr="003056B7">
              <w:rPr>
                <w:noProof/>
              </w:rPr>
              <w:drawing>
                <wp:inline distT="0" distB="0" distL="0" distR="0" wp14:anchorId="0306F22D" wp14:editId="3C8552D5">
                  <wp:extent cx="5486400" cy="1847850"/>
                  <wp:effectExtent l="0" t="0" r="0" b="0"/>
                  <wp:docPr id="675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1847850"/>
                          </a:xfrm>
                          <a:prstGeom prst="rect">
                            <a:avLst/>
                          </a:prstGeom>
                          <a:noFill/>
                          <a:ln>
                            <a:noFill/>
                          </a:ln>
                          <a:effectLst/>
                          <a:extLst/>
                        </pic:spPr>
                      </pic:pic>
                    </a:graphicData>
                  </a:graphic>
                </wp:inline>
              </w:drawing>
            </w:r>
          </w:p>
        </w:tc>
      </w:tr>
      <w:tr w:rsidR="007A036B" w:rsidTr="00147275">
        <w:tc>
          <w:tcPr>
            <w:tcW w:w="8522" w:type="dxa"/>
          </w:tcPr>
          <w:p w:rsidR="007A036B" w:rsidRDefault="007A036B" w:rsidP="00147275">
            <w:r>
              <w:rPr>
                <w:rFonts w:hint="eastAsia"/>
              </w:rPr>
              <w:t>tcp/ip</w:t>
            </w:r>
            <w:r>
              <w:rPr>
                <w:rFonts w:hint="eastAsia"/>
              </w:rPr>
              <w:t>通讯模型</w:t>
            </w:r>
          </w:p>
          <w:p w:rsidR="007A036B" w:rsidRDefault="007A036B" w:rsidP="00147275">
            <w:r>
              <w:object w:dxaOrig="5252" w:dyaOrig="3416">
                <v:shape id="_x0000_i1032" type="#_x0000_t75" style="width:261.7pt;height:171.55pt" o:ole="">
                  <v:imagedata r:id="rId135" o:title=""/>
                </v:shape>
                <o:OLEObject Type="Embed" ProgID="PBrush" ShapeID="_x0000_i1032" DrawAspect="Content" ObjectID="_1533063451" r:id="rId136"/>
              </w:object>
            </w:r>
          </w:p>
          <w:p w:rsidR="007A036B" w:rsidRDefault="007A036B" w:rsidP="00147275"/>
          <w:p w:rsidR="007A036B" w:rsidRDefault="007A036B" w:rsidP="00147275">
            <w:r>
              <w:object w:dxaOrig="7595" w:dyaOrig="5393">
                <v:shape id="_x0000_i1033" type="#_x0000_t75" style="width:380.05pt;height:268.6pt" o:ole="">
                  <v:imagedata r:id="rId137" o:title=""/>
                </v:shape>
                <o:OLEObject Type="Embed" ProgID="PBrush" ShapeID="_x0000_i1033" DrawAspect="Content" ObjectID="_1533063452" r:id="rId138"/>
              </w:object>
            </w:r>
          </w:p>
        </w:tc>
      </w:tr>
      <w:tr w:rsidR="007A036B" w:rsidTr="00147275">
        <w:tc>
          <w:tcPr>
            <w:tcW w:w="8522" w:type="dxa"/>
          </w:tcPr>
          <w:p w:rsidR="007A036B" w:rsidRDefault="007A036B" w:rsidP="00147275">
            <w:r w:rsidRPr="003056B7">
              <w:rPr>
                <w:b/>
                <w:bCs/>
              </w:rPr>
              <w:lastRenderedPageBreak/>
              <w:t>IPv4</w:t>
            </w:r>
            <w:r w:rsidRPr="003056B7">
              <w:rPr>
                <w:b/>
                <w:bCs/>
              </w:rPr>
              <w:t>套接口地址结构</w:t>
            </w:r>
          </w:p>
          <w:p w:rsidR="007A036B" w:rsidRPr="003056B7" w:rsidRDefault="007A036B" w:rsidP="00657ADF">
            <w:pPr>
              <w:numPr>
                <w:ilvl w:val="0"/>
                <w:numId w:val="50"/>
              </w:numPr>
            </w:pPr>
            <w:r w:rsidRPr="003056B7">
              <w:t>IPv4</w:t>
            </w:r>
            <w:r w:rsidRPr="003056B7">
              <w:t>套接口地址结构通常也称为</w:t>
            </w:r>
            <w:r w:rsidRPr="003056B7">
              <w:t>“</w:t>
            </w:r>
            <w:r w:rsidRPr="003056B7">
              <w:rPr>
                <w:rFonts w:hint="eastAsia"/>
              </w:rPr>
              <w:t>网际套接字地址结构</w:t>
            </w:r>
            <w:r w:rsidRPr="003056B7">
              <w:t>”</w:t>
            </w:r>
            <w:r w:rsidRPr="003056B7">
              <w:t>，</w:t>
            </w:r>
            <w:r w:rsidRPr="003056B7">
              <w:rPr>
                <w:rFonts w:hint="eastAsia"/>
              </w:rPr>
              <w:t>它以“</w:t>
            </w:r>
            <w:r w:rsidRPr="003056B7">
              <w:rPr>
                <w:rFonts w:hint="eastAsia"/>
              </w:rPr>
              <w:t>sockaddr_in</w:t>
            </w:r>
            <w:r w:rsidRPr="003056B7">
              <w:rPr>
                <w:rFonts w:hint="eastAsia"/>
              </w:rPr>
              <w:t>”命名，定义在头文件</w:t>
            </w:r>
            <w:r w:rsidRPr="003056B7">
              <w:t>&lt;netinet/in.h&gt;</w:t>
            </w:r>
            <w:r w:rsidRPr="003056B7">
              <w:t>中</w:t>
            </w:r>
          </w:p>
          <w:p w:rsidR="007A036B" w:rsidRPr="003056B7" w:rsidRDefault="007A036B" w:rsidP="00147275">
            <w:pPr>
              <w:ind w:leftChars="171" w:left="359" w:firstLineChars="200" w:firstLine="420"/>
            </w:pPr>
            <w:r w:rsidRPr="003056B7">
              <w:t>struct sockaddr_in {</w:t>
            </w:r>
          </w:p>
          <w:p w:rsidR="007A036B" w:rsidRPr="003056B7" w:rsidRDefault="007A036B" w:rsidP="00147275">
            <w:pPr>
              <w:ind w:firstLineChars="600" w:firstLine="1260"/>
            </w:pPr>
            <w:r w:rsidRPr="003056B7">
              <w:t>uint8_t  sin_len;</w:t>
            </w:r>
          </w:p>
          <w:p w:rsidR="007A036B" w:rsidRPr="003056B7" w:rsidRDefault="007A036B" w:rsidP="00147275">
            <w:pPr>
              <w:ind w:firstLineChars="600" w:firstLine="1260"/>
            </w:pPr>
            <w:r w:rsidRPr="003056B7">
              <w:t>sa_family_t  sin_family;</w:t>
            </w:r>
          </w:p>
          <w:p w:rsidR="007A036B" w:rsidRPr="003056B7" w:rsidRDefault="007A036B" w:rsidP="00147275">
            <w:pPr>
              <w:ind w:firstLineChars="600" w:firstLine="1260"/>
            </w:pPr>
            <w:r w:rsidRPr="003056B7">
              <w:t>in_port_t</w:t>
            </w:r>
            <w:r w:rsidRPr="003056B7">
              <w:tab/>
              <w:t>sin_port;</w:t>
            </w:r>
          </w:p>
          <w:p w:rsidR="007A036B" w:rsidRPr="003056B7" w:rsidRDefault="007A036B" w:rsidP="00147275">
            <w:pPr>
              <w:ind w:firstLineChars="600" w:firstLine="1260"/>
            </w:pPr>
            <w:r w:rsidRPr="003056B7">
              <w:t>struct in_addr</w:t>
            </w:r>
            <w:r w:rsidRPr="003056B7">
              <w:tab/>
              <w:t>sin_addr;</w:t>
            </w:r>
          </w:p>
          <w:p w:rsidR="007A036B" w:rsidRDefault="007A036B" w:rsidP="00147275">
            <w:pPr>
              <w:ind w:firstLineChars="600" w:firstLine="1260"/>
            </w:pPr>
            <w:r w:rsidRPr="003056B7">
              <w:t>char sin_zero[8];</w:t>
            </w:r>
          </w:p>
          <w:p w:rsidR="007A036B" w:rsidRPr="003056B7" w:rsidRDefault="007A036B" w:rsidP="00147275">
            <w:pPr>
              <w:ind w:firstLineChars="600" w:firstLine="1260"/>
            </w:pPr>
            <w:r w:rsidRPr="003056B7">
              <w:t xml:space="preserve">}; </w:t>
            </w:r>
          </w:p>
          <w:p w:rsidR="007A036B" w:rsidRPr="003056B7" w:rsidRDefault="007A036B" w:rsidP="00657ADF">
            <w:pPr>
              <w:numPr>
                <w:ilvl w:val="0"/>
                <w:numId w:val="50"/>
              </w:numPr>
            </w:pPr>
            <w:r w:rsidRPr="003056B7">
              <w:t>sin_len</w:t>
            </w:r>
            <w:r w:rsidRPr="003056B7">
              <w:rPr>
                <w:rFonts w:hint="eastAsia"/>
              </w:rPr>
              <w:t>：整个</w:t>
            </w:r>
            <w:r w:rsidRPr="003056B7">
              <w:t>sockaddr_in</w:t>
            </w:r>
            <w:r w:rsidRPr="003056B7">
              <w:rPr>
                <w:rFonts w:hint="eastAsia"/>
              </w:rPr>
              <w:t>结构体的长度，在</w:t>
            </w:r>
            <w:r w:rsidRPr="003056B7">
              <w:t>4.3BSD-Reno</w:t>
            </w:r>
            <w:r w:rsidRPr="003056B7">
              <w:rPr>
                <w:rFonts w:hint="eastAsia"/>
              </w:rPr>
              <w:t>版本之前的第一个成员是</w:t>
            </w:r>
            <w:r w:rsidRPr="003056B7">
              <w:t>sin_family.</w:t>
            </w:r>
          </w:p>
          <w:p w:rsidR="007A036B" w:rsidRPr="003056B7" w:rsidRDefault="007A036B" w:rsidP="00657ADF">
            <w:pPr>
              <w:numPr>
                <w:ilvl w:val="0"/>
                <w:numId w:val="50"/>
              </w:numPr>
            </w:pPr>
            <w:r w:rsidRPr="003056B7">
              <w:t>sin_family</w:t>
            </w:r>
            <w:r w:rsidRPr="003056B7">
              <w:rPr>
                <w:rFonts w:hint="eastAsia"/>
              </w:rPr>
              <w:t>：指定该地址家族，在这里必须设为</w:t>
            </w:r>
            <w:r w:rsidRPr="003056B7">
              <w:t>AF_INET</w:t>
            </w:r>
          </w:p>
          <w:p w:rsidR="007A036B" w:rsidRPr="003056B7" w:rsidRDefault="007A036B" w:rsidP="00657ADF">
            <w:pPr>
              <w:numPr>
                <w:ilvl w:val="0"/>
                <w:numId w:val="50"/>
              </w:numPr>
            </w:pPr>
            <w:r w:rsidRPr="003056B7">
              <w:t>sin_port</w:t>
            </w:r>
            <w:r w:rsidRPr="003056B7">
              <w:rPr>
                <w:rFonts w:hint="eastAsia"/>
              </w:rPr>
              <w:t>：端口</w:t>
            </w:r>
          </w:p>
          <w:p w:rsidR="007A036B" w:rsidRPr="003056B7" w:rsidRDefault="007A036B" w:rsidP="00657ADF">
            <w:pPr>
              <w:numPr>
                <w:ilvl w:val="0"/>
                <w:numId w:val="50"/>
              </w:numPr>
            </w:pPr>
            <w:r w:rsidRPr="003056B7">
              <w:t>sin_addr</w:t>
            </w:r>
            <w:r w:rsidRPr="003056B7">
              <w:rPr>
                <w:rFonts w:hint="eastAsia"/>
              </w:rPr>
              <w:t>：</w:t>
            </w:r>
            <w:r w:rsidRPr="003056B7">
              <w:t>IPv4</w:t>
            </w:r>
            <w:r w:rsidRPr="003056B7">
              <w:rPr>
                <w:rFonts w:hint="eastAsia"/>
              </w:rPr>
              <w:t>的地址；</w:t>
            </w:r>
          </w:p>
          <w:p w:rsidR="007A036B" w:rsidRPr="00672A05" w:rsidRDefault="007A036B" w:rsidP="00657ADF">
            <w:pPr>
              <w:numPr>
                <w:ilvl w:val="0"/>
                <w:numId w:val="50"/>
              </w:numPr>
            </w:pPr>
            <w:r w:rsidRPr="003056B7">
              <w:t>sin_zero</w:t>
            </w:r>
            <w:r w:rsidRPr="003056B7">
              <w:rPr>
                <w:rFonts w:hint="eastAsia"/>
              </w:rPr>
              <w:t>：暂不使用，一般将其设置为</w:t>
            </w:r>
            <w:r w:rsidRPr="003056B7">
              <w:t>0</w:t>
            </w:r>
          </w:p>
        </w:tc>
      </w:tr>
      <w:tr w:rsidR="007A036B" w:rsidTr="00147275">
        <w:tc>
          <w:tcPr>
            <w:tcW w:w="8522" w:type="dxa"/>
          </w:tcPr>
          <w:p w:rsidR="007A036B" w:rsidRDefault="007A036B" w:rsidP="00147275">
            <w:r w:rsidRPr="00987539">
              <w:rPr>
                <w:rFonts w:hint="eastAsia"/>
                <w:b/>
                <w:bCs/>
              </w:rPr>
              <w:t>通用地址结构</w:t>
            </w:r>
          </w:p>
          <w:p w:rsidR="007A036B" w:rsidRPr="001A7DAA" w:rsidRDefault="007A036B" w:rsidP="00657ADF">
            <w:pPr>
              <w:numPr>
                <w:ilvl w:val="0"/>
                <w:numId w:val="51"/>
              </w:numPr>
            </w:pPr>
            <w:r w:rsidRPr="001A7DAA">
              <w:rPr>
                <w:rFonts w:hint="eastAsia"/>
              </w:rPr>
              <w:t>通用地址结构用来指定与套接字关联的地址</w:t>
            </w:r>
            <w:r w:rsidRPr="00672A05">
              <w:rPr>
                <w:rFonts w:hint="eastAsia"/>
              </w:rPr>
              <w:t>。</w:t>
            </w:r>
            <w:r>
              <w:rPr>
                <w:rFonts w:hint="eastAsia"/>
              </w:rPr>
              <w:t xml:space="preserve"> </w:t>
            </w:r>
          </w:p>
          <w:p w:rsidR="007A036B" w:rsidRPr="001A7DAA" w:rsidRDefault="007A036B" w:rsidP="00147275">
            <w:pPr>
              <w:ind w:firstLineChars="200" w:firstLine="420"/>
            </w:pPr>
            <w:r w:rsidRPr="001A7DAA">
              <w:t>struct sockaddr {</w:t>
            </w:r>
          </w:p>
          <w:p w:rsidR="007A036B" w:rsidRPr="001A7DAA" w:rsidRDefault="007A036B" w:rsidP="00147275">
            <w:pPr>
              <w:ind w:firstLineChars="200" w:firstLine="420"/>
            </w:pPr>
            <w:r w:rsidRPr="001A7DAA">
              <w:tab/>
              <w:t>uint8_t  sin_len;</w:t>
            </w:r>
          </w:p>
          <w:p w:rsidR="007A036B" w:rsidRPr="001A7DAA" w:rsidRDefault="007A036B" w:rsidP="00147275">
            <w:pPr>
              <w:ind w:firstLineChars="200" w:firstLine="420"/>
            </w:pPr>
            <w:r w:rsidRPr="001A7DAA">
              <w:tab/>
              <w:t>sa_family_t  sin_family;</w:t>
            </w:r>
          </w:p>
          <w:p w:rsidR="007A036B" w:rsidRPr="001A7DAA" w:rsidRDefault="007A036B" w:rsidP="00147275">
            <w:pPr>
              <w:ind w:firstLineChars="200" w:firstLine="420"/>
            </w:pPr>
            <w:r w:rsidRPr="001A7DAA">
              <w:tab/>
              <w:t>char sa_data[14];</w:t>
            </w:r>
          </w:p>
          <w:p w:rsidR="007A036B" w:rsidRDefault="007A036B" w:rsidP="00147275">
            <w:pPr>
              <w:ind w:firstLineChars="200" w:firstLine="420"/>
            </w:pPr>
            <w:r w:rsidRPr="001A7DAA">
              <w:t xml:space="preserve">}; </w:t>
            </w:r>
          </w:p>
          <w:p w:rsidR="007A036B" w:rsidRPr="00F93A79" w:rsidRDefault="007A036B" w:rsidP="00657ADF">
            <w:pPr>
              <w:numPr>
                <w:ilvl w:val="0"/>
                <w:numId w:val="50"/>
              </w:numPr>
            </w:pPr>
            <w:r w:rsidRPr="00F93A79">
              <w:t>sin_len</w:t>
            </w:r>
            <w:r w:rsidRPr="00F93A79">
              <w:rPr>
                <w:rFonts w:hint="eastAsia"/>
              </w:rPr>
              <w:t>：整个</w:t>
            </w:r>
            <w:r w:rsidRPr="00F93A79">
              <w:t>sockaddr</w:t>
            </w:r>
            <w:r w:rsidRPr="00F93A79">
              <w:rPr>
                <w:rFonts w:hint="eastAsia"/>
              </w:rPr>
              <w:t>结构体的长度</w:t>
            </w:r>
          </w:p>
          <w:p w:rsidR="007A036B" w:rsidRPr="00F93A79" w:rsidRDefault="007A036B" w:rsidP="00657ADF">
            <w:pPr>
              <w:numPr>
                <w:ilvl w:val="0"/>
                <w:numId w:val="50"/>
              </w:numPr>
            </w:pPr>
            <w:r w:rsidRPr="00F93A79">
              <w:t>sin_family</w:t>
            </w:r>
            <w:r w:rsidRPr="00F93A79">
              <w:rPr>
                <w:rFonts w:hint="eastAsia"/>
              </w:rPr>
              <w:t>：指定该地址家族</w:t>
            </w:r>
          </w:p>
          <w:p w:rsidR="007A036B" w:rsidRPr="00672A05" w:rsidRDefault="007A036B" w:rsidP="00657ADF">
            <w:pPr>
              <w:numPr>
                <w:ilvl w:val="0"/>
                <w:numId w:val="50"/>
              </w:numPr>
            </w:pPr>
            <w:r w:rsidRPr="00F93A79">
              <w:t>sa_data</w:t>
            </w:r>
            <w:r w:rsidRPr="00F93A79">
              <w:rPr>
                <w:rFonts w:hint="eastAsia"/>
              </w:rPr>
              <w:t>：由</w:t>
            </w:r>
            <w:r w:rsidRPr="00F93A79">
              <w:t>sin_family</w:t>
            </w:r>
            <w:r w:rsidRPr="00F93A79">
              <w:rPr>
                <w:rFonts w:hint="eastAsia"/>
              </w:rPr>
              <w:t>决定它的形式。</w:t>
            </w:r>
          </w:p>
        </w:tc>
      </w:tr>
      <w:tr w:rsidR="007A036B" w:rsidTr="00147275">
        <w:tc>
          <w:tcPr>
            <w:tcW w:w="8522" w:type="dxa"/>
          </w:tcPr>
          <w:p w:rsidR="007A036B" w:rsidRDefault="007A036B" w:rsidP="00147275">
            <w:r w:rsidRPr="00BC16DD">
              <w:rPr>
                <w:rFonts w:hint="eastAsia"/>
                <w:b/>
                <w:bCs/>
              </w:rPr>
              <w:lastRenderedPageBreak/>
              <w:t>网络字节序</w:t>
            </w:r>
          </w:p>
          <w:p w:rsidR="007A036B" w:rsidRPr="00BC16DD" w:rsidRDefault="007A036B" w:rsidP="00657ADF">
            <w:pPr>
              <w:numPr>
                <w:ilvl w:val="0"/>
                <w:numId w:val="52"/>
              </w:numPr>
            </w:pPr>
            <w:r w:rsidRPr="00BC16DD">
              <w:rPr>
                <w:rFonts w:hint="eastAsia"/>
              </w:rPr>
              <w:t>字节序</w:t>
            </w:r>
          </w:p>
          <w:p w:rsidR="007A036B" w:rsidRPr="00BC16DD" w:rsidRDefault="007A036B" w:rsidP="00147275">
            <w:pPr>
              <w:ind w:left="360"/>
            </w:pPr>
            <w:r>
              <w:rPr>
                <w:rFonts w:hint="eastAsia"/>
              </w:rPr>
              <w:tab/>
            </w:r>
            <w:r>
              <w:tab/>
            </w:r>
            <w:r w:rsidRPr="00BC16DD">
              <w:rPr>
                <w:rFonts w:hint="eastAsia"/>
              </w:rPr>
              <w:t>大端字节序（</w:t>
            </w:r>
            <w:r w:rsidRPr="00BC16DD">
              <w:rPr>
                <w:rFonts w:hint="eastAsia"/>
              </w:rPr>
              <w:t>Big Endian)</w:t>
            </w:r>
          </w:p>
          <w:p w:rsidR="007A036B" w:rsidRPr="00BC16DD" w:rsidRDefault="007A036B" w:rsidP="00147275">
            <w:pPr>
              <w:ind w:leftChars="343" w:left="720" w:firstLineChars="50" w:firstLine="105"/>
            </w:pPr>
            <w:r w:rsidRPr="00BC16DD">
              <w:rPr>
                <w:rFonts w:hint="eastAsia"/>
              </w:rPr>
              <w:t>最高有效位（</w:t>
            </w:r>
            <w:r w:rsidRPr="00BC16DD">
              <w:t>MSB</w:t>
            </w:r>
            <w:r w:rsidRPr="00BC16DD">
              <w:rPr>
                <w:rFonts w:hint="eastAsia"/>
              </w:rPr>
              <w:t>：</w:t>
            </w:r>
            <w:r w:rsidRPr="00BC16DD">
              <w:t>Most Significant Bit</w:t>
            </w:r>
            <w:r w:rsidRPr="00BC16DD">
              <w:rPr>
                <w:rFonts w:hint="eastAsia"/>
              </w:rPr>
              <w:t>）存储于最低内存地址处，最低有效位（</w:t>
            </w:r>
            <w:r w:rsidRPr="00BC16DD">
              <w:t>LSB</w:t>
            </w:r>
            <w:r w:rsidRPr="00BC16DD">
              <w:rPr>
                <w:rFonts w:hint="eastAsia"/>
              </w:rPr>
              <w:t>：</w:t>
            </w:r>
            <w:r w:rsidRPr="00BC16DD">
              <w:t>Lowest Significant Bit</w:t>
            </w:r>
            <w:r w:rsidRPr="00BC16DD">
              <w:rPr>
                <w:rFonts w:hint="eastAsia"/>
              </w:rPr>
              <w:t>）存储于最高内存地址处。</w:t>
            </w:r>
          </w:p>
          <w:p w:rsidR="007A036B" w:rsidRPr="00BC16DD" w:rsidRDefault="007A036B" w:rsidP="00657ADF">
            <w:pPr>
              <w:numPr>
                <w:ilvl w:val="0"/>
                <w:numId w:val="52"/>
              </w:numPr>
            </w:pPr>
            <w:r w:rsidRPr="00BC16DD">
              <w:rPr>
                <w:rFonts w:hint="eastAsia"/>
              </w:rPr>
              <w:t>小端字节序（</w:t>
            </w:r>
            <w:r w:rsidRPr="00BC16DD">
              <w:rPr>
                <w:rFonts w:hint="eastAsia"/>
              </w:rPr>
              <w:t>Little Endian</w:t>
            </w:r>
            <w:r w:rsidRPr="00BC16DD">
              <w:rPr>
                <w:rFonts w:hint="eastAsia"/>
              </w:rPr>
              <w:t>）</w:t>
            </w:r>
          </w:p>
          <w:p w:rsidR="007A036B" w:rsidRPr="00BC16DD" w:rsidRDefault="007A036B" w:rsidP="00147275">
            <w:pPr>
              <w:ind w:left="720"/>
            </w:pPr>
            <w:r w:rsidRPr="00BC16DD">
              <w:rPr>
                <w:rFonts w:hint="eastAsia"/>
              </w:rPr>
              <w:t>最高有效位（</w:t>
            </w:r>
            <w:r w:rsidRPr="00BC16DD">
              <w:t>MSB</w:t>
            </w:r>
            <w:r w:rsidRPr="00BC16DD">
              <w:rPr>
                <w:rFonts w:hint="eastAsia"/>
              </w:rPr>
              <w:t>：</w:t>
            </w:r>
            <w:r w:rsidRPr="00BC16DD">
              <w:t>Most Significant Bit</w:t>
            </w:r>
            <w:r w:rsidRPr="00BC16DD">
              <w:rPr>
                <w:rFonts w:hint="eastAsia"/>
              </w:rPr>
              <w:t>）存储于最高内存地址</w:t>
            </w:r>
            <w:r w:rsidRPr="00BC16DD">
              <w:rPr>
                <w:rFonts w:hint="eastAsia"/>
              </w:rPr>
              <w:t xml:space="preserve">    </w:t>
            </w:r>
            <w:r w:rsidRPr="00BC16DD">
              <w:rPr>
                <w:rFonts w:hint="eastAsia"/>
              </w:rPr>
              <w:t>处，最低有效位（</w:t>
            </w:r>
            <w:r w:rsidRPr="00BC16DD">
              <w:t>LSB</w:t>
            </w:r>
            <w:r w:rsidRPr="00BC16DD">
              <w:rPr>
                <w:rFonts w:hint="eastAsia"/>
              </w:rPr>
              <w:t>：</w:t>
            </w:r>
            <w:r w:rsidRPr="00BC16DD">
              <w:t>Lowest Significant Bit</w:t>
            </w:r>
            <w:r w:rsidRPr="00BC16DD">
              <w:rPr>
                <w:rFonts w:hint="eastAsia"/>
              </w:rPr>
              <w:t>）存储于最低内存地址处。</w:t>
            </w:r>
          </w:p>
          <w:p w:rsidR="007A036B" w:rsidRPr="00BC16DD" w:rsidRDefault="007A036B" w:rsidP="00657ADF">
            <w:pPr>
              <w:numPr>
                <w:ilvl w:val="0"/>
                <w:numId w:val="52"/>
              </w:numPr>
            </w:pPr>
            <w:r w:rsidRPr="00BC16DD">
              <w:rPr>
                <w:rFonts w:hint="eastAsia"/>
              </w:rPr>
              <w:t>主机字节序</w:t>
            </w:r>
          </w:p>
          <w:p w:rsidR="007A036B" w:rsidRPr="00BC16DD" w:rsidRDefault="007A036B" w:rsidP="00147275">
            <w:pPr>
              <w:ind w:leftChars="393" w:left="825"/>
            </w:pPr>
            <w:r w:rsidRPr="00BC16DD">
              <w:rPr>
                <w:rFonts w:hint="eastAsia"/>
              </w:rPr>
              <w:t>不同的主机有不同的字节序，如</w:t>
            </w:r>
            <w:r w:rsidRPr="00BC16DD">
              <w:rPr>
                <w:rFonts w:hint="eastAsia"/>
              </w:rPr>
              <w:t>x86</w:t>
            </w:r>
            <w:r w:rsidRPr="00BC16DD">
              <w:rPr>
                <w:rFonts w:hint="eastAsia"/>
              </w:rPr>
              <w:t>为小端字节序，</w:t>
            </w:r>
            <w:r w:rsidRPr="00BC16DD">
              <w:rPr>
                <w:rFonts w:hint="eastAsia"/>
              </w:rPr>
              <w:t>Motorola 6800</w:t>
            </w:r>
            <w:r w:rsidRPr="00BC16DD">
              <w:rPr>
                <w:rFonts w:hint="eastAsia"/>
              </w:rPr>
              <w:t>为大端字节序，</w:t>
            </w:r>
            <w:r w:rsidRPr="00BC16DD">
              <w:rPr>
                <w:rFonts w:hint="eastAsia"/>
              </w:rPr>
              <w:t>ARM</w:t>
            </w:r>
            <w:r w:rsidRPr="00BC16DD">
              <w:rPr>
                <w:rFonts w:hint="eastAsia"/>
              </w:rPr>
              <w:t>字节序是可配置的。</w:t>
            </w:r>
          </w:p>
          <w:p w:rsidR="007A036B" w:rsidRPr="00BC16DD" w:rsidRDefault="007A036B" w:rsidP="00657ADF">
            <w:pPr>
              <w:numPr>
                <w:ilvl w:val="0"/>
                <w:numId w:val="52"/>
              </w:numPr>
            </w:pPr>
            <w:r w:rsidRPr="00BC16DD">
              <w:rPr>
                <w:rFonts w:hint="eastAsia"/>
              </w:rPr>
              <w:t>网络字节序</w:t>
            </w:r>
          </w:p>
          <w:p w:rsidR="007A036B" w:rsidRPr="00B13C64" w:rsidRDefault="007A036B" w:rsidP="00147275">
            <w:pPr>
              <w:ind w:leftChars="171" w:left="359" w:firstLineChars="150" w:firstLine="315"/>
            </w:pPr>
            <w:r w:rsidRPr="00BC16DD">
              <w:rPr>
                <w:rFonts w:hint="eastAsia"/>
              </w:rPr>
              <w:t>网络字节序规定为大端字节序</w:t>
            </w:r>
          </w:p>
        </w:tc>
      </w:tr>
      <w:tr w:rsidR="007A036B" w:rsidTr="00147275">
        <w:tc>
          <w:tcPr>
            <w:tcW w:w="8522" w:type="dxa"/>
          </w:tcPr>
          <w:p w:rsidR="007A036B" w:rsidRPr="008532A7" w:rsidRDefault="007A036B" w:rsidP="00147275">
            <w:pPr>
              <w:rPr>
                <w:b/>
                <w:bCs/>
              </w:rPr>
            </w:pPr>
            <w:r w:rsidRPr="00B13C64">
              <w:rPr>
                <w:rFonts w:hint="eastAsia"/>
                <w:b/>
                <w:bCs/>
              </w:rPr>
              <w:t>字节序转换函数</w:t>
            </w:r>
          </w:p>
          <w:p w:rsidR="007A036B" w:rsidRPr="008532A7" w:rsidRDefault="007A036B" w:rsidP="00657ADF">
            <w:pPr>
              <w:numPr>
                <w:ilvl w:val="0"/>
                <w:numId w:val="76"/>
              </w:numPr>
              <w:rPr>
                <w:bCs/>
              </w:rPr>
            </w:pPr>
            <w:r w:rsidRPr="008532A7">
              <w:rPr>
                <w:bCs/>
              </w:rPr>
              <w:t>uint32_t htonl(uint32_t hostlong);</w:t>
            </w:r>
          </w:p>
          <w:p w:rsidR="007A036B" w:rsidRPr="008532A7" w:rsidRDefault="007A036B" w:rsidP="00657ADF">
            <w:pPr>
              <w:numPr>
                <w:ilvl w:val="0"/>
                <w:numId w:val="76"/>
              </w:numPr>
              <w:rPr>
                <w:bCs/>
              </w:rPr>
            </w:pPr>
            <w:r w:rsidRPr="008532A7">
              <w:rPr>
                <w:bCs/>
              </w:rPr>
              <w:t>uint16_t htons(uint16_t hostshort);</w:t>
            </w:r>
          </w:p>
          <w:p w:rsidR="007A036B" w:rsidRPr="008532A7" w:rsidRDefault="007A036B" w:rsidP="00657ADF">
            <w:pPr>
              <w:numPr>
                <w:ilvl w:val="0"/>
                <w:numId w:val="76"/>
              </w:numPr>
              <w:rPr>
                <w:bCs/>
              </w:rPr>
            </w:pPr>
            <w:r w:rsidRPr="008532A7">
              <w:rPr>
                <w:bCs/>
              </w:rPr>
              <w:t>uint32_t ntohl(uint32_t netlong);</w:t>
            </w:r>
          </w:p>
          <w:p w:rsidR="007A036B" w:rsidRPr="008532A7" w:rsidRDefault="007A036B" w:rsidP="00657ADF">
            <w:pPr>
              <w:numPr>
                <w:ilvl w:val="0"/>
                <w:numId w:val="76"/>
              </w:numPr>
              <w:rPr>
                <w:bCs/>
              </w:rPr>
            </w:pPr>
            <w:r w:rsidRPr="008532A7">
              <w:rPr>
                <w:bCs/>
              </w:rPr>
              <w:t>uint16_t ntohs(uint16_t netshort);</w:t>
            </w:r>
          </w:p>
          <w:p w:rsidR="007A036B" w:rsidRPr="008532A7" w:rsidRDefault="007A036B" w:rsidP="00657ADF">
            <w:pPr>
              <w:numPr>
                <w:ilvl w:val="0"/>
                <w:numId w:val="76"/>
              </w:numPr>
              <w:rPr>
                <w:bCs/>
              </w:rPr>
            </w:pPr>
            <w:r w:rsidRPr="008532A7">
              <w:rPr>
                <w:rFonts w:hint="eastAsia"/>
                <w:bCs/>
              </w:rPr>
              <w:t>说明：在上述的函数中，</w:t>
            </w:r>
            <w:r w:rsidRPr="008532A7">
              <w:rPr>
                <w:bCs/>
              </w:rPr>
              <w:t>h</w:t>
            </w:r>
            <w:r w:rsidRPr="008532A7">
              <w:rPr>
                <w:rFonts w:hint="eastAsia"/>
                <w:bCs/>
              </w:rPr>
              <w:t>代表</w:t>
            </w:r>
            <w:r w:rsidRPr="008532A7">
              <w:rPr>
                <w:bCs/>
              </w:rPr>
              <w:t>host</w:t>
            </w:r>
            <w:r w:rsidRPr="008532A7">
              <w:rPr>
                <w:rFonts w:hint="eastAsia"/>
                <w:bCs/>
              </w:rPr>
              <w:t>；</w:t>
            </w:r>
            <w:r w:rsidRPr="008532A7">
              <w:rPr>
                <w:bCs/>
              </w:rPr>
              <w:t>n</w:t>
            </w:r>
            <w:r w:rsidRPr="008532A7">
              <w:rPr>
                <w:rFonts w:hint="eastAsia"/>
                <w:bCs/>
              </w:rPr>
              <w:t>代表</w:t>
            </w:r>
            <w:r w:rsidRPr="008532A7">
              <w:rPr>
                <w:bCs/>
              </w:rPr>
              <w:t>network s</w:t>
            </w:r>
            <w:r w:rsidRPr="008532A7">
              <w:rPr>
                <w:rFonts w:hint="eastAsia"/>
                <w:bCs/>
              </w:rPr>
              <w:t>代表</w:t>
            </w:r>
            <w:r w:rsidRPr="008532A7">
              <w:rPr>
                <w:bCs/>
              </w:rPr>
              <w:t>short</w:t>
            </w:r>
            <w:r w:rsidRPr="008532A7">
              <w:rPr>
                <w:rFonts w:hint="eastAsia"/>
                <w:bCs/>
              </w:rPr>
              <w:t>；</w:t>
            </w:r>
            <w:r w:rsidRPr="008532A7">
              <w:rPr>
                <w:bCs/>
              </w:rPr>
              <w:t>l</w:t>
            </w:r>
            <w:r w:rsidRPr="008532A7">
              <w:rPr>
                <w:rFonts w:hint="eastAsia"/>
                <w:bCs/>
              </w:rPr>
              <w:t>代表</w:t>
            </w:r>
            <w:r w:rsidRPr="008532A7">
              <w:rPr>
                <w:bCs/>
              </w:rPr>
              <w:t>long</w:t>
            </w:r>
          </w:p>
          <w:p w:rsidR="007A036B" w:rsidRPr="008532A7" w:rsidRDefault="007A036B" w:rsidP="00147275">
            <w:pPr>
              <w:rPr>
                <w:b/>
                <w:bCs/>
              </w:rPr>
            </w:pPr>
          </w:p>
        </w:tc>
      </w:tr>
      <w:tr w:rsidR="007A036B" w:rsidTr="00147275">
        <w:tc>
          <w:tcPr>
            <w:tcW w:w="8522" w:type="dxa"/>
          </w:tcPr>
          <w:p w:rsidR="007A036B" w:rsidRDefault="007A036B" w:rsidP="00147275">
            <w:pPr>
              <w:rPr>
                <w:b/>
                <w:bCs/>
              </w:rPr>
            </w:pPr>
            <w:r w:rsidRPr="00C04589">
              <w:rPr>
                <w:rFonts w:hint="eastAsia"/>
                <w:b/>
                <w:bCs/>
              </w:rPr>
              <w:t>地址转换函数</w:t>
            </w:r>
          </w:p>
          <w:p w:rsidR="007A036B" w:rsidRPr="00C04589" w:rsidRDefault="007A036B" w:rsidP="00657ADF">
            <w:pPr>
              <w:numPr>
                <w:ilvl w:val="0"/>
                <w:numId w:val="76"/>
              </w:numPr>
              <w:rPr>
                <w:bCs/>
              </w:rPr>
            </w:pPr>
            <w:r w:rsidRPr="00C04589">
              <w:rPr>
                <w:bCs/>
              </w:rPr>
              <w:t>#include &lt;netinet/in.h&gt;</w:t>
            </w:r>
          </w:p>
          <w:p w:rsidR="007A036B" w:rsidRPr="00C04589" w:rsidRDefault="007A036B" w:rsidP="00657ADF">
            <w:pPr>
              <w:numPr>
                <w:ilvl w:val="0"/>
                <w:numId w:val="76"/>
              </w:numPr>
              <w:rPr>
                <w:bCs/>
              </w:rPr>
            </w:pPr>
            <w:r w:rsidRPr="00C04589">
              <w:rPr>
                <w:bCs/>
              </w:rPr>
              <w:t>#include &lt;arpa/inet.h&gt;</w:t>
            </w:r>
          </w:p>
          <w:p w:rsidR="007A036B" w:rsidRPr="00C04589" w:rsidRDefault="007A036B" w:rsidP="00657ADF">
            <w:pPr>
              <w:numPr>
                <w:ilvl w:val="0"/>
                <w:numId w:val="76"/>
              </w:numPr>
              <w:rPr>
                <w:bCs/>
              </w:rPr>
            </w:pPr>
            <w:r w:rsidRPr="00C04589">
              <w:rPr>
                <w:bCs/>
              </w:rPr>
              <w:t>int inet_aton(const char *cp, struct in_addr *inp);</w:t>
            </w:r>
          </w:p>
          <w:p w:rsidR="007A036B" w:rsidRPr="00C04589" w:rsidRDefault="007A036B" w:rsidP="00657ADF">
            <w:pPr>
              <w:numPr>
                <w:ilvl w:val="0"/>
                <w:numId w:val="76"/>
              </w:numPr>
              <w:rPr>
                <w:bCs/>
              </w:rPr>
            </w:pPr>
            <w:r w:rsidRPr="00C04589">
              <w:rPr>
                <w:bCs/>
              </w:rPr>
              <w:t>in_addr_t inet_addr(const char *cp);</w:t>
            </w:r>
          </w:p>
          <w:p w:rsidR="007A036B" w:rsidRPr="00BA1588" w:rsidRDefault="007A036B" w:rsidP="00657ADF">
            <w:pPr>
              <w:numPr>
                <w:ilvl w:val="0"/>
                <w:numId w:val="76"/>
              </w:numPr>
              <w:rPr>
                <w:bCs/>
              </w:rPr>
            </w:pPr>
            <w:r w:rsidRPr="00C04589">
              <w:rPr>
                <w:bCs/>
              </w:rPr>
              <w:t>char *inet_ntoa(struct in_addr in);</w:t>
            </w:r>
          </w:p>
        </w:tc>
      </w:tr>
      <w:tr w:rsidR="007A036B" w:rsidTr="00147275">
        <w:tc>
          <w:tcPr>
            <w:tcW w:w="8522" w:type="dxa"/>
          </w:tcPr>
          <w:p w:rsidR="007A036B" w:rsidRDefault="007A036B" w:rsidP="00147275">
            <w:pPr>
              <w:rPr>
                <w:b/>
                <w:bCs/>
              </w:rPr>
            </w:pPr>
            <w:r w:rsidRPr="00BC2E12">
              <w:rPr>
                <w:rFonts w:hint="eastAsia"/>
                <w:b/>
                <w:bCs/>
              </w:rPr>
              <w:t>套接字类型</w:t>
            </w:r>
          </w:p>
          <w:p w:rsidR="007A036B" w:rsidRPr="00BC2E12" w:rsidRDefault="007A036B" w:rsidP="00657ADF">
            <w:pPr>
              <w:numPr>
                <w:ilvl w:val="0"/>
                <w:numId w:val="77"/>
              </w:numPr>
              <w:rPr>
                <w:bCs/>
              </w:rPr>
            </w:pPr>
            <w:r w:rsidRPr="00BC2E12">
              <w:rPr>
                <w:rFonts w:hint="eastAsia"/>
                <w:bCs/>
              </w:rPr>
              <w:t>流式套接字</w:t>
            </w:r>
            <w:r w:rsidRPr="00BC2E12">
              <w:rPr>
                <w:bCs/>
              </w:rPr>
              <w:t>(SOCK_STREAM)</w:t>
            </w:r>
          </w:p>
          <w:p w:rsidR="007A036B" w:rsidRPr="00BC2E12" w:rsidRDefault="007A036B" w:rsidP="00147275">
            <w:pPr>
              <w:rPr>
                <w:bCs/>
              </w:rPr>
            </w:pPr>
            <w:r w:rsidRPr="00BC2E12">
              <w:rPr>
                <w:bCs/>
              </w:rPr>
              <w:tab/>
            </w:r>
            <w:r w:rsidRPr="00BC2E12">
              <w:rPr>
                <w:bCs/>
              </w:rPr>
              <w:t>提供面向连接的、可靠的数据传输服务，数据无差错，无重复的发送，且按发送顺序接收。</w:t>
            </w:r>
          </w:p>
          <w:p w:rsidR="007A036B" w:rsidRPr="00BC2E12" w:rsidRDefault="007A036B" w:rsidP="00657ADF">
            <w:pPr>
              <w:numPr>
                <w:ilvl w:val="0"/>
                <w:numId w:val="78"/>
              </w:numPr>
              <w:rPr>
                <w:bCs/>
              </w:rPr>
            </w:pPr>
            <w:r w:rsidRPr="00BC2E12">
              <w:rPr>
                <w:rFonts w:hint="eastAsia"/>
                <w:bCs/>
              </w:rPr>
              <w:t>数据报式套接字</w:t>
            </w:r>
            <w:r w:rsidRPr="00BC2E12">
              <w:rPr>
                <w:bCs/>
              </w:rPr>
              <w:t>(SOCK_DGRAM)</w:t>
            </w:r>
          </w:p>
          <w:p w:rsidR="007A036B" w:rsidRPr="00BC2E12" w:rsidRDefault="007A036B" w:rsidP="00147275">
            <w:pPr>
              <w:rPr>
                <w:bCs/>
              </w:rPr>
            </w:pPr>
            <w:r w:rsidRPr="00BC2E12">
              <w:rPr>
                <w:bCs/>
              </w:rPr>
              <w:tab/>
            </w:r>
            <w:r w:rsidRPr="00BC2E12">
              <w:rPr>
                <w:bCs/>
              </w:rPr>
              <w:t>提供无连接服务。不提供无错保证，数据可能丢失或重复，并且接收顺序混乱。</w:t>
            </w:r>
          </w:p>
          <w:p w:rsidR="007A036B" w:rsidRPr="00BC2E12" w:rsidRDefault="007A036B" w:rsidP="00657ADF">
            <w:pPr>
              <w:numPr>
                <w:ilvl w:val="0"/>
                <w:numId w:val="79"/>
              </w:numPr>
              <w:rPr>
                <w:bCs/>
              </w:rPr>
            </w:pPr>
            <w:r w:rsidRPr="00BC2E12">
              <w:rPr>
                <w:rFonts w:hint="eastAsia"/>
                <w:bCs/>
              </w:rPr>
              <w:t>原始套接字（</w:t>
            </w:r>
            <w:r w:rsidRPr="00BC2E12">
              <w:rPr>
                <w:bCs/>
              </w:rPr>
              <w:t>SOCK_RAW</w:t>
            </w:r>
            <w:r w:rsidRPr="00BC2E12">
              <w:rPr>
                <w:rFonts w:hint="eastAsia"/>
                <w:bCs/>
              </w:rPr>
              <w:t>）</w:t>
            </w:r>
          </w:p>
          <w:p w:rsidR="007A036B" w:rsidRPr="00BC2E12" w:rsidRDefault="007A036B" w:rsidP="00147275">
            <w:pPr>
              <w:rPr>
                <w:bCs/>
              </w:rPr>
            </w:pPr>
          </w:p>
        </w:tc>
      </w:tr>
      <w:tr w:rsidR="007A036B" w:rsidTr="00147275">
        <w:tc>
          <w:tcPr>
            <w:tcW w:w="8522" w:type="dxa"/>
          </w:tcPr>
          <w:p w:rsidR="007A036B" w:rsidRPr="00B13C64" w:rsidRDefault="007A036B" w:rsidP="00147275">
            <w:pPr>
              <w:rPr>
                <w:b/>
                <w:bCs/>
              </w:rPr>
            </w:pPr>
          </w:p>
        </w:tc>
      </w:tr>
      <w:tr w:rsidR="007A036B" w:rsidTr="00147275">
        <w:tc>
          <w:tcPr>
            <w:tcW w:w="8522" w:type="dxa"/>
          </w:tcPr>
          <w:p w:rsidR="007A036B" w:rsidRPr="00B13C64" w:rsidRDefault="007A036B" w:rsidP="00147275">
            <w:pPr>
              <w:rPr>
                <w:b/>
                <w:bCs/>
              </w:rPr>
            </w:pPr>
          </w:p>
        </w:tc>
      </w:tr>
    </w:tbl>
    <w:p w:rsidR="007A036B" w:rsidRDefault="007A036B" w:rsidP="007A036B">
      <w:pPr>
        <w:pStyle w:val="3"/>
      </w:pPr>
      <w:r>
        <w:rPr>
          <w:rFonts w:hint="eastAsia"/>
        </w:rPr>
        <w:t>2</w:t>
      </w:r>
      <w:r w:rsidR="00E77BC9">
        <w:t xml:space="preserve"> </w:t>
      </w:r>
      <w:r>
        <w:rPr>
          <w:rFonts w:hint="eastAsia"/>
        </w:rPr>
        <w:t>SocketApi</w:t>
      </w:r>
      <w:r>
        <w:rPr>
          <w:rFonts w:hint="eastAsia"/>
        </w:rPr>
        <w:t>基本编程模型</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r w:rsidRPr="001B0ABF">
              <w:rPr>
                <w:b/>
                <w:bCs/>
              </w:rPr>
              <w:t>TCP</w:t>
            </w:r>
            <w:r w:rsidRPr="001B0ABF">
              <w:rPr>
                <w:rFonts w:hint="eastAsia"/>
                <w:b/>
                <w:bCs/>
              </w:rPr>
              <w:t>客户</w:t>
            </w:r>
            <w:r w:rsidRPr="001B0ABF">
              <w:rPr>
                <w:b/>
                <w:bCs/>
              </w:rPr>
              <w:t>/</w:t>
            </w:r>
            <w:r w:rsidRPr="001B0ABF">
              <w:rPr>
                <w:rFonts w:hint="eastAsia"/>
                <w:b/>
                <w:bCs/>
              </w:rPr>
              <w:t>服务器模型</w:t>
            </w:r>
            <w:r>
              <w:rPr>
                <w:rFonts w:hint="eastAsia"/>
                <w:b/>
                <w:bCs/>
              </w:rPr>
              <w:t xml:space="preserve"> </w:t>
            </w:r>
          </w:p>
          <w:p w:rsidR="007A036B" w:rsidRDefault="007A036B" w:rsidP="00147275">
            <w:r w:rsidRPr="00C34DEE">
              <w:rPr>
                <w:noProof/>
              </w:rPr>
              <w:lastRenderedPageBreak/>
              <w:drawing>
                <wp:inline distT="0" distB="0" distL="0" distR="0" wp14:anchorId="61C78ED8" wp14:editId="3FBFE0AA">
                  <wp:extent cx="4204741" cy="4447790"/>
                  <wp:effectExtent l="0" t="0" r="5715" b="0"/>
                  <wp:docPr id="86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07884" cy="4451114"/>
                          </a:xfrm>
                          <a:prstGeom prst="rect">
                            <a:avLst/>
                          </a:prstGeom>
                          <a:noFill/>
                          <a:ln>
                            <a:noFill/>
                          </a:ln>
                          <a:effectLst/>
                          <a:extLst/>
                        </pic:spPr>
                      </pic:pic>
                    </a:graphicData>
                  </a:graphic>
                </wp:inline>
              </w:drawing>
            </w:r>
          </w:p>
          <w:p w:rsidR="007A036B" w:rsidRDefault="007A036B" w:rsidP="00147275"/>
          <w:p w:rsidR="007A036B" w:rsidRDefault="007A036B" w:rsidP="00147275">
            <w:r>
              <w:object w:dxaOrig="6861" w:dyaOrig="4518">
                <v:shape id="_x0000_i1034" type="#_x0000_t75" style="width:342.45pt;height:225.4pt" o:ole="">
                  <v:imagedata r:id="rId140" o:title=""/>
                </v:shape>
                <o:OLEObject Type="Embed" ProgID="PBrush" ShapeID="_x0000_i1034" DrawAspect="Content" ObjectID="_1533063453" r:id="rId141"/>
              </w:object>
            </w:r>
          </w:p>
          <w:p w:rsidR="007A036B" w:rsidRDefault="007A036B" w:rsidP="00147275"/>
          <w:p w:rsidR="007A036B" w:rsidRDefault="007A036B" w:rsidP="00147275">
            <w:r>
              <w:object w:dxaOrig="10164" w:dyaOrig="1934">
                <v:shape id="_x0000_i1035" type="#_x0000_t75" style="width:415.7pt;height:78.9pt" o:ole="">
                  <v:imagedata r:id="rId142" o:title=""/>
                </v:shape>
                <o:OLEObject Type="Embed" ProgID="PBrush" ShapeID="_x0000_i1035" DrawAspect="Content" ObjectID="_1533063454" r:id="rId143"/>
              </w:object>
            </w:r>
          </w:p>
          <w:p w:rsidR="007A036B" w:rsidRDefault="007A036B" w:rsidP="00147275">
            <w:r>
              <w:rPr>
                <w:rFonts w:hint="eastAsia"/>
                <w:b/>
                <w:bCs/>
              </w:rPr>
              <w:t>简单服务器模型</w:t>
            </w:r>
          </w:p>
          <w:p w:rsidR="007A036B" w:rsidRDefault="007A036B" w:rsidP="00147275">
            <w:r w:rsidRPr="00C34DEE">
              <w:rPr>
                <w:noProof/>
              </w:rPr>
              <w:drawing>
                <wp:inline distT="0" distB="0" distL="0" distR="0" wp14:anchorId="3F1ABEB0" wp14:editId="0012331E">
                  <wp:extent cx="5486400" cy="991870"/>
                  <wp:effectExtent l="0" t="0" r="0" b="0"/>
                  <wp:docPr id="87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5"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991870"/>
                          </a:xfrm>
                          <a:prstGeom prst="rect">
                            <a:avLst/>
                          </a:prstGeom>
                          <a:noFill/>
                          <a:extLst/>
                        </pic:spPr>
                      </pic:pic>
                    </a:graphicData>
                  </a:graphic>
                </wp:inline>
              </w:drawing>
            </w:r>
          </w:p>
        </w:tc>
      </w:tr>
      <w:tr w:rsidR="007A036B" w:rsidTr="00147275">
        <w:tc>
          <w:tcPr>
            <w:tcW w:w="8522" w:type="dxa"/>
          </w:tcPr>
          <w:p w:rsidR="007A036B" w:rsidRDefault="007A036B" w:rsidP="00147275"/>
        </w:tc>
      </w:tr>
    </w:tbl>
    <w:p w:rsidR="007A036B" w:rsidRDefault="007A036B" w:rsidP="007A036B">
      <w:pPr>
        <w:pStyle w:val="3"/>
      </w:pPr>
      <w:r>
        <w:rPr>
          <w:rFonts w:hint="eastAsia"/>
        </w:rPr>
        <w:t>3</w:t>
      </w:r>
      <w:r w:rsidR="00502DD2">
        <w:t xml:space="preserve"> </w:t>
      </w:r>
      <w:r>
        <w:rPr>
          <w:rFonts w:hint="eastAsia"/>
        </w:rPr>
        <w:t>Socket Api</w:t>
      </w:r>
      <w:r>
        <w:rPr>
          <w:rFonts w:hint="eastAsia"/>
        </w:rPr>
        <w:t>基本实践</w:t>
      </w:r>
    </w:p>
    <w:p w:rsidR="007A036B" w:rsidRDefault="007A036B" w:rsidP="007A036B">
      <w:pPr>
        <w:pStyle w:val="4"/>
      </w:pPr>
      <w:r>
        <w:rPr>
          <w:rFonts w:hint="eastAsia"/>
        </w:rPr>
        <w:t>Socket API</w:t>
      </w:r>
      <w:r>
        <w:rPr>
          <w:rFonts w:hint="eastAsia"/>
        </w:rPr>
        <w:t>基本用法</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r w:rsidRPr="00470E70">
              <w:rPr>
                <w:b/>
                <w:bCs/>
              </w:rPr>
              <w:t>socket</w:t>
            </w:r>
            <w:r w:rsidRPr="00470E70">
              <w:rPr>
                <w:rFonts w:hint="eastAsia"/>
                <w:b/>
                <w:bCs/>
              </w:rPr>
              <w:t>函数</w:t>
            </w:r>
          </w:p>
          <w:p w:rsidR="007A036B" w:rsidRPr="00470E70" w:rsidRDefault="007A036B" w:rsidP="00657ADF">
            <w:pPr>
              <w:numPr>
                <w:ilvl w:val="0"/>
                <w:numId w:val="80"/>
              </w:numPr>
            </w:pPr>
            <w:r w:rsidRPr="00470E70">
              <w:rPr>
                <w:rFonts w:hint="eastAsia"/>
              </w:rPr>
              <w:t>包含头文件</w:t>
            </w:r>
            <w:r w:rsidRPr="00470E70">
              <w:rPr>
                <w:rFonts w:hint="eastAsia"/>
              </w:rPr>
              <w:t>&lt;sys/socket.h&gt;</w:t>
            </w:r>
          </w:p>
          <w:p w:rsidR="007A036B" w:rsidRPr="00470E70" w:rsidRDefault="007A036B" w:rsidP="00657ADF">
            <w:pPr>
              <w:numPr>
                <w:ilvl w:val="0"/>
                <w:numId w:val="80"/>
              </w:numPr>
            </w:pPr>
            <w:r w:rsidRPr="00470E70">
              <w:rPr>
                <w:rFonts w:hint="eastAsia"/>
              </w:rPr>
              <w:t>功能：创建一个套接字用于通信</w:t>
            </w:r>
          </w:p>
          <w:p w:rsidR="007A036B" w:rsidRPr="00470E70" w:rsidRDefault="007A036B" w:rsidP="00657ADF">
            <w:pPr>
              <w:numPr>
                <w:ilvl w:val="0"/>
                <w:numId w:val="80"/>
              </w:numPr>
            </w:pPr>
            <w:r w:rsidRPr="00470E70">
              <w:rPr>
                <w:rFonts w:hint="eastAsia"/>
              </w:rPr>
              <w:t>原型</w:t>
            </w:r>
          </w:p>
          <w:p w:rsidR="007A036B" w:rsidRPr="00470E70" w:rsidRDefault="007A036B" w:rsidP="00657ADF">
            <w:pPr>
              <w:numPr>
                <w:ilvl w:val="1"/>
                <w:numId w:val="80"/>
              </w:numPr>
            </w:pPr>
            <w:r w:rsidRPr="00470E70">
              <w:rPr>
                <w:lang w:val="sv-SE"/>
              </w:rPr>
              <w:t>int socket(int domain, int type, int protocol);</w:t>
            </w:r>
          </w:p>
          <w:p w:rsidR="007A036B" w:rsidRPr="00470E70" w:rsidRDefault="007A036B" w:rsidP="00657ADF">
            <w:pPr>
              <w:numPr>
                <w:ilvl w:val="0"/>
                <w:numId w:val="80"/>
              </w:numPr>
            </w:pPr>
            <w:r w:rsidRPr="00470E70">
              <w:rPr>
                <w:rFonts w:hint="eastAsia"/>
              </w:rPr>
              <w:t>参数</w:t>
            </w:r>
          </w:p>
          <w:p w:rsidR="007A036B" w:rsidRPr="00470E70" w:rsidRDefault="007A036B" w:rsidP="00657ADF">
            <w:pPr>
              <w:numPr>
                <w:ilvl w:val="1"/>
                <w:numId w:val="80"/>
              </w:numPr>
            </w:pPr>
            <w:r w:rsidRPr="00470E70">
              <w:rPr>
                <w:lang w:val="sv-SE"/>
              </w:rPr>
              <w:t>domain</w:t>
            </w:r>
            <w:r w:rsidRPr="00470E70">
              <w:t xml:space="preserve"> </w:t>
            </w:r>
            <w:r w:rsidRPr="00470E70">
              <w:rPr>
                <w:rFonts w:hint="eastAsia"/>
              </w:rPr>
              <w:t>：指定通信协议族（</w:t>
            </w:r>
            <w:r w:rsidRPr="00470E70">
              <w:t>protocol family</w:t>
            </w:r>
            <w:r w:rsidRPr="00470E70">
              <w:rPr>
                <w:rFonts w:hint="eastAsia"/>
              </w:rPr>
              <w:t>）</w:t>
            </w:r>
          </w:p>
          <w:p w:rsidR="007A036B" w:rsidRPr="00470E70" w:rsidRDefault="007A036B" w:rsidP="00657ADF">
            <w:pPr>
              <w:numPr>
                <w:ilvl w:val="1"/>
                <w:numId w:val="80"/>
              </w:numPr>
            </w:pPr>
            <w:r w:rsidRPr="00470E70">
              <w:t>type</w:t>
            </w:r>
            <w:r w:rsidRPr="00470E70">
              <w:rPr>
                <w:rFonts w:hint="eastAsia"/>
              </w:rPr>
              <w:t>：指定</w:t>
            </w:r>
            <w:r w:rsidRPr="00470E70">
              <w:t>socket</w:t>
            </w:r>
            <w:r w:rsidRPr="00470E70">
              <w:rPr>
                <w:rFonts w:hint="eastAsia"/>
              </w:rPr>
              <w:t>类型，流式套接字</w:t>
            </w:r>
            <w:r w:rsidRPr="00470E70">
              <w:t>SOCK_STREAM</w:t>
            </w:r>
            <w:r w:rsidRPr="00470E70">
              <w:rPr>
                <w:rFonts w:hint="eastAsia"/>
              </w:rPr>
              <w:t>，数据报套接字</w:t>
            </w:r>
            <w:r w:rsidRPr="00470E70">
              <w:t>SOCK_DGRAM</w:t>
            </w:r>
            <w:r w:rsidRPr="00470E70">
              <w:rPr>
                <w:rFonts w:hint="eastAsia"/>
              </w:rPr>
              <w:t>，原始套接字</w:t>
            </w:r>
            <w:r w:rsidRPr="00470E70">
              <w:t>SOCK_RAW</w:t>
            </w:r>
          </w:p>
          <w:p w:rsidR="007A036B" w:rsidRPr="00470E70" w:rsidRDefault="007A036B" w:rsidP="00657ADF">
            <w:pPr>
              <w:numPr>
                <w:ilvl w:val="1"/>
                <w:numId w:val="80"/>
              </w:numPr>
            </w:pPr>
            <w:r w:rsidRPr="00470E70">
              <w:rPr>
                <w:lang w:val="sv-SE"/>
              </w:rPr>
              <w:t>protocol</w:t>
            </w:r>
            <w:r w:rsidRPr="00470E70">
              <w:t xml:space="preserve"> </w:t>
            </w:r>
            <w:r w:rsidRPr="00470E70">
              <w:rPr>
                <w:rFonts w:hint="eastAsia"/>
              </w:rPr>
              <w:t>：协议类型</w:t>
            </w:r>
          </w:p>
          <w:p w:rsidR="007A036B" w:rsidRPr="00470E70" w:rsidRDefault="007A036B" w:rsidP="00657ADF">
            <w:pPr>
              <w:numPr>
                <w:ilvl w:val="0"/>
                <w:numId w:val="80"/>
              </w:numPr>
            </w:pPr>
            <w:r w:rsidRPr="00470E70">
              <w:rPr>
                <w:rFonts w:hint="eastAsia"/>
              </w:rPr>
              <w:t>返回值：成功返回非负整数，</w:t>
            </w:r>
            <w:r w:rsidRPr="00470E70">
              <w:rPr>
                <w:rFonts w:hint="eastAsia"/>
              </w:rPr>
              <w:t xml:space="preserve"> </w:t>
            </w:r>
            <w:r w:rsidRPr="00470E70">
              <w:rPr>
                <w:rFonts w:hint="eastAsia"/>
              </w:rPr>
              <w:t>它与文件描述符类似，我们把它称为套接口描述字，简称套接字。失败返回</w:t>
            </w:r>
            <w:r w:rsidRPr="00470E70">
              <w:rPr>
                <w:rFonts w:hint="eastAsia"/>
              </w:rPr>
              <w:t>-1</w:t>
            </w:r>
          </w:p>
          <w:p w:rsidR="007A036B" w:rsidRPr="00C1739E" w:rsidRDefault="007A036B" w:rsidP="00147275"/>
        </w:tc>
      </w:tr>
      <w:tr w:rsidR="007A036B" w:rsidTr="00147275">
        <w:tc>
          <w:tcPr>
            <w:tcW w:w="8522" w:type="dxa"/>
          </w:tcPr>
          <w:p w:rsidR="007A036B" w:rsidRDefault="007A036B" w:rsidP="00147275">
            <w:r w:rsidRPr="00470E70">
              <w:rPr>
                <w:b/>
                <w:bCs/>
              </w:rPr>
              <w:t>bind</w:t>
            </w:r>
            <w:r w:rsidRPr="00470E70">
              <w:rPr>
                <w:rFonts w:hint="eastAsia"/>
                <w:b/>
                <w:bCs/>
              </w:rPr>
              <w:t>函数</w:t>
            </w:r>
          </w:p>
          <w:p w:rsidR="007A036B" w:rsidRPr="00470E70" w:rsidRDefault="007A036B" w:rsidP="00657ADF">
            <w:pPr>
              <w:numPr>
                <w:ilvl w:val="0"/>
                <w:numId w:val="81"/>
              </w:numPr>
            </w:pPr>
            <w:r w:rsidRPr="00470E70">
              <w:rPr>
                <w:rFonts w:hint="eastAsia"/>
              </w:rPr>
              <w:t>包含头文件</w:t>
            </w:r>
            <w:r w:rsidRPr="00470E70">
              <w:rPr>
                <w:rFonts w:hint="eastAsia"/>
              </w:rPr>
              <w:t>&lt;sys/socket.h&gt;</w:t>
            </w:r>
          </w:p>
          <w:p w:rsidR="007A036B" w:rsidRPr="00470E70" w:rsidRDefault="007A036B" w:rsidP="00657ADF">
            <w:pPr>
              <w:numPr>
                <w:ilvl w:val="0"/>
                <w:numId w:val="81"/>
              </w:numPr>
            </w:pPr>
            <w:r w:rsidRPr="00470E70">
              <w:rPr>
                <w:rFonts w:hint="eastAsia"/>
              </w:rPr>
              <w:t>功能：绑定一个本地地址到套接字</w:t>
            </w:r>
          </w:p>
          <w:p w:rsidR="007A036B" w:rsidRPr="00470E70" w:rsidRDefault="007A036B" w:rsidP="00657ADF">
            <w:pPr>
              <w:numPr>
                <w:ilvl w:val="0"/>
                <w:numId w:val="81"/>
              </w:numPr>
            </w:pPr>
            <w:r w:rsidRPr="00470E70">
              <w:rPr>
                <w:rFonts w:hint="eastAsia"/>
              </w:rPr>
              <w:t>原型</w:t>
            </w:r>
          </w:p>
          <w:p w:rsidR="007A036B" w:rsidRPr="00470E70" w:rsidRDefault="007A036B" w:rsidP="00657ADF">
            <w:pPr>
              <w:numPr>
                <w:ilvl w:val="1"/>
                <w:numId w:val="81"/>
              </w:numPr>
            </w:pPr>
            <w:r w:rsidRPr="00470E70">
              <w:rPr>
                <w:lang w:val="sv-SE"/>
              </w:rPr>
              <w:t>int bind(int sockfd, const struct sockaddr *addr, socklen_t addrlen);</w:t>
            </w:r>
          </w:p>
          <w:p w:rsidR="007A036B" w:rsidRPr="00470E70" w:rsidRDefault="007A036B" w:rsidP="00657ADF">
            <w:pPr>
              <w:numPr>
                <w:ilvl w:val="0"/>
                <w:numId w:val="81"/>
              </w:numPr>
            </w:pPr>
            <w:r w:rsidRPr="00470E70">
              <w:rPr>
                <w:rFonts w:hint="eastAsia"/>
              </w:rPr>
              <w:t>参数</w:t>
            </w:r>
          </w:p>
          <w:p w:rsidR="007A036B" w:rsidRPr="00470E70" w:rsidRDefault="007A036B" w:rsidP="00657ADF">
            <w:pPr>
              <w:numPr>
                <w:ilvl w:val="1"/>
                <w:numId w:val="81"/>
              </w:numPr>
            </w:pPr>
            <w:r w:rsidRPr="00470E70">
              <w:t>sockfd</w:t>
            </w:r>
            <w:r w:rsidRPr="00470E70">
              <w:rPr>
                <w:rFonts w:hint="eastAsia"/>
              </w:rPr>
              <w:t>：</w:t>
            </w:r>
            <w:r w:rsidRPr="00470E70">
              <w:rPr>
                <w:rFonts w:hint="eastAsia"/>
              </w:rPr>
              <w:t>s</w:t>
            </w:r>
            <w:r w:rsidRPr="00470E70">
              <w:t>ocket</w:t>
            </w:r>
            <w:r w:rsidRPr="00470E70">
              <w:rPr>
                <w:rFonts w:hint="eastAsia"/>
              </w:rPr>
              <w:t>函数返回的套接字</w:t>
            </w:r>
          </w:p>
          <w:p w:rsidR="007A036B" w:rsidRPr="00470E70" w:rsidRDefault="007A036B" w:rsidP="00657ADF">
            <w:pPr>
              <w:numPr>
                <w:ilvl w:val="1"/>
                <w:numId w:val="81"/>
              </w:numPr>
            </w:pPr>
            <w:r w:rsidRPr="00470E70">
              <w:t>addr</w:t>
            </w:r>
            <w:r w:rsidRPr="00470E70">
              <w:rPr>
                <w:rFonts w:hint="eastAsia"/>
              </w:rPr>
              <w:t>：要绑定的地址</w:t>
            </w:r>
          </w:p>
          <w:p w:rsidR="007A036B" w:rsidRPr="00470E70" w:rsidRDefault="007A036B" w:rsidP="00657ADF">
            <w:pPr>
              <w:numPr>
                <w:ilvl w:val="1"/>
                <w:numId w:val="81"/>
              </w:numPr>
            </w:pPr>
            <w:r w:rsidRPr="00470E70">
              <w:t>addrlen</w:t>
            </w:r>
            <w:r w:rsidRPr="00470E70">
              <w:rPr>
                <w:rFonts w:hint="eastAsia"/>
              </w:rPr>
              <w:t>：地址长度</w:t>
            </w:r>
          </w:p>
          <w:p w:rsidR="007A036B" w:rsidRPr="00470E70" w:rsidRDefault="007A036B" w:rsidP="00657ADF">
            <w:pPr>
              <w:numPr>
                <w:ilvl w:val="0"/>
                <w:numId w:val="81"/>
              </w:numPr>
            </w:pPr>
            <w:r w:rsidRPr="00470E70">
              <w:rPr>
                <w:rFonts w:hint="eastAsia"/>
              </w:rPr>
              <w:lastRenderedPageBreak/>
              <w:t>返回值：成功返回</w:t>
            </w:r>
            <w:r w:rsidRPr="00470E70">
              <w:t>0</w:t>
            </w:r>
            <w:r w:rsidRPr="00470E70">
              <w:rPr>
                <w:rFonts w:hint="eastAsia"/>
              </w:rPr>
              <w:t>，失败返回</w:t>
            </w:r>
            <w:r w:rsidRPr="00470E70">
              <w:rPr>
                <w:rFonts w:hint="eastAsia"/>
              </w:rPr>
              <w:t>-1</w:t>
            </w:r>
          </w:p>
          <w:p w:rsidR="007A036B" w:rsidRPr="00470E70" w:rsidRDefault="007A036B" w:rsidP="00147275"/>
        </w:tc>
      </w:tr>
      <w:tr w:rsidR="007A036B" w:rsidTr="00147275">
        <w:tc>
          <w:tcPr>
            <w:tcW w:w="8522" w:type="dxa"/>
          </w:tcPr>
          <w:p w:rsidR="007A036B" w:rsidRDefault="007A036B" w:rsidP="00147275">
            <w:r w:rsidRPr="00470E70">
              <w:rPr>
                <w:b/>
                <w:bCs/>
              </w:rPr>
              <w:lastRenderedPageBreak/>
              <w:t>listen</w:t>
            </w:r>
            <w:r w:rsidRPr="00470E70">
              <w:rPr>
                <w:rFonts w:hint="eastAsia"/>
                <w:b/>
                <w:bCs/>
              </w:rPr>
              <w:t>函数</w:t>
            </w:r>
          </w:p>
          <w:p w:rsidR="007A036B" w:rsidRPr="00470E70" w:rsidRDefault="007A036B" w:rsidP="00657ADF">
            <w:pPr>
              <w:numPr>
                <w:ilvl w:val="0"/>
                <w:numId w:val="82"/>
              </w:numPr>
            </w:pPr>
            <w:r w:rsidRPr="00470E70">
              <w:rPr>
                <w:rFonts w:hint="eastAsia"/>
              </w:rPr>
              <w:t>一般来说，</w:t>
            </w:r>
            <w:r w:rsidRPr="00470E70">
              <w:t>listen</w:t>
            </w:r>
            <w:r w:rsidRPr="00470E70">
              <w:rPr>
                <w:rFonts w:hint="eastAsia"/>
              </w:rPr>
              <w:t>函数应该在调用</w:t>
            </w:r>
            <w:r w:rsidRPr="00470E70">
              <w:t>socket</w:t>
            </w:r>
            <w:r w:rsidRPr="00470E70">
              <w:rPr>
                <w:rFonts w:hint="eastAsia"/>
              </w:rPr>
              <w:t>和</w:t>
            </w:r>
            <w:r w:rsidRPr="00470E70">
              <w:t>bind</w:t>
            </w:r>
            <w:r w:rsidRPr="00470E70">
              <w:rPr>
                <w:rFonts w:hint="eastAsia"/>
              </w:rPr>
              <w:t>函数之后，调用函数</w:t>
            </w:r>
            <w:r w:rsidRPr="00470E70">
              <w:t>accept</w:t>
            </w:r>
            <w:r w:rsidRPr="00470E70">
              <w:rPr>
                <w:rFonts w:hint="eastAsia"/>
              </w:rPr>
              <w:t>之前调用。</w:t>
            </w:r>
          </w:p>
          <w:p w:rsidR="007A036B" w:rsidRPr="00470E70" w:rsidRDefault="007A036B" w:rsidP="00657ADF">
            <w:pPr>
              <w:numPr>
                <w:ilvl w:val="0"/>
                <w:numId w:val="82"/>
              </w:numPr>
            </w:pPr>
            <w:r w:rsidRPr="00470E70">
              <w:rPr>
                <w:rFonts w:hint="eastAsia"/>
              </w:rPr>
              <w:t>对于给定的监听套接口，内核要维护两个队列：</w:t>
            </w:r>
          </w:p>
          <w:p w:rsidR="007A036B" w:rsidRPr="00470E70" w:rsidRDefault="007A036B" w:rsidP="00657ADF">
            <w:pPr>
              <w:numPr>
                <w:ilvl w:val="1"/>
                <w:numId w:val="82"/>
              </w:numPr>
            </w:pPr>
            <w:r w:rsidRPr="00470E70">
              <w:t>1</w:t>
            </w:r>
            <w:r w:rsidRPr="00470E70">
              <w:rPr>
                <w:rFonts w:hint="eastAsia"/>
              </w:rPr>
              <w:t>、已由客户发出并到达服务器，服务器正在等待完成相应的</w:t>
            </w:r>
            <w:r w:rsidRPr="00470E70">
              <w:t>TCP</w:t>
            </w:r>
            <w:r w:rsidRPr="00470E70">
              <w:rPr>
                <w:rFonts w:hint="eastAsia"/>
              </w:rPr>
              <w:t>三路握手过程</w:t>
            </w:r>
          </w:p>
          <w:p w:rsidR="007A036B" w:rsidRPr="00470E70" w:rsidRDefault="007A036B" w:rsidP="00657ADF">
            <w:pPr>
              <w:numPr>
                <w:ilvl w:val="1"/>
                <w:numId w:val="82"/>
              </w:numPr>
            </w:pPr>
            <w:r w:rsidRPr="00470E70">
              <w:t>2</w:t>
            </w:r>
            <w:r w:rsidRPr="00470E70">
              <w:rPr>
                <w:rFonts w:hint="eastAsia"/>
              </w:rPr>
              <w:t>、已完成连接的队列</w:t>
            </w:r>
          </w:p>
          <w:p w:rsidR="007A036B" w:rsidRDefault="007A036B" w:rsidP="00147275"/>
          <w:p w:rsidR="007A036B" w:rsidRDefault="007A036B" w:rsidP="00147275">
            <w:r>
              <w:object w:dxaOrig="9106" w:dyaOrig="4927">
                <v:shape id="_x0000_i1036" type="#_x0000_t75" style="width:328.7pt;height:179.05pt" o:ole="">
                  <v:imagedata r:id="rId145" o:title=""/>
                </v:shape>
                <o:OLEObject Type="Embed" ProgID="PBrush" ShapeID="_x0000_i1036" DrawAspect="Content" ObjectID="_1533063455" r:id="rId146"/>
              </w:object>
            </w:r>
          </w:p>
          <w:p w:rsidR="007A036B" w:rsidRDefault="007A036B" w:rsidP="00147275"/>
          <w:p w:rsidR="007A036B" w:rsidRDefault="007A036B" w:rsidP="00147275">
            <w:r>
              <w:object w:dxaOrig="7581" w:dyaOrig="4518">
                <v:shape id="_x0000_i1037" type="#_x0000_t75" style="width:335.6pt;height:200.35pt" o:ole="">
                  <v:imagedata r:id="rId147" o:title=""/>
                </v:shape>
                <o:OLEObject Type="Embed" ProgID="PBrush" ShapeID="_x0000_i1037" DrawAspect="Content" ObjectID="_1533063456" r:id="rId148"/>
              </w:object>
            </w:r>
          </w:p>
          <w:p w:rsidR="007A036B" w:rsidRPr="00C1739E" w:rsidRDefault="007A036B" w:rsidP="00147275"/>
        </w:tc>
      </w:tr>
      <w:tr w:rsidR="007A036B" w:rsidTr="00147275">
        <w:tc>
          <w:tcPr>
            <w:tcW w:w="8522" w:type="dxa"/>
          </w:tcPr>
          <w:p w:rsidR="007A036B" w:rsidRDefault="007A036B" w:rsidP="00147275">
            <w:pPr>
              <w:rPr>
                <w:b/>
                <w:bCs/>
              </w:rPr>
            </w:pPr>
            <w:r w:rsidRPr="0096561D">
              <w:rPr>
                <w:b/>
                <w:bCs/>
              </w:rPr>
              <w:t>accept</w:t>
            </w:r>
            <w:r w:rsidRPr="0096561D">
              <w:rPr>
                <w:rFonts w:hint="eastAsia"/>
                <w:b/>
                <w:bCs/>
              </w:rPr>
              <w:t>函数</w:t>
            </w:r>
          </w:p>
          <w:p w:rsidR="007A036B" w:rsidRPr="0096561D" w:rsidRDefault="007A036B" w:rsidP="00657ADF">
            <w:pPr>
              <w:numPr>
                <w:ilvl w:val="0"/>
                <w:numId w:val="83"/>
              </w:numPr>
            </w:pPr>
            <w:r w:rsidRPr="0096561D">
              <w:rPr>
                <w:rFonts w:hint="eastAsia"/>
              </w:rPr>
              <w:t>包含头文件</w:t>
            </w:r>
            <w:r w:rsidRPr="0096561D">
              <w:rPr>
                <w:rFonts w:hint="eastAsia"/>
              </w:rPr>
              <w:t>&lt;sys/socket.h&gt;</w:t>
            </w:r>
          </w:p>
          <w:p w:rsidR="007A036B" w:rsidRPr="0096561D" w:rsidRDefault="007A036B" w:rsidP="00657ADF">
            <w:pPr>
              <w:numPr>
                <w:ilvl w:val="0"/>
                <w:numId w:val="83"/>
              </w:numPr>
            </w:pPr>
            <w:r w:rsidRPr="0096561D">
              <w:rPr>
                <w:rFonts w:hint="eastAsia"/>
              </w:rPr>
              <w:t>功能：从已完成连接队列返回第一个连接，如果已完成连接队列为空，则阻塞。</w:t>
            </w:r>
          </w:p>
          <w:p w:rsidR="007A036B" w:rsidRPr="0096561D" w:rsidRDefault="007A036B" w:rsidP="00657ADF">
            <w:pPr>
              <w:numPr>
                <w:ilvl w:val="0"/>
                <w:numId w:val="83"/>
              </w:numPr>
            </w:pPr>
            <w:r w:rsidRPr="0096561D">
              <w:rPr>
                <w:rFonts w:hint="eastAsia"/>
              </w:rPr>
              <w:t>原型</w:t>
            </w:r>
          </w:p>
          <w:p w:rsidR="007A036B" w:rsidRPr="0096561D" w:rsidRDefault="007A036B" w:rsidP="00657ADF">
            <w:pPr>
              <w:numPr>
                <w:ilvl w:val="1"/>
                <w:numId w:val="83"/>
              </w:numPr>
            </w:pPr>
            <w:r w:rsidRPr="0096561D">
              <w:t>int accept(int sockfd, struct sockaddr *addr, socklen_t *addrlen);</w:t>
            </w:r>
          </w:p>
          <w:p w:rsidR="007A036B" w:rsidRPr="0096561D" w:rsidRDefault="007A036B" w:rsidP="00657ADF">
            <w:pPr>
              <w:numPr>
                <w:ilvl w:val="0"/>
                <w:numId w:val="83"/>
              </w:numPr>
            </w:pPr>
            <w:r w:rsidRPr="0096561D">
              <w:rPr>
                <w:rFonts w:hint="eastAsia"/>
              </w:rPr>
              <w:t>参数</w:t>
            </w:r>
          </w:p>
          <w:p w:rsidR="007A036B" w:rsidRPr="0096561D" w:rsidRDefault="007A036B" w:rsidP="00657ADF">
            <w:pPr>
              <w:numPr>
                <w:ilvl w:val="1"/>
                <w:numId w:val="83"/>
              </w:numPr>
            </w:pPr>
            <w:r w:rsidRPr="0096561D">
              <w:t>sockfd</w:t>
            </w:r>
            <w:r w:rsidRPr="0096561D">
              <w:rPr>
                <w:rFonts w:hint="eastAsia"/>
              </w:rPr>
              <w:t>：服务器套接字</w:t>
            </w:r>
          </w:p>
          <w:p w:rsidR="007A036B" w:rsidRPr="0096561D" w:rsidRDefault="007A036B" w:rsidP="00657ADF">
            <w:pPr>
              <w:numPr>
                <w:ilvl w:val="1"/>
                <w:numId w:val="83"/>
              </w:numPr>
            </w:pPr>
            <w:r w:rsidRPr="0096561D">
              <w:lastRenderedPageBreak/>
              <w:t>addr</w:t>
            </w:r>
            <w:r w:rsidRPr="0096561D">
              <w:rPr>
                <w:rFonts w:hint="eastAsia"/>
              </w:rPr>
              <w:t>：将返回对等方的套接字地址</w:t>
            </w:r>
          </w:p>
          <w:p w:rsidR="007A036B" w:rsidRPr="0096561D" w:rsidRDefault="007A036B" w:rsidP="00657ADF">
            <w:pPr>
              <w:numPr>
                <w:ilvl w:val="1"/>
                <w:numId w:val="83"/>
              </w:numPr>
            </w:pPr>
            <w:r w:rsidRPr="0096561D">
              <w:t>addrlen</w:t>
            </w:r>
            <w:r w:rsidRPr="0096561D">
              <w:rPr>
                <w:rFonts w:hint="eastAsia"/>
              </w:rPr>
              <w:t>：返回对等方的套接字地址长度</w:t>
            </w:r>
          </w:p>
          <w:p w:rsidR="007A036B" w:rsidRPr="0096561D" w:rsidRDefault="007A036B" w:rsidP="00657ADF">
            <w:pPr>
              <w:numPr>
                <w:ilvl w:val="0"/>
                <w:numId w:val="83"/>
              </w:numPr>
            </w:pPr>
            <w:r w:rsidRPr="0096561D">
              <w:rPr>
                <w:rFonts w:hint="eastAsia"/>
              </w:rPr>
              <w:t>返回值：成功返回非负整数，失败返回</w:t>
            </w:r>
            <w:r w:rsidRPr="0096561D">
              <w:rPr>
                <w:rFonts w:hint="eastAsia"/>
              </w:rPr>
              <w:t>-1</w:t>
            </w:r>
          </w:p>
          <w:p w:rsidR="007A036B" w:rsidRPr="0096561D" w:rsidRDefault="007A036B" w:rsidP="00147275"/>
          <w:p w:rsidR="007A036B" w:rsidRDefault="007A036B" w:rsidP="00147275">
            <w:r w:rsidRPr="0096561D">
              <w:rPr>
                <w:b/>
                <w:bCs/>
              </w:rPr>
              <w:t>connect</w:t>
            </w:r>
            <w:r w:rsidRPr="0096561D">
              <w:rPr>
                <w:rFonts w:hint="eastAsia"/>
                <w:b/>
                <w:bCs/>
              </w:rPr>
              <w:t>函数</w:t>
            </w:r>
          </w:p>
          <w:p w:rsidR="007A036B" w:rsidRPr="0096561D" w:rsidRDefault="007A036B" w:rsidP="00657ADF">
            <w:pPr>
              <w:numPr>
                <w:ilvl w:val="0"/>
                <w:numId w:val="84"/>
              </w:numPr>
            </w:pPr>
            <w:r w:rsidRPr="0096561D">
              <w:rPr>
                <w:rFonts w:hint="eastAsia"/>
              </w:rPr>
              <w:t>包含头文件</w:t>
            </w:r>
            <w:r w:rsidRPr="0096561D">
              <w:rPr>
                <w:rFonts w:hint="eastAsia"/>
              </w:rPr>
              <w:t>&lt;sys/socket.h&gt;</w:t>
            </w:r>
          </w:p>
          <w:p w:rsidR="007A036B" w:rsidRPr="0096561D" w:rsidRDefault="007A036B" w:rsidP="00657ADF">
            <w:pPr>
              <w:numPr>
                <w:ilvl w:val="0"/>
                <w:numId w:val="84"/>
              </w:numPr>
            </w:pPr>
            <w:r w:rsidRPr="0096561D">
              <w:rPr>
                <w:rFonts w:hint="eastAsia"/>
              </w:rPr>
              <w:t>功能：建立一个连接至</w:t>
            </w:r>
            <w:r w:rsidRPr="0096561D">
              <w:t>addr</w:t>
            </w:r>
            <w:r w:rsidRPr="0096561D">
              <w:rPr>
                <w:rFonts w:hint="eastAsia"/>
              </w:rPr>
              <w:t>所指定的套接字</w:t>
            </w:r>
          </w:p>
          <w:p w:rsidR="007A036B" w:rsidRPr="0096561D" w:rsidRDefault="007A036B" w:rsidP="00657ADF">
            <w:pPr>
              <w:numPr>
                <w:ilvl w:val="0"/>
                <w:numId w:val="84"/>
              </w:numPr>
            </w:pPr>
            <w:r w:rsidRPr="0096561D">
              <w:rPr>
                <w:rFonts w:hint="eastAsia"/>
              </w:rPr>
              <w:t>原型</w:t>
            </w:r>
          </w:p>
          <w:p w:rsidR="007A036B" w:rsidRPr="0096561D" w:rsidRDefault="007A036B" w:rsidP="00657ADF">
            <w:pPr>
              <w:numPr>
                <w:ilvl w:val="1"/>
                <w:numId w:val="84"/>
              </w:numPr>
            </w:pPr>
            <w:r w:rsidRPr="0096561D">
              <w:t>int connect(int sockfd, const struct sockaddr *addr, socklen_t addrlen);</w:t>
            </w:r>
          </w:p>
          <w:p w:rsidR="007A036B" w:rsidRPr="0096561D" w:rsidRDefault="007A036B" w:rsidP="00657ADF">
            <w:pPr>
              <w:numPr>
                <w:ilvl w:val="0"/>
                <w:numId w:val="84"/>
              </w:numPr>
            </w:pPr>
            <w:r w:rsidRPr="0096561D">
              <w:rPr>
                <w:rFonts w:hint="eastAsia"/>
              </w:rPr>
              <w:t>参数</w:t>
            </w:r>
          </w:p>
          <w:p w:rsidR="007A036B" w:rsidRPr="0096561D" w:rsidRDefault="007A036B" w:rsidP="00657ADF">
            <w:pPr>
              <w:numPr>
                <w:ilvl w:val="1"/>
                <w:numId w:val="84"/>
              </w:numPr>
            </w:pPr>
            <w:r w:rsidRPr="0096561D">
              <w:t>sockfd</w:t>
            </w:r>
            <w:r w:rsidRPr="0096561D">
              <w:rPr>
                <w:rFonts w:hint="eastAsia"/>
              </w:rPr>
              <w:t>：未连接套接字</w:t>
            </w:r>
          </w:p>
          <w:p w:rsidR="007A036B" w:rsidRPr="0096561D" w:rsidRDefault="007A036B" w:rsidP="00657ADF">
            <w:pPr>
              <w:numPr>
                <w:ilvl w:val="1"/>
                <w:numId w:val="84"/>
              </w:numPr>
            </w:pPr>
            <w:r w:rsidRPr="0096561D">
              <w:t>addr</w:t>
            </w:r>
            <w:r w:rsidRPr="0096561D">
              <w:rPr>
                <w:rFonts w:hint="eastAsia"/>
              </w:rPr>
              <w:t>：要连接的套接字地址</w:t>
            </w:r>
          </w:p>
          <w:p w:rsidR="007A036B" w:rsidRPr="0096561D" w:rsidRDefault="007A036B" w:rsidP="00657ADF">
            <w:pPr>
              <w:numPr>
                <w:ilvl w:val="1"/>
                <w:numId w:val="84"/>
              </w:numPr>
            </w:pPr>
            <w:r w:rsidRPr="0096561D">
              <w:t>addrlen</w:t>
            </w:r>
            <w:r w:rsidRPr="0096561D">
              <w:rPr>
                <w:rFonts w:hint="eastAsia"/>
              </w:rPr>
              <w:t>：第二个参数</w:t>
            </w:r>
            <w:r w:rsidRPr="0096561D">
              <w:t>addr</w:t>
            </w:r>
            <w:r w:rsidRPr="0096561D">
              <w:rPr>
                <w:rFonts w:hint="eastAsia"/>
              </w:rPr>
              <w:t>长度</w:t>
            </w:r>
          </w:p>
          <w:p w:rsidR="007A036B" w:rsidRPr="0096561D" w:rsidRDefault="007A036B" w:rsidP="00657ADF">
            <w:pPr>
              <w:numPr>
                <w:ilvl w:val="0"/>
                <w:numId w:val="84"/>
              </w:numPr>
            </w:pPr>
            <w:r w:rsidRPr="0096561D">
              <w:rPr>
                <w:rFonts w:hint="eastAsia"/>
              </w:rPr>
              <w:t>返回值：成功返回</w:t>
            </w:r>
            <w:r w:rsidRPr="0096561D">
              <w:t>0</w:t>
            </w:r>
            <w:r w:rsidRPr="0096561D">
              <w:rPr>
                <w:rFonts w:hint="eastAsia"/>
              </w:rPr>
              <w:t>，失败返回</w:t>
            </w:r>
            <w:r w:rsidRPr="0096561D">
              <w:rPr>
                <w:rFonts w:hint="eastAsia"/>
              </w:rPr>
              <w:t>-1</w:t>
            </w:r>
          </w:p>
          <w:p w:rsidR="007A036B" w:rsidRPr="0096561D" w:rsidRDefault="007A036B" w:rsidP="00147275"/>
        </w:tc>
      </w:tr>
    </w:tbl>
    <w:p w:rsidR="007A036B" w:rsidRDefault="007A036B" w:rsidP="007A036B">
      <w:pPr>
        <w:pStyle w:val="4"/>
      </w:pPr>
      <w:r>
        <w:rPr>
          <w:rFonts w:hint="eastAsia"/>
        </w:rPr>
        <w:lastRenderedPageBreak/>
        <w:t xml:space="preserve">Socket API </w:t>
      </w:r>
      <w:r>
        <w:rPr>
          <w:rFonts w:hint="eastAsia"/>
        </w:rPr>
        <w:t>中的地址复用</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r w:rsidRPr="00B70D40">
              <w:rPr>
                <w:b/>
                <w:bCs/>
              </w:rPr>
              <w:t>SO_REUSEADDR</w:t>
            </w:r>
          </w:p>
          <w:p w:rsidR="007A036B" w:rsidRPr="00B70D40" w:rsidRDefault="007A036B" w:rsidP="00657ADF">
            <w:pPr>
              <w:numPr>
                <w:ilvl w:val="0"/>
                <w:numId w:val="85"/>
              </w:numPr>
            </w:pPr>
            <w:r w:rsidRPr="00B70D40">
              <w:rPr>
                <w:rFonts w:hint="eastAsia"/>
              </w:rPr>
              <w:t>服务器端尽可能使用</w:t>
            </w:r>
            <w:r w:rsidRPr="00B70D40">
              <w:t>SO_REUSEADDR</w:t>
            </w:r>
          </w:p>
          <w:p w:rsidR="007A036B" w:rsidRPr="00B70D40" w:rsidRDefault="007A036B" w:rsidP="00657ADF">
            <w:pPr>
              <w:numPr>
                <w:ilvl w:val="0"/>
                <w:numId w:val="85"/>
              </w:numPr>
            </w:pPr>
            <w:r w:rsidRPr="00B70D40">
              <w:rPr>
                <w:rFonts w:hint="eastAsia"/>
              </w:rPr>
              <w:t>在绑定之前尽可能调用</w:t>
            </w:r>
            <w:r w:rsidRPr="00B70D40">
              <w:t>setsockopt</w:t>
            </w:r>
            <w:r w:rsidRPr="00B70D40">
              <w:rPr>
                <w:rFonts w:hint="eastAsia"/>
              </w:rPr>
              <w:t>来设置</w:t>
            </w:r>
            <w:r w:rsidRPr="00B70D40">
              <w:t>SO_REUSEADDR</w:t>
            </w:r>
            <w:r w:rsidRPr="00B70D40">
              <w:rPr>
                <w:rFonts w:hint="eastAsia"/>
              </w:rPr>
              <w:t>套接字选项。</w:t>
            </w:r>
          </w:p>
          <w:p w:rsidR="007A036B" w:rsidRDefault="007A036B" w:rsidP="00147275">
            <w:r w:rsidRPr="00B70D40">
              <w:rPr>
                <w:rFonts w:hint="eastAsia"/>
              </w:rPr>
              <w:t>使用</w:t>
            </w:r>
            <w:r w:rsidRPr="00B70D40">
              <w:t>SO_REUSEADDR</w:t>
            </w:r>
            <w:r w:rsidRPr="00B70D40">
              <w:rPr>
                <w:rFonts w:hint="eastAsia"/>
              </w:rPr>
              <w:t>选项可以使得不必等待</w:t>
            </w:r>
            <w:r w:rsidRPr="00B70D40">
              <w:t>TIME_WAIT</w:t>
            </w:r>
            <w:r w:rsidRPr="00B70D40">
              <w:rPr>
                <w:rFonts w:hint="eastAsia"/>
              </w:rPr>
              <w:t>状态消失就可以重启服务器</w:t>
            </w:r>
          </w:p>
          <w:p w:rsidR="007A036B" w:rsidRDefault="007A036B" w:rsidP="00147275"/>
          <w:p w:rsidR="007A036B" w:rsidRDefault="007A036B" w:rsidP="00147275">
            <w:r>
              <w:t>int on = 1;</w:t>
            </w:r>
          </w:p>
          <w:p w:rsidR="007A036B" w:rsidRDefault="007A036B" w:rsidP="00147275">
            <w:r>
              <w:tab/>
              <w:t>if (setsockopt(listenfd, SOL_SOCKET, SO_REUSEADDR, &amp;on, sizeof(on)) &lt; 0)</w:t>
            </w:r>
          </w:p>
          <w:p w:rsidR="007A036B" w:rsidRDefault="007A036B" w:rsidP="00147275">
            <w:r>
              <w:tab/>
            </w:r>
            <w:r>
              <w:tab/>
              <w:t>ERR_EXIT("setsockopt");</w:t>
            </w:r>
          </w:p>
          <w:p w:rsidR="007A036B" w:rsidRDefault="007A036B" w:rsidP="00147275"/>
        </w:tc>
      </w:tr>
    </w:tbl>
    <w:p w:rsidR="007A036B" w:rsidRPr="00B76F7E" w:rsidRDefault="007A036B" w:rsidP="007A036B">
      <w:pPr>
        <w:pStyle w:val="4"/>
      </w:pPr>
      <w:r>
        <w:rPr>
          <w:rFonts w:hint="eastAsia"/>
        </w:rPr>
        <w:t>Socket</w:t>
      </w:r>
      <w:r>
        <w:rPr>
          <w:rFonts w:hint="eastAsia"/>
        </w:rPr>
        <w:t>服务支持多并发（多客户端连接）</w:t>
      </w:r>
      <w:r>
        <w:rPr>
          <w:rFonts w:hint="eastAsia"/>
        </w:rPr>
        <w:t xml:space="preserve">  </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r>
              <w:rPr>
                <w:rFonts w:hint="eastAsia"/>
                <w:b/>
                <w:bCs/>
              </w:rPr>
              <w:t>分析最基本</w:t>
            </w:r>
            <w:r>
              <w:rPr>
                <w:rFonts w:hint="eastAsia"/>
                <w:b/>
                <w:bCs/>
              </w:rPr>
              <w:t>socket</w:t>
            </w:r>
            <w:r>
              <w:rPr>
                <w:rFonts w:hint="eastAsia"/>
                <w:b/>
                <w:bCs/>
              </w:rPr>
              <w:t>服务器客户端模型能否支持多客户端连接</w:t>
            </w:r>
          </w:p>
          <w:p w:rsidR="007A036B" w:rsidRDefault="007A036B" w:rsidP="00147275">
            <w:r>
              <w:object w:dxaOrig="7948" w:dyaOrig="2612">
                <v:shape id="_x0000_i1038" type="#_x0000_t75" style="width:325.55pt;height:107.05pt" o:ole="">
                  <v:imagedata r:id="rId149" o:title=""/>
                </v:shape>
                <o:OLEObject Type="Embed" ProgID="PBrush" ShapeID="_x0000_i1038" DrawAspect="Content" ObjectID="_1533063457" r:id="rId150"/>
              </w:object>
            </w:r>
          </w:p>
          <w:p w:rsidR="007A036B" w:rsidRDefault="007A036B" w:rsidP="00147275">
            <w:r>
              <w:object w:dxaOrig="6282" w:dyaOrig="2287">
                <v:shape id="_x0000_i1039" type="#_x0000_t75" style="width:314.3pt;height:114.55pt" o:ole="">
                  <v:imagedata r:id="rId151" o:title=""/>
                </v:shape>
                <o:OLEObject Type="Embed" ProgID="PBrush" ShapeID="_x0000_i1039" DrawAspect="Content" ObjectID="_1533063458" r:id="rId152"/>
              </w:object>
            </w:r>
          </w:p>
          <w:p w:rsidR="007A036B" w:rsidRDefault="007A036B" w:rsidP="00147275"/>
          <w:p w:rsidR="007A036B" w:rsidRDefault="007A036B" w:rsidP="00147275">
            <w:r>
              <w:object w:dxaOrig="7468" w:dyaOrig="5124">
                <v:shape id="_x0000_i1040" type="#_x0000_t75" style="width:373.15pt;height:257.3pt" o:ole="">
                  <v:imagedata r:id="rId153" o:title=""/>
                </v:shape>
                <o:OLEObject Type="Embed" ProgID="PBrush" ShapeID="_x0000_i1040" DrawAspect="Content" ObjectID="_1533063459" r:id="rId154"/>
              </w:object>
            </w:r>
          </w:p>
        </w:tc>
      </w:tr>
      <w:tr w:rsidR="007A036B" w:rsidTr="00147275">
        <w:tc>
          <w:tcPr>
            <w:tcW w:w="8522" w:type="dxa"/>
          </w:tcPr>
          <w:p w:rsidR="007A036B" w:rsidRDefault="007A036B" w:rsidP="00147275">
            <w:r>
              <w:object w:dxaOrig="6071" w:dyaOrig="4828">
                <v:shape id="_x0000_i1041" type="#_x0000_t75" style="width:303.65pt;height:242.3pt" o:ole="">
                  <v:imagedata r:id="rId155" o:title=""/>
                </v:shape>
                <o:OLEObject Type="Embed" ProgID="PBrush" ShapeID="_x0000_i1041" DrawAspect="Content" ObjectID="_1533063460" r:id="rId156"/>
              </w:object>
            </w:r>
          </w:p>
        </w:tc>
      </w:tr>
      <w:tr w:rsidR="007A036B" w:rsidTr="00147275">
        <w:tc>
          <w:tcPr>
            <w:tcW w:w="8522" w:type="dxa"/>
          </w:tcPr>
          <w:p w:rsidR="007A036B" w:rsidRDefault="007A036B" w:rsidP="00147275"/>
        </w:tc>
      </w:tr>
    </w:tbl>
    <w:p w:rsidR="007A036B" w:rsidRDefault="007A036B" w:rsidP="007A036B">
      <w:pPr>
        <w:pStyle w:val="4"/>
      </w:pPr>
      <w:r>
        <w:rPr>
          <w:rFonts w:hint="eastAsia"/>
        </w:rPr>
        <w:lastRenderedPageBreak/>
        <w:t>点对点聊天程序设计与实现</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r>
              <w:rPr>
                <w:rFonts w:hint="eastAsia"/>
              </w:rPr>
              <w:t>点对点聊天程序，功能说明</w:t>
            </w:r>
          </w:p>
          <w:p w:rsidR="007A036B" w:rsidRDefault="007A036B" w:rsidP="00147275">
            <w:r>
              <w:rPr>
                <w:rFonts w:hint="eastAsia"/>
              </w:rPr>
              <w:t>点对点聊天程序，设计思想</w:t>
            </w:r>
          </w:p>
          <w:p w:rsidR="007A036B" w:rsidRPr="00142E64" w:rsidRDefault="007A036B" w:rsidP="00147275">
            <w:r>
              <w:object w:dxaOrig="14174" w:dyaOrig="7877">
                <v:shape id="_x0000_i1042" type="#_x0000_t75" style="width:381.3pt;height:212.85pt" o:ole="">
                  <v:imagedata r:id="rId157" o:title=""/>
                </v:shape>
                <o:OLEObject Type="Embed" ProgID="PBrush" ShapeID="_x0000_i1042" DrawAspect="Content" ObjectID="_1533063461" r:id="rId158"/>
              </w:object>
            </w:r>
          </w:p>
        </w:tc>
      </w:tr>
      <w:tr w:rsidR="007A036B" w:rsidTr="00147275">
        <w:tc>
          <w:tcPr>
            <w:tcW w:w="8522" w:type="dxa"/>
          </w:tcPr>
          <w:p w:rsidR="007A036B" w:rsidRDefault="007A036B" w:rsidP="00147275"/>
        </w:tc>
      </w:tr>
    </w:tbl>
    <w:p w:rsidR="007A036B" w:rsidRDefault="007A036B" w:rsidP="007A036B">
      <w:pPr>
        <w:pStyle w:val="3"/>
      </w:pPr>
      <w:r>
        <w:rPr>
          <w:rFonts w:hint="eastAsia"/>
        </w:rPr>
        <w:t>4</w:t>
      </w:r>
      <w:r w:rsidR="00502DD2">
        <w:t xml:space="preserve"> </w:t>
      </w:r>
      <w:r>
        <w:rPr>
          <w:rFonts w:hint="eastAsia"/>
        </w:rPr>
        <w:t>Socket Api</w:t>
      </w:r>
      <w:r>
        <w:rPr>
          <w:rFonts w:hint="eastAsia"/>
        </w:rPr>
        <w:t>编程进价</w:t>
      </w:r>
    </w:p>
    <w:p w:rsidR="007A036B" w:rsidRPr="006E3B2A" w:rsidRDefault="007A036B" w:rsidP="007A036B">
      <w:pPr>
        <w:pStyle w:val="4"/>
      </w:pPr>
      <w:r>
        <w:rPr>
          <w:rFonts w:hint="eastAsia"/>
        </w:rPr>
        <w:t>1</w:t>
      </w:r>
      <w:r w:rsidRPr="008619A8">
        <w:rPr>
          <w:rFonts w:hint="eastAsia"/>
        </w:rPr>
        <w:t>流协议与粘包</w:t>
      </w:r>
      <w:r>
        <w:rPr>
          <w:rFonts w:hint="eastAsia"/>
        </w:rPr>
        <w:t xml:space="preserve"> </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r w:rsidRPr="002C4301">
              <w:rPr>
                <w:rFonts w:hint="eastAsia"/>
                <w:b/>
                <w:bCs/>
              </w:rPr>
              <w:t>流协议与粘包</w:t>
            </w:r>
          </w:p>
          <w:p w:rsidR="007A036B" w:rsidRPr="00A819CE" w:rsidRDefault="007A036B" w:rsidP="00147275">
            <w:r w:rsidRPr="00DF1931">
              <w:rPr>
                <w:noProof/>
              </w:rPr>
              <w:drawing>
                <wp:inline distT="0" distB="0" distL="0" distR="0" wp14:anchorId="553FBCD2" wp14:editId="093BA39A">
                  <wp:extent cx="4368088" cy="274320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68088" cy="2743200"/>
                          </a:xfrm>
                          <a:prstGeom prst="rect">
                            <a:avLst/>
                          </a:prstGeom>
                          <a:noFill/>
                          <a:extLst/>
                        </pic:spPr>
                      </pic:pic>
                    </a:graphicData>
                  </a:graphic>
                </wp:inline>
              </w:drawing>
            </w:r>
          </w:p>
        </w:tc>
      </w:tr>
      <w:tr w:rsidR="007A036B" w:rsidTr="00147275">
        <w:tc>
          <w:tcPr>
            <w:tcW w:w="8522" w:type="dxa"/>
          </w:tcPr>
          <w:p w:rsidR="007A036B" w:rsidRDefault="007A036B" w:rsidP="00147275">
            <w:r>
              <w:rPr>
                <w:rFonts w:hint="eastAsia"/>
              </w:rPr>
              <w:t>粘包产生的原因</w:t>
            </w:r>
          </w:p>
          <w:p w:rsidR="007A036B" w:rsidRDefault="007A036B" w:rsidP="00147275">
            <w:r w:rsidRPr="00483F9F">
              <w:rPr>
                <w:noProof/>
              </w:rPr>
              <w:lastRenderedPageBreak/>
              <w:drawing>
                <wp:inline distT="0" distB="0" distL="0" distR="0" wp14:anchorId="50000DDB" wp14:editId="2D206C44">
                  <wp:extent cx="4063756" cy="2435902"/>
                  <wp:effectExtent l="0" t="0" r="0" b="2540"/>
                  <wp:docPr id="1003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63756" cy="2435902"/>
                          </a:xfrm>
                          <a:prstGeom prst="rect">
                            <a:avLst/>
                          </a:prstGeom>
                          <a:noFill/>
                          <a:extLst/>
                        </pic:spPr>
                      </pic:pic>
                    </a:graphicData>
                  </a:graphic>
                </wp:inline>
              </w:drawing>
            </w:r>
          </w:p>
          <w:p w:rsidR="007A036B" w:rsidRDefault="007A036B" w:rsidP="00147275"/>
        </w:tc>
      </w:tr>
      <w:tr w:rsidR="007A036B" w:rsidTr="00147275">
        <w:tc>
          <w:tcPr>
            <w:tcW w:w="8522" w:type="dxa"/>
          </w:tcPr>
          <w:p w:rsidR="007A036B" w:rsidRDefault="007A036B" w:rsidP="00147275">
            <w:r>
              <w:rPr>
                <w:rFonts w:hint="eastAsia"/>
              </w:rPr>
              <w:lastRenderedPageBreak/>
              <w:t>说明</w:t>
            </w:r>
          </w:p>
          <w:p w:rsidR="007A036B" w:rsidRDefault="007A036B" w:rsidP="00147275">
            <w:r>
              <w:rPr>
                <w:rFonts w:hint="eastAsia"/>
              </w:rPr>
              <w:t>tcp</w:t>
            </w:r>
            <w:r>
              <w:rPr>
                <w:rFonts w:hint="eastAsia"/>
              </w:rPr>
              <w:tab/>
            </w:r>
            <w:r>
              <w:rPr>
                <w:rFonts w:hint="eastAsia"/>
              </w:rPr>
              <w:t>字节流</w:t>
            </w:r>
            <w:r>
              <w:rPr>
                <w:rFonts w:hint="eastAsia"/>
              </w:rPr>
              <w:t xml:space="preserve"> </w:t>
            </w:r>
            <w:r>
              <w:rPr>
                <w:rFonts w:hint="eastAsia"/>
              </w:rPr>
              <w:t>无边界</w:t>
            </w:r>
          </w:p>
          <w:p w:rsidR="007A036B" w:rsidRDefault="007A036B" w:rsidP="00147275">
            <w:r>
              <w:rPr>
                <w:rFonts w:hint="eastAsia"/>
              </w:rPr>
              <w:t>udp</w:t>
            </w:r>
            <w:r>
              <w:rPr>
                <w:rFonts w:hint="eastAsia"/>
              </w:rPr>
              <w:tab/>
            </w:r>
            <w:r>
              <w:rPr>
                <w:rFonts w:hint="eastAsia"/>
              </w:rPr>
              <w:t>消息、数据报</w:t>
            </w:r>
            <w:r>
              <w:rPr>
                <w:rFonts w:hint="eastAsia"/>
              </w:rPr>
              <w:t xml:space="preserve"> </w:t>
            </w:r>
            <w:r>
              <w:rPr>
                <w:rFonts w:hint="eastAsia"/>
              </w:rPr>
              <w:t>有边界</w:t>
            </w:r>
          </w:p>
          <w:p w:rsidR="007A036B" w:rsidRDefault="007A036B" w:rsidP="00147275">
            <w:r>
              <w:rPr>
                <w:rFonts w:hint="eastAsia"/>
              </w:rPr>
              <w:t>对等方，一次读操作，不能保证完全把消息读完。</w:t>
            </w:r>
            <w:r>
              <w:rPr>
                <w:rFonts w:hint="eastAsia"/>
              </w:rPr>
              <w:t xml:space="preserve"> </w:t>
            </w:r>
          </w:p>
          <w:p w:rsidR="007A036B" w:rsidRDefault="007A036B" w:rsidP="00147275">
            <w:r>
              <w:rPr>
                <w:rFonts w:hint="eastAsia"/>
              </w:rPr>
              <w:t>对方接受数据包的个数是不确定的。</w:t>
            </w:r>
          </w:p>
        </w:tc>
      </w:tr>
      <w:tr w:rsidR="007A036B" w:rsidTr="00147275">
        <w:tc>
          <w:tcPr>
            <w:tcW w:w="8522" w:type="dxa"/>
          </w:tcPr>
          <w:p w:rsidR="007A036B" w:rsidRDefault="007A036B" w:rsidP="00147275">
            <w:r>
              <w:rPr>
                <w:rFonts w:hint="eastAsia"/>
              </w:rPr>
              <w:t>产生粘包问题的原因</w:t>
            </w:r>
          </w:p>
          <w:p w:rsidR="007A036B" w:rsidRDefault="007A036B" w:rsidP="00147275">
            <w:r>
              <w:rPr>
                <w:rFonts w:hint="eastAsia"/>
              </w:rPr>
              <w:tab/>
              <w:t>1</w:t>
            </w:r>
            <w:r>
              <w:rPr>
                <w:rFonts w:hint="eastAsia"/>
              </w:rPr>
              <w:t>、</w:t>
            </w:r>
            <w:r>
              <w:rPr>
                <w:rFonts w:hint="eastAsia"/>
              </w:rPr>
              <w:t xml:space="preserve">SQ_SNDBUF </w:t>
            </w:r>
            <w:r>
              <w:rPr>
                <w:rFonts w:hint="eastAsia"/>
              </w:rPr>
              <w:t>套接字本身有缓冲区</w:t>
            </w:r>
            <w:r>
              <w:rPr>
                <w:rFonts w:hint="eastAsia"/>
              </w:rPr>
              <w:t xml:space="preserve"> </w:t>
            </w:r>
            <w:r>
              <w:rPr>
                <w:rFonts w:hint="eastAsia"/>
              </w:rPr>
              <w:t>（发送缓冲区、接受缓冲区）</w:t>
            </w:r>
          </w:p>
          <w:p w:rsidR="007A036B" w:rsidRDefault="007A036B" w:rsidP="00147275">
            <w:r>
              <w:rPr>
                <w:rFonts w:hint="eastAsia"/>
              </w:rPr>
              <w:tab/>
              <w:t>2</w:t>
            </w:r>
            <w:r>
              <w:rPr>
                <w:rFonts w:hint="eastAsia"/>
              </w:rPr>
              <w:t>、</w:t>
            </w:r>
            <w:r>
              <w:rPr>
                <w:rFonts w:hint="eastAsia"/>
              </w:rPr>
              <w:t>tcp</w:t>
            </w:r>
            <w:r>
              <w:rPr>
                <w:rFonts w:hint="eastAsia"/>
              </w:rPr>
              <w:t>传送的端</w:t>
            </w:r>
            <w:r>
              <w:rPr>
                <w:rFonts w:hint="eastAsia"/>
              </w:rPr>
              <w:t xml:space="preserve"> mss</w:t>
            </w:r>
            <w:r>
              <w:rPr>
                <w:rFonts w:hint="eastAsia"/>
              </w:rPr>
              <w:t>大小限制</w:t>
            </w:r>
          </w:p>
          <w:p w:rsidR="007A036B" w:rsidRDefault="007A036B" w:rsidP="00147275">
            <w:r>
              <w:rPr>
                <w:rFonts w:hint="eastAsia"/>
              </w:rPr>
              <w:tab/>
              <w:t>3</w:t>
            </w:r>
            <w:r>
              <w:rPr>
                <w:rFonts w:hint="eastAsia"/>
              </w:rPr>
              <w:t>、链路层也有</w:t>
            </w:r>
            <w:r>
              <w:rPr>
                <w:rFonts w:hint="eastAsia"/>
              </w:rPr>
              <w:t>MTU</w:t>
            </w:r>
            <w:r>
              <w:rPr>
                <w:rFonts w:hint="eastAsia"/>
              </w:rPr>
              <w:t>大小限制，如果数据包大于</w:t>
            </w:r>
            <w:r>
              <w:rPr>
                <w:rFonts w:hint="eastAsia"/>
              </w:rPr>
              <w:t>&gt;MTU</w:t>
            </w:r>
            <w:r>
              <w:rPr>
                <w:rFonts w:hint="eastAsia"/>
              </w:rPr>
              <w:t>要在</w:t>
            </w:r>
            <w:r>
              <w:rPr>
                <w:rFonts w:hint="eastAsia"/>
              </w:rPr>
              <w:t>IP</w:t>
            </w:r>
            <w:r>
              <w:rPr>
                <w:rFonts w:hint="eastAsia"/>
              </w:rPr>
              <w:t>层进行分片，导致消息分割。</w:t>
            </w:r>
          </w:p>
          <w:p w:rsidR="007A036B" w:rsidRDefault="007A036B" w:rsidP="00147275">
            <w:r>
              <w:rPr>
                <w:rFonts w:hint="eastAsia"/>
              </w:rPr>
              <w:tab/>
              <w:t>4</w:t>
            </w:r>
            <w:r>
              <w:rPr>
                <w:rFonts w:hint="eastAsia"/>
              </w:rPr>
              <w:t>、</w:t>
            </w:r>
            <w:r>
              <w:rPr>
                <w:rFonts w:hint="eastAsia"/>
              </w:rPr>
              <w:t>tcp</w:t>
            </w:r>
            <w:r>
              <w:rPr>
                <w:rFonts w:hint="eastAsia"/>
              </w:rPr>
              <w:t>的流量控制和拥塞控制，也可能导致粘包</w:t>
            </w:r>
          </w:p>
          <w:p w:rsidR="007A036B" w:rsidRDefault="007A036B" w:rsidP="00147275">
            <w:r>
              <w:rPr>
                <w:rFonts w:hint="eastAsia"/>
              </w:rPr>
              <w:tab/>
              <w:t>5</w:t>
            </w:r>
            <w:r>
              <w:rPr>
                <w:rFonts w:hint="eastAsia"/>
              </w:rPr>
              <w:t>、</w:t>
            </w:r>
            <w:r>
              <w:rPr>
                <w:rFonts w:hint="eastAsia"/>
              </w:rPr>
              <w:t>tcp</w:t>
            </w:r>
            <w:r>
              <w:rPr>
                <w:rFonts w:hint="eastAsia"/>
              </w:rPr>
              <w:t>延迟发送机制</w:t>
            </w:r>
            <w:r>
              <w:rPr>
                <w:rFonts w:hint="eastAsia"/>
              </w:rPr>
              <w:t xml:space="preserve"> </w:t>
            </w:r>
            <w:r>
              <w:rPr>
                <w:rFonts w:hint="eastAsia"/>
              </w:rPr>
              <w:t>等等</w:t>
            </w:r>
          </w:p>
          <w:p w:rsidR="007A036B" w:rsidRPr="003D25D3" w:rsidRDefault="007A036B" w:rsidP="00147275">
            <w:r>
              <w:rPr>
                <w:rFonts w:hint="eastAsia"/>
              </w:rPr>
              <w:t>结论：</w:t>
            </w:r>
            <w:r>
              <w:rPr>
                <w:rFonts w:hint="eastAsia"/>
              </w:rPr>
              <w:t>tcp/ip</w:t>
            </w:r>
            <w:r>
              <w:rPr>
                <w:rFonts w:hint="eastAsia"/>
              </w:rPr>
              <w:t>协议，在传输层没有处理粘包问题。</w:t>
            </w:r>
          </w:p>
        </w:tc>
      </w:tr>
      <w:tr w:rsidR="007A036B" w:rsidTr="00147275">
        <w:tc>
          <w:tcPr>
            <w:tcW w:w="8522" w:type="dxa"/>
          </w:tcPr>
          <w:p w:rsidR="007A036B" w:rsidRDefault="007A036B" w:rsidP="00147275">
            <w:r w:rsidRPr="00E70D87">
              <w:rPr>
                <w:rFonts w:hint="eastAsia"/>
                <w:b/>
                <w:bCs/>
              </w:rPr>
              <w:t>粘包解决方案</w:t>
            </w:r>
            <w:r>
              <w:rPr>
                <w:rFonts w:hint="eastAsia"/>
                <w:b/>
                <w:bCs/>
              </w:rPr>
              <w:t xml:space="preserve">   </w:t>
            </w:r>
          </w:p>
          <w:p w:rsidR="007A036B" w:rsidRPr="00E70D87" w:rsidRDefault="007A036B" w:rsidP="00657ADF">
            <w:pPr>
              <w:numPr>
                <w:ilvl w:val="0"/>
                <w:numId w:val="86"/>
              </w:numPr>
            </w:pPr>
            <w:r w:rsidRPr="00E70D87">
              <w:rPr>
                <w:rFonts w:hint="eastAsia"/>
              </w:rPr>
              <w:t>本质上是要在应用层维护消息与消息的边界</w:t>
            </w:r>
          </w:p>
          <w:p w:rsidR="007A036B" w:rsidRPr="00E70D87" w:rsidRDefault="007A036B" w:rsidP="00657ADF">
            <w:pPr>
              <w:numPr>
                <w:ilvl w:val="1"/>
                <w:numId w:val="86"/>
              </w:numPr>
            </w:pPr>
            <w:r w:rsidRPr="00E70D87">
              <w:rPr>
                <w:rFonts w:hint="eastAsia"/>
              </w:rPr>
              <w:t>定长包</w:t>
            </w:r>
          </w:p>
          <w:p w:rsidR="007A036B" w:rsidRPr="00E70D87" w:rsidRDefault="007A036B" w:rsidP="00657ADF">
            <w:pPr>
              <w:numPr>
                <w:ilvl w:val="1"/>
                <w:numId w:val="86"/>
              </w:numPr>
            </w:pPr>
            <w:r w:rsidRPr="00E70D87">
              <w:rPr>
                <w:rFonts w:hint="eastAsia"/>
              </w:rPr>
              <w:t>包尾加</w:t>
            </w:r>
            <w:r w:rsidRPr="00E70D87">
              <w:rPr>
                <w:rFonts w:hint="eastAsia"/>
              </w:rPr>
              <w:t>\r\n</w:t>
            </w:r>
            <w:r w:rsidRPr="00E70D87">
              <w:rPr>
                <w:rFonts w:hint="eastAsia"/>
              </w:rPr>
              <w:t>（</w:t>
            </w:r>
            <w:r w:rsidRPr="00E70D87">
              <w:rPr>
                <w:rFonts w:hint="eastAsia"/>
              </w:rPr>
              <w:t>ftp</w:t>
            </w:r>
            <w:r w:rsidRPr="00E70D87">
              <w:rPr>
                <w:rFonts w:hint="eastAsia"/>
              </w:rPr>
              <w:t>）</w:t>
            </w:r>
          </w:p>
          <w:p w:rsidR="007A036B" w:rsidRPr="00E70D87" w:rsidRDefault="007A036B" w:rsidP="00657ADF">
            <w:pPr>
              <w:numPr>
                <w:ilvl w:val="1"/>
                <w:numId w:val="86"/>
              </w:numPr>
            </w:pPr>
            <w:r w:rsidRPr="00E70D87">
              <w:rPr>
                <w:rFonts w:hint="eastAsia"/>
              </w:rPr>
              <w:t>包头加上包体长度</w:t>
            </w:r>
          </w:p>
          <w:p w:rsidR="007A036B" w:rsidRPr="00D52CE5" w:rsidRDefault="007A036B" w:rsidP="00657ADF">
            <w:pPr>
              <w:numPr>
                <w:ilvl w:val="1"/>
                <w:numId w:val="86"/>
              </w:numPr>
            </w:pPr>
            <w:r w:rsidRPr="00E70D87">
              <w:rPr>
                <w:rFonts w:hint="eastAsia"/>
              </w:rPr>
              <w:t>更复杂的应用层协议</w:t>
            </w:r>
          </w:p>
        </w:tc>
      </w:tr>
      <w:tr w:rsidR="007A036B" w:rsidTr="00147275">
        <w:tc>
          <w:tcPr>
            <w:tcW w:w="8522" w:type="dxa"/>
          </w:tcPr>
          <w:p w:rsidR="007A036B" w:rsidRDefault="007A036B" w:rsidP="00147275">
            <w:pPr>
              <w:rPr>
                <w:b/>
                <w:bCs/>
              </w:rPr>
            </w:pPr>
            <w:r>
              <w:rPr>
                <w:rFonts w:hint="eastAsia"/>
                <w:b/>
                <w:bCs/>
              </w:rPr>
              <w:t>编程实践</w:t>
            </w:r>
          </w:p>
          <w:p w:rsidR="007A036B" w:rsidRDefault="007A036B" w:rsidP="00657ADF">
            <w:pPr>
              <w:numPr>
                <w:ilvl w:val="0"/>
                <w:numId w:val="86"/>
              </w:numPr>
            </w:pPr>
            <w:r>
              <w:rPr>
                <w:rFonts w:hint="eastAsia"/>
              </w:rPr>
              <w:t>readn</w:t>
            </w:r>
          </w:p>
          <w:p w:rsidR="007A036B" w:rsidRPr="00F40D8C" w:rsidRDefault="007A036B" w:rsidP="00657ADF">
            <w:pPr>
              <w:numPr>
                <w:ilvl w:val="0"/>
                <w:numId w:val="86"/>
              </w:numPr>
            </w:pPr>
            <w:r>
              <w:t>writen</w:t>
            </w:r>
          </w:p>
        </w:tc>
      </w:tr>
      <w:tr w:rsidR="007A036B" w:rsidTr="00147275">
        <w:tc>
          <w:tcPr>
            <w:tcW w:w="8522" w:type="dxa"/>
          </w:tcPr>
          <w:p w:rsidR="007A036B" w:rsidRDefault="007A036B" w:rsidP="00147275">
            <w:pPr>
              <w:rPr>
                <w:b/>
                <w:bCs/>
              </w:rPr>
            </w:pPr>
          </w:p>
        </w:tc>
      </w:tr>
    </w:tbl>
    <w:p w:rsidR="007A036B" w:rsidRDefault="007A036B" w:rsidP="007A036B">
      <w:pPr>
        <w:pStyle w:val="4"/>
      </w:pPr>
      <w:r>
        <w:rPr>
          <w:rFonts w:hint="eastAsia"/>
        </w:rPr>
        <w:t>2</w:t>
      </w:r>
      <w:r>
        <w:rPr>
          <w:rFonts w:hint="eastAsia"/>
        </w:rPr>
        <w:t>包头加上包体长度编程实践</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pPr>
              <w:rPr>
                <w:b/>
                <w:bCs/>
              </w:rPr>
            </w:pPr>
            <w:r>
              <w:rPr>
                <w:rFonts w:hint="eastAsia"/>
                <w:b/>
                <w:bCs/>
              </w:rPr>
              <w:t>包头加上包体长度</w:t>
            </w:r>
          </w:p>
          <w:p w:rsidR="007A036B" w:rsidRDefault="007A036B" w:rsidP="00657ADF">
            <w:pPr>
              <w:numPr>
                <w:ilvl w:val="1"/>
                <w:numId w:val="86"/>
              </w:numPr>
            </w:pPr>
            <w:r>
              <w:rPr>
                <w:rFonts w:hint="eastAsia"/>
              </w:rPr>
              <w:t>发报文时，前四个字节长度（转成网络字节序）</w:t>
            </w:r>
            <w:r>
              <w:rPr>
                <w:rFonts w:hint="eastAsia"/>
              </w:rPr>
              <w:t>+</w:t>
            </w:r>
            <w:r>
              <w:rPr>
                <w:rFonts w:hint="eastAsia"/>
              </w:rPr>
              <w:t>包体</w:t>
            </w:r>
          </w:p>
          <w:p w:rsidR="007A036B" w:rsidRDefault="007A036B" w:rsidP="00657ADF">
            <w:pPr>
              <w:numPr>
                <w:ilvl w:val="1"/>
                <w:numId w:val="86"/>
              </w:numPr>
            </w:pPr>
            <w:r>
              <w:rPr>
                <w:rFonts w:hint="eastAsia"/>
              </w:rPr>
              <w:t>收报文时，先读前四个字节，求出长度；根据长度读数据。</w:t>
            </w:r>
          </w:p>
        </w:tc>
      </w:tr>
      <w:tr w:rsidR="007A036B" w:rsidTr="00147275">
        <w:tc>
          <w:tcPr>
            <w:tcW w:w="8522" w:type="dxa"/>
          </w:tcPr>
          <w:p w:rsidR="007A036B" w:rsidRDefault="007A036B" w:rsidP="00147275">
            <w:pPr>
              <w:rPr>
                <w:b/>
                <w:bCs/>
              </w:rPr>
            </w:pPr>
          </w:p>
        </w:tc>
      </w:tr>
    </w:tbl>
    <w:p w:rsidR="007A036B" w:rsidRDefault="007A036B" w:rsidP="007A036B"/>
    <w:p w:rsidR="007A036B" w:rsidRDefault="007A036B" w:rsidP="007A036B">
      <w:pPr>
        <w:pStyle w:val="4"/>
      </w:pPr>
      <w:r>
        <w:rPr>
          <w:rFonts w:hint="eastAsia"/>
        </w:rPr>
        <w:t>3</w:t>
      </w:r>
      <w:r>
        <w:rPr>
          <w:rFonts w:hint="eastAsia"/>
        </w:rPr>
        <w:t>包尾加上</w:t>
      </w:r>
      <w:r>
        <w:rPr>
          <w:rFonts w:hint="eastAsia"/>
        </w:rPr>
        <w:t>\n</w:t>
      </w:r>
      <w:r>
        <w:rPr>
          <w:rFonts w:hint="eastAsia"/>
        </w:rPr>
        <w:t>编程实践</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r>
              <w:rPr>
                <w:rFonts w:hint="eastAsia"/>
                <w:b/>
                <w:bCs/>
              </w:rPr>
              <w:t>\n</w:t>
            </w:r>
            <w:r>
              <w:rPr>
                <w:rFonts w:hint="eastAsia"/>
                <w:b/>
                <w:bCs/>
              </w:rPr>
              <w:t>作为协议的边界</w:t>
            </w:r>
          </w:p>
          <w:p w:rsidR="007A036B" w:rsidRDefault="007A036B" w:rsidP="00657ADF">
            <w:pPr>
              <w:numPr>
                <w:ilvl w:val="0"/>
                <w:numId w:val="86"/>
              </w:numPr>
            </w:pPr>
            <w:r>
              <w:t>ssize_t recv(int s, void *buf, size_t len, int flags);</w:t>
            </w:r>
          </w:p>
          <w:p w:rsidR="007A036B" w:rsidRDefault="007A036B" w:rsidP="00657ADF">
            <w:pPr>
              <w:numPr>
                <w:ilvl w:val="0"/>
                <w:numId w:val="86"/>
              </w:numPr>
            </w:pPr>
            <w:r>
              <w:rPr>
                <w:rFonts w:hint="eastAsia"/>
              </w:rPr>
              <w:t>与</w:t>
            </w:r>
            <w:r>
              <w:rPr>
                <w:rFonts w:hint="eastAsia"/>
              </w:rPr>
              <w:t>read</w:t>
            </w:r>
            <w:r>
              <w:rPr>
                <w:rFonts w:hint="eastAsia"/>
              </w:rPr>
              <w:t>相比，只能用于套接字文件描述符；</w:t>
            </w:r>
          </w:p>
          <w:p w:rsidR="007A036B" w:rsidRDefault="007A036B" w:rsidP="00657ADF">
            <w:pPr>
              <w:numPr>
                <w:ilvl w:val="0"/>
                <w:numId w:val="86"/>
              </w:numPr>
            </w:pPr>
            <w:r>
              <w:rPr>
                <w:rFonts w:hint="eastAsia"/>
              </w:rPr>
              <w:t>多了一个</w:t>
            </w:r>
            <w:r>
              <w:rPr>
                <w:rFonts w:hint="eastAsia"/>
              </w:rPr>
              <w:t>flags</w:t>
            </w:r>
          </w:p>
          <w:p w:rsidR="007A036B" w:rsidRDefault="007A036B" w:rsidP="00147275">
            <w:r>
              <w:t xml:space="preserve">       MSG_OOB</w:t>
            </w:r>
          </w:p>
          <w:p w:rsidR="007A036B" w:rsidRDefault="007A036B" w:rsidP="00147275">
            <w:r>
              <w:t xml:space="preserve">   This  flag requests receipt of out-of-band data that would not be received in the normal data stream.  Some protocols place expedited data at thehead of the normal data queue, and thus this flag cannot be used with such protocols.</w:t>
            </w:r>
          </w:p>
          <w:p w:rsidR="007A036B" w:rsidRDefault="007A036B" w:rsidP="00147275">
            <w:pPr>
              <w:ind w:firstLineChars="300" w:firstLine="630"/>
            </w:pPr>
            <w:r>
              <w:rPr>
                <w:rFonts w:hint="eastAsia"/>
              </w:rPr>
              <w:t>带外数据</w:t>
            </w:r>
            <w:r>
              <w:rPr>
                <w:rFonts w:hint="eastAsia"/>
              </w:rPr>
              <w:t xml:space="preserve"> </w:t>
            </w:r>
            <w:r>
              <w:rPr>
                <w:rFonts w:hint="eastAsia"/>
              </w:rPr>
              <w:t>紧急指针</w:t>
            </w:r>
          </w:p>
          <w:p w:rsidR="007A036B" w:rsidRDefault="007A036B" w:rsidP="00147275">
            <w:r>
              <w:t xml:space="preserve">       MSG_PEEK</w:t>
            </w:r>
            <w:r>
              <w:rPr>
                <w:rFonts w:hint="eastAsia"/>
              </w:rPr>
              <w:t xml:space="preserve"> </w:t>
            </w:r>
          </w:p>
          <w:p w:rsidR="007A036B" w:rsidRDefault="007A036B" w:rsidP="00147275">
            <w:pPr>
              <w:ind w:firstLineChars="200" w:firstLine="420"/>
            </w:pPr>
            <w:r>
              <w:t>This flag causes the receive operation to return data from the beginning of the receive queue without removing that data from the queue.  Thus, asubsequent receive call will return the same data.</w:t>
            </w:r>
          </w:p>
          <w:p w:rsidR="007A036B" w:rsidRDefault="007A036B" w:rsidP="00147275">
            <w:r>
              <w:rPr>
                <w:rFonts w:hint="eastAsia"/>
              </w:rPr>
              <w:tab/>
            </w:r>
            <w:r>
              <w:rPr>
                <w:rFonts w:hint="eastAsia"/>
              </w:rPr>
              <w:tab/>
            </w:r>
            <w:r>
              <w:rPr>
                <w:rFonts w:hint="eastAsia"/>
              </w:rPr>
              <w:t>可以读数据，不从缓存区中读走，利用此特点可以方便的实现按行读取数据。</w:t>
            </w:r>
            <w:r>
              <w:rPr>
                <w:rFonts w:hint="eastAsia"/>
              </w:rPr>
              <w:t xml:space="preserve"> </w:t>
            </w:r>
          </w:p>
          <w:p w:rsidR="007A036B" w:rsidRDefault="007A036B" w:rsidP="00147275">
            <w:r>
              <w:rPr>
                <w:rFonts w:hint="eastAsia"/>
              </w:rPr>
              <w:tab/>
            </w:r>
            <w:r>
              <w:rPr>
                <w:rFonts w:hint="eastAsia"/>
              </w:rPr>
              <w:t>一个一个字符的读，方法不好；多次调用系统调用</w:t>
            </w:r>
            <w:r>
              <w:rPr>
                <w:rFonts w:hint="eastAsia"/>
              </w:rPr>
              <w:t>read</w:t>
            </w:r>
            <w:r>
              <w:rPr>
                <w:rFonts w:hint="eastAsia"/>
              </w:rPr>
              <w:t>方法</w:t>
            </w:r>
          </w:p>
        </w:tc>
      </w:tr>
      <w:tr w:rsidR="007A036B" w:rsidTr="00147275">
        <w:tc>
          <w:tcPr>
            <w:tcW w:w="8522" w:type="dxa"/>
          </w:tcPr>
          <w:p w:rsidR="007A036B" w:rsidRDefault="007A036B" w:rsidP="00147275">
            <w:r>
              <w:rPr>
                <w:rFonts w:hint="eastAsia"/>
              </w:rPr>
              <w:t>recv</w:t>
            </w:r>
            <w:r>
              <w:rPr>
                <w:rFonts w:hint="eastAsia"/>
              </w:rPr>
              <w:t>函数会将套接字缓冲区中的内容读出，但不清空，与</w:t>
            </w:r>
            <w:r>
              <w:rPr>
                <w:rFonts w:hint="eastAsia"/>
              </w:rPr>
              <w:t>read</w:t>
            </w:r>
            <w:r>
              <w:rPr>
                <w:rFonts w:hint="eastAsia"/>
              </w:rPr>
              <w:t>函数的区别在此。此函数有一个</w:t>
            </w:r>
            <w:r>
              <w:rPr>
                <w:rFonts w:hint="eastAsia"/>
              </w:rPr>
              <w:t>flag</w:t>
            </w:r>
            <w:r>
              <w:rPr>
                <w:rFonts w:hint="eastAsia"/>
              </w:rPr>
              <w:t>标志位，设为</w:t>
            </w:r>
            <w:r>
              <w:rPr>
                <w:rFonts w:hint="eastAsia"/>
              </w:rPr>
              <w:t>MSG_PEEK</w:t>
            </w:r>
            <w:r>
              <w:rPr>
                <w:rFonts w:hint="eastAsia"/>
              </w:rPr>
              <w:t>。</w:t>
            </w:r>
          </w:p>
          <w:p w:rsidR="007A036B" w:rsidRDefault="007A036B" w:rsidP="00147275"/>
          <w:p w:rsidR="007A036B" w:rsidRDefault="007A036B" w:rsidP="00147275">
            <w:r>
              <w:rPr>
                <w:rFonts w:hint="eastAsia"/>
              </w:rPr>
              <w:t>send</w:t>
            </w:r>
            <w:r>
              <w:rPr>
                <w:rFonts w:hint="eastAsia"/>
              </w:rPr>
              <w:t>函数会将缓冲区中的内容写入到套接字，也不清空，与</w:t>
            </w:r>
            <w:r>
              <w:rPr>
                <w:rFonts w:hint="eastAsia"/>
              </w:rPr>
              <w:t>write</w:t>
            </w:r>
            <w:r>
              <w:rPr>
                <w:rFonts w:hint="eastAsia"/>
              </w:rPr>
              <w:t>函数的区别在此。</w:t>
            </w:r>
          </w:p>
          <w:p w:rsidR="007A036B" w:rsidRDefault="007A036B" w:rsidP="00147275"/>
          <w:p w:rsidR="007A036B" w:rsidRPr="00A52711" w:rsidRDefault="007A036B" w:rsidP="00147275">
            <w:r>
              <w:rPr>
                <w:rFonts w:hint="eastAsia"/>
              </w:rPr>
              <w:t>用这两个函数可以先接收或发送缓冲区中的内容，然后再用</w:t>
            </w:r>
            <w:r>
              <w:rPr>
                <w:rFonts w:hint="eastAsia"/>
              </w:rPr>
              <w:t>readn</w:t>
            </w:r>
            <w:r>
              <w:rPr>
                <w:rFonts w:hint="eastAsia"/>
              </w:rPr>
              <w:t>（此时缓冲区中的内容依然存在）与</w:t>
            </w:r>
            <w:r>
              <w:rPr>
                <w:rFonts w:hint="eastAsia"/>
              </w:rPr>
              <w:t>write</w:t>
            </w:r>
            <w:r>
              <w:rPr>
                <w:rFonts w:hint="eastAsia"/>
              </w:rPr>
              <w:t>函数去继续判断换行符</w:t>
            </w:r>
            <w:r>
              <w:rPr>
                <w:rFonts w:hint="eastAsia"/>
              </w:rPr>
              <w:t>/n</w:t>
            </w:r>
            <w:r>
              <w:rPr>
                <w:rFonts w:hint="eastAsia"/>
              </w:rPr>
              <w:t>，对缓冲区内容实现换行输出。</w:t>
            </w:r>
          </w:p>
        </w:tc>
      </w:tr>
      <w:tr w:rsidR="007A036B" w:rsidTr="00147275">
        <w:tc>
          <w:tcPr>
            <w:tcW w:w="8522" w:type="dxa"/>
          </w:tcPr>
          <w:p w:rsidR="007A036B" w:rsidRDefault="007A036B" w:rsidP="00147275">
            <w:r>
              <w:rPr>
                <w:rFonts w:hint="eastAsia"/>
              </w:rPr>
              <w:t>参考例题：</w:t>
            </w:r>
          </w:p>
        </w:tc>
      </w:tr>
    </w:tbl>
    <w:p w:rsidR="007A036B" w:rsidRDefault="007A036B" w:rsidP="007A036B">
      <w:pPr>
        <w:pStyle w:val="4"/>
      </w:pPr>
      <w:r>
        <w:rPr>
          <w:rFonts w:hint="eastAsia"/>
        </w:rPr>
        <w:t>4</w:t>
      </w:r>
      <w:r>
        <w:rPr>
          <w:rFonts w:hint="eastAsia"/>
        </w:rPr>
        <w:t>域名服务相关函数</w:t>
      </w:r>
    </w:p>
    <w:p w:rsidR="007A036B" w:rsidRDefault="007A036B" w:rsidP="007A036B">
      <w:r>
        <w:t>getsockname</w:t>
      </w:r>
      <w:r>
        <w:rPr>
          <w:rFonts w:hint="eastAsia"/>
        </w:rPr>
        <w:t xml:space="preserve"> </w:t>
      </w:r>
      <w:r>
        <w:rPr>
          <w:rFonts w:hint="eastAsia"/>
        </w:rPr>
        <w:t>获取本地的地址</w:t>
      </w:r>
      <w:r>
        <w:rPr>
          <w:rFonts w:hint="eastAsia"/>
        </w:rPr>
        <w:t xml:space="preserve"> &amp; </w:t>
      </w:r>
      <w:r w:rsidRPr="00925B60">
        <w:rPr>
          <w:rFonts w:hint="eastAsia"/>
        </w:rPr>
        <w:t>getpeername</w:t>
      </w:r>
      <w:r>
        <w:rPr>
          <w:rFonts w:hint="eastAsia"/>
        </w:rPr>
        <w:t>（获取对方主机地址）</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r>
              <w:rPr>
                <w:rFonts w:hint="eastAsia"/>
              </w:rPr>
              <w:t>获取本地的地址（</w:t>
            </w:r>
            <w:r w:rsidRPr="009729E3">
              <w:rPr>
                <w:rFonts w:hint="eastAsia"/>
              </w:rPr>
              <w:t>注意是已连接以后的套接字</w:t>
            </w:r>
            <w:r>
              <w:rPr>
                <w:rFonts w:hint="eastAsia"/>
              </w:rPr>
              <w:t>）</w:t>
            </w:r>
          </w:p>
          <w:p w:rsidR="007A036B" w:rsidRDefault="007A036B" w:rsidP="00147275">
            <w:r>
              <w:t>NAME</w:t>
            </w:r>
          </w:p>
          <w:p w:rsidR="007A036B" w:rsidRDefault="007A036B" w:rsidP="00147275">
            <w:r>
              <w:t xml:space="preserve">       getsockname - get socket name</w:t>
            </w:r>
          </w:p>
          <w:p w:rsidR="007A036B" w:rsidRDefault="007A036B" w:rsidP="00147275"/>
          <w:p w:rsidR="007A036B" w:rsidRDefault="007A036B" w:rsidP="00147275">
            <w:r>
              <w:t>SYNOPSIS</w:t>
            </w:r>
          </w:p>
          <w:p w:rsidR="007A036B" w:rsidRDefault="007A036B" w:rsidP="00147275">
            <w:r>
              <w:t xml:space="preserve">       #include &lt;sys/socket.h&gt;</w:t>
            </w:r>
          </w:p>
          <w:p w:rsidR="007A036B" w:rsidRDefault="007A036B" w:rsidP="00147275"/>
          <w:p w:rsidR="007A036B" w:rsidRDefault="007A036B" w:rsidP="00147275">
            <w:r>
              <w:t xml:space="preserve">       int getsockname(int s, struct sockaddr *name, socklen_t *namelen);</w:t>
            </w:r>
          </w:p>
        </w:tc>
      </w:tr>
      <w:tr w:rsidR="007A036B" w:rsidTr="00147275">
        <w:tc>
          <w:tcPr>
            <w:tcW w:w="8522" w:type="dxa"/>
          </w:tcPr>
          <w:p w:rsidR="007A036B" w:rsidRDefault="007A036B" w:rsidP="00147275">
            <w:r>
              <w:tab/>
              <w:t>struct sockaddr_in localaddr;</w:t>
            </w:r>
          </w:p>
          <w:p w:rsidR="007A036B" w:rsidRDefault="007A036B" w:rsidP="00147275">
            <w:r>
              <w:tab/>
              <w:t>socklen_t addrlen = sizeof(localaddr);</w:t>
            </w:r>
          </w:p>
          <w:p w:rsidR="007A036B" w:rsidRDefault="007A036B" w:rsidP="00147275">
            <w:r>
              <w:rPr>
                <w:rFonts w:hint="eastAsia"/>
              </w:rPr>
              <w:lastRenderedPageBreak/>
              <w:tab/>
              <w:t>//</w:t>
            </w:r>
            <w:r>
              <w:rPr>
                <w:rFonts w:hint="eastAsia"/>
              </w:rPr>
              <w:t>获取本地的地址</w:t>
            </w:r>
          </w:p>
          <w:p w:rsidR="007A036B" w:rsidRDefault="007A036B" w:rsidP="00147275">
            <w:r>
              <w:tab/>
              <w:t>if (getsockname(sock, (struct sockaddr*)&amp;localaddr, &amp;addrlen) &lt; 0)</w:t>
            </w:r>
          </w:p>
          <w:p w:rsidR="007A036B" w:rsidRDefault="007A036B" w:rsidP="00147275">
            <w:r>
              <w:tab/>
            </w:r>
            <w:r>
              <w:tab/>
              <w:t>ERR_EXIT("getsockname");</w:t>
            </w:r>
          </w:p>
          <w:p w:rsidR="007A036B" w:rsidRDefault="007A036B" w:rsidP="00147275"/>
          <w:p w:rsidR="007A036B" w:rsidRDefault="007A036B" w:rsidP="00147275">
            <w:r>
              <w:tab/>
              <w:t>printf("ip=%s port=%d\n", inet_ntoa(localaddr.sin_addr), ntohs(localaddr.sin_port));</w:t>
            </w:r>
          </w:p>
          <w:p w:rsidR="007A036B" w:rsidRPr="00634A77" w:rsidRDefault="007A036B" w:rsidP="00147275"/>
        </w:tc>
      </w:tr>
      <w:tr w:rsidR="007A036B" w:rsidTr="00147275">
        <w:tc>
          <w:tcPr>
            <w:tcW w:w="8522" w:type="dxa"/>
          </w:tcPr>
          <w:p w:rsidR="007A036B" w:rsidRDefault="007A036B" w:rsidP="00147275"/>
        </w:tc>
      </w:tr>
    </w:tbl>
    <w:p w:rsidR="007A036B" w:rsidRDefault="007A036B" w:rsidP="007A036B"/>
    <w:p w:rsidR="007A036B" w:rsidRPr="00245A75" w:rsidRDefault="007A036B" w:rsidP="007A036B">
      <w:r w:rsidRPr="00CE3F73">
        <w:rPr>
          <w:rFonts w:hint="eastAsia"/>
        </w:rPr>
        <w:t>gethostname</w:t>
      </w:r>
      <w:r>
        <w:rPr>
          <w:rFonts w:hint="eastAsia"/>
        </w:rPr>
        <w:t>（获取主机名）</w:t>
      </w:r>
      <w:r w:rsidRPr="00CE3F73">
        <w:rPr>
          <w:rFonts w:hint="eastAsia"/>
        </w:rPr>
        <w:t>、</w:t>
      </w:r>
      <w:r w:rsidRPr="00CE3F73">
        <w:rPr>
          <w:rFonts w:hint="eastAsia"/>
        </w:rPr>
        <w:t>gethostbyname</w:t>
      </w:r>
      <w:r w:rsidRPr="00CE3F73">
        <w:rPr>
          <w:rFonts w:hint="eastAsia"/>
        </w:rPr>
        <w:t>、</w:t>
      </w:r>
      <w:r w:rsidRPr="00CE3F73">
        <w:rPr>
          <w:rFonts w:hint="eastAsia"/>
        </w:rPr>
        <w:t>gethostbyaddr</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Pr="00CE3F73" w:rsidRDefault="007A036B" w:rsidP="00657ADF">
            <w:pPr>
              <w:numPr>
                <w:ilvl w:val="0"/>
                <w:numId w:val="87"/>
              </w:numPr>
            </w:pPr>
            <w:r w:rsidRPr="00CE3F73">
              <w:rPr>
                <w:rFonts w:hint="eastAsia"/>
              </w:rPr>
              <w:t>gethostname</w:t>
            </w:r>
            <w:r w:rsidRPr="00CE3F73">
              <w:rPr>
                <w:rFonts w:hint="eastAsia"/>
              </w:rPr>
              <w:t>、</w:t>
            </w:r>
            <w:r w:rsidRPr="00CE3F73">
              <w:rPr>
                <w:rFonts w:hint="eastAsia"/>
              </w:rPr>
              <w:t>gethostbyname</w:t>
            </w:r>
            <w:r w:rsidRPr="00CE3F73">
              <w:rPr>
                <w:rFonts w:hint="eastAsia"/>
              </w:rPr>
              <w:t>、</w:t>
            </w:r>
            <w:r w:rsidRPr="00CE3F73">
              <w:rPr>
                <w:rFonts w:hint="eastAsia"/>
              </w:rPr>
              <w:t>gethostbyaddr</w:t>
            </w:r>
          </w:p>
          <w:p w:rsidR="007A036B" w:rsidRDefault="007A036B" w:rsidP="00147275"/>
        </w:tc>
      </w:tr>
      <w:tr w:rsidR="007A036B" w:rsidTr="00147275">
        <w:tc>
          <w:tcPr>
            <w:tcW w:w="8522" w:type="dxa"/>
          </w:tcPr>
          <w:p w:rsidR="007A036B" w:rsidRDefault="007A036B" w:rsidP="00147275"/>
          <w:p w:rsidR="007A036B" w:rsidRDefault="007A036B" w:rsidP="00147275">
            <w:r>
              <w:t xml:space="preserve">       The  domain  name  queries  carried out by gethostbyname() and gethostbyaddr() use a combination of any or all of the name server named(8), a broken out</w:t>
            </w:r>
          </w:p>
          <w:p w:rsidR="007A036B" w:rsidRDefault="007A036B" w:rsidP="00147275">
            <w:r>
              <w:t xml:space="preserve">       line from /etc/hosts, and the Network Information Service (NIS or YP), depending upon the contents of the order line  in  /etc/host.conf.   The  default</w:t>
            </w:r>
          </w:p>
          <w:p w:rsidR="007A036B" w:rsidRDefault="007A036B" w:rsidP="00147275">
            <w:r>
              <w:t xml:space="preserve">       action is to query named(8), followed by /etc/hosts.</w:t>
            </w:r>
          </w:p>
          <w:p w:rsidR="007A036B" w:rsidRDefault="007A036B" w:rsidP="00147275"/>
          <w:p w:rsidR="007A036B" w:rsidRDefault="007A036B" w:rsidP="00147275">
            <w:r>
              <w:t xml:space="preserve">       The hostent structure is defined in &lt;netdb.h&gt; as follows:</w:t>
            </w:r>
          </w:p>
          <w:p w:rsidR="007A036B" w:rsidRDefault="007A036B" w:rsidP="00147275"/>
          <w:p w:rsidR="007A036B" w:rsidRDefault="007A036B" w:rsidP="00147275">
            <w:r>
              <w:t xml:space="preserve">              struct hostent {</w:t>
            </w:r>
          </w:p>
          <w:p w:rsidR="007A036B" w:rsidRDefault="007A036B" w:rsidP="00147275">
            <w:r>
              <w:t xml:space="preserve">                      char    *h_name;        /* official name of host */</w:t>
            </w:r>
          </w:p>
          <w:p w:rsidR="007A036B" w:rsidRDefault="007A036B" w:rsidP="00147275">
            <w:r>
              <w:t xml:space="preserve">                      char    **h_aliases;    /* alias list */</w:t>
            </w:r>
          </w:p>
          <w:p w:rsidR="007A036B" w:rsidRDefault="007A036B" w:rsidP="00147275">
            <w:r>
              <w:t xml:space="preserve">                      int     h_addrtype;     /* host address type */</w:t>
            </w:r>
          </w:p>
          <w:p w:rsidR="007A036B" w:rsidRDefault="007A036B" w:rsidP="00147275">
            <w:r>
              <w:t xml:space="preserve">                      int     h_length;       /* length of address */</w:t>
            </w:r>
          </w:p>
          <w:p w:rsidR="007A036B" w:rsidRDefault="007A036B" w:rsidP="00147275">
            <w:r>
              <w:t xml:space="preserve">                      char    **h_addr_list;  /* list of addresses */</w:t>
            </w:r>
          </w:p>
          <w:p w:rsidR="007A036B" w:rsidRDefault="007A036B" w:rsidP="00147275">
            <w:r>
              <w:t xml:space="preserve">              }</w:t>
            </w:r>
            <w:r>
              <w:rPr>
                <w:rFonts w:hint="eastAsia"/>
              </w:rPr>
              <w:t xml:space="preserve"> </w:t>
            </w:r>
          </w:p>
          <w:p w:rsidR="007A036B" w:rsidRDefault="007A036B" w:rsidP="00147275">
            <w:r>
              <w:t xml:space="preserve">              #define h_addr  h_addr_list[0]  /* for backward compatibility */</w:t>
            </w:r>
          </w:p>
          <w:p w:rsidR="007A036B" w:rsidRDefault="007A036B" w:rsidP="00147275"/>
          <w:p w:rsidR="007A036B" w:rsidRDefault="007A036B" w:rsidP="00147275">
            <w:r>
              <w:t xml:space="preserve">       The members of the hostent structure are:</w:t>
            </w:r>
            <w:r>
              <w:rPr>
                <w:rFonts w:hint="eastAsia"/>
              </w:rPr>
              <w:t xml:space="preserve">   </w:t>
            </w:r>
          </w:p>
        </w:tc>
      </w:tr>
      <w:tr w:rsidR="007A036B" w:rsidTr="00147275">
        <w:tc>
          <w:tcPr>
            <w:tcW w:w="8522" w:type="dxa"/>
          </w:tcPr>
          <w:p w:rsidR="007A036B" w:rsidRDefault="007A036B" w:rsidP="00147275">
            <w:r>
              <w:t>int getlocalip(char *ip)</w:t>
            </w:r>
          </w:p>
          <w:p w:rsidR="007A036B" w:rsidRDefault="007A036B" w:rsidP="00147275">
            <w:r>
              <w:t>{</w:t>
            </w:r>
          </w:p>
          <w:p w:rsidR="007A036B" w:rsidRDefault="007A036B" w:rsidP="00147275">
            <w:r>
              <w:tab/>
              <w:t>char host[100] = {0};</w:t>
            </w:r>
          </w:p>
          <w:p w:rsidR="007A036B" w:rsidRDefault="007A036B" w:rsidP="00147275">
            <w:r>
              <w:t xml:space="preserve">    if (gethostname(host, sizeof(host)) &lt; 0)</w:t>
            </w:r>
            <w:r>
              <w:rPr>
                <w:rFonts w:hint="eastAsia"/>
              </w:rPr>
              <w:t xml:space="preserve"> //</w:t>
            </w:r>
            <w:r>
              <w:rPr>
                <w:rFonts w:hint="eastAsia"/>
              </w:rPr>
              <w:t>获取主机名</w:t>
            </w:r>
          </w:p>
          <w:p w:rsidR="007A036B" w:rsidRDefault="007A036B" w:rsidP="00147275">
            <w:r>
              <w:tab/>
            </w:r>
            <w:r>
              <w:tab/>
              <w:t>return -1;</w:t>
            </w:r>
          </w:p>
          <w:p w:rsidR="007A036B" w:rsidRDefault="007A036B" w:rsidP="00147275">
            <w:r>
              <w:tab/>
              <w:t>struct hostent *hp;</w:t>
            </w:r>
          </w:p>
          <w:p w:rsidR="007A036B" w:rsidRDefault="007A036B" w:rsidP="00147275">
            <w:r>
              <w:t xml:space="preserve">    if ((hp = gethostbyname(host)) == NULL)</w:t>
            </w:r>
            <w:r>
              <w:rPr>
                <w:rFonts w:hint="eastAsia"/>
              </w:rPr>
              <w:t xml:space="preserve"> //</w:t>
            </w:r>
            <w:r>
              <w:rPr>
                <w:rFonts w:hint="eastAsia"/>
              </w:rPr>
              <w:t>根据主机名获取主机的所有</w:t>
            </w:r>
            <w:r>
              <w:rPr>
                <w:rFonts w:hint="eastAsia"/>
              </w:rPr>
              <w:t>IP</w:t>
            </w:r>
            <w:r>
              <w:rPr>
                <w:rFonts w:hint="eastAsia"/>
              </w:rPr>
              <w:t>地址</w:t>
            </w:r>
          </w:p>
          <w:p w:rsidR="007A036B" w:rsidRDefault="007A036B" w:rsidP="00147275">
            <w:r>
              <w:tab/>
            </w:r>
            <w:r>
              <w:tab/>
              <w:t>return -1;</w:t>
            </w:r>
          </w:p>
          <w:p w:rsidR="007A036B" w:rsidRDefault="007A036B" w:rsidP="00147275"/>
          <w:p w:rsidR="007A036B" w:rsidRDefault="007A036B" w:rsidP="00147275">
            <w:r>
              <w:tab/>
              <w:t>strcpy(ip, inet_ntoa(*(struct in_addr*)hp-&gt;h_addr));</w:t>
            </w:r>
            <w:r>
              <w:rPr>
                <w:rFonts w:hint="eastAsia"/>
              </w:rPr>
              <w:t xml:space="preserve">    </w:t>
            </w:r>
          </w:p>
          <w:p w:rsidR="007A036B" w:rsidRDefault="007A036B" w:rsidP="00147275">
            <w:r>
              <w:tab/>
              <w:t>return 0;</w:t>
            </w:r>
          </w:p>
          <w:p w:rsidR="007A036B" w:rsidRDefault="007A036B" w:rsidP="00147275"/>
          <w:p w:rsidR="007A036B" w:rsidRDefault="007A036B" w:rsidP="00147275">
            <w:r>
              <w:t>}</w:t>
            </w:r>
          </w:p>
          <w:p w:rsidR="007A036B" w:rsidRDefault="007A036B" w:rsidP="00147275"/>
          <w:p w:rsidR="007A036B" w:rsidRDefault="007A036B" w:rsidP="00147275">
            <w:r>
              <w:lastRenderedPageBreak/>
              <w:t>int main(void)</w:t>
            </w:r>
          </w:p>
          <w:p w:rsidR="007A036B" w:rsidRDefault="007A036B" w:rsidP="00147275">
            <w:r>
              <w:t>{</w:t>
            </w:r>
          </w:p>
          <w:p w:rsidR="007A036B" w:rsidRDefault="007A036B" w:rsidP="00147275">
            <w:r>
              <w:tab/>
              <w:t>char host[100] = {0};</w:t>
            </w:r>
          </w:p>
          <w:p w:rsidR="007A036B" w:rsidRDefault="007A036B" w:rsidP="00147275">
            <w:r>
              <w:tab/>
              <w:t>if (gethostname(host, sizeof(host)) &lt; 0)</w:t>
            </w:r>
          </w:p>
          <w:p w:rsidR="007A036B" w:rsidRDefault="007A036B" w:rsidP="00147275">
            <w:r>
              <w:tab/>
            </w:r>
            <w:r>
              <w:tab/>
              <w:t>ERR_EXIT("gethostname");</w:t>
            </w:r>
          </w:p>
          <w:p w:rsidR="007A036B" w:rsidRDefault="007A036B" w:rsidP="00147275">
            <w:r>
              <w:tab/>
            </w:r>
            <w:r>
              <w:tab/>
            </w:r>
          </w:p>
          <w:p w:rsidR="007A036B" w:rsidRDefault="007A036B" w:rsidP="00147275">
            <w:r>
              <w:tab/>
              <w:t>printf("\n\n\nhost:%s \n", host);</w:t>
            </w:r>
          </w:p>
          <w:p w:rsidR="007A036B" w:rsidRDefault="007A036B" w:rsidP="00147275"/>
          <w:p w:rsidR="007A036B" w:rsidRDefault="007A036B" w:rsidP="00147275">
            <w:r>
              <w:tab/>
              <w:t>struct hostent *hp;</w:t>
            </w:r>
            <w:r>
              <w:rPr>
                <w:rFonts w:hint="eastAsia"/>
              </w:rPr>
              <w:t xml:space="preserve">  </w:t>
            </w:r>
          </w:p>
          <w:p w:rsidR="007A036B" w:rsidRDefault="007A036B" w:rsidP="00147275">
            <w:r>
              <w:tab/>
              <w:t>if ((hp = gethostbyname(host)) == NULL)</w:t>
            </w:r>
            <w:r>
              <w:rPr>
                <w:rFonts w:hint="eastAsia"/>
              </w:rPr>
              <w:t xml:space="preserve"> </w:t>
            </w:r>
          </w:p>
          <w:p w:rsidR="007A036B" w:rsidRDefault="007A036B" w:rsidP="00147275">
            <w:r>
              <w:tab/>
            </w:r>
            <w:r>
              <w:tab/>
              <w:t>ERR_EXIT("gethostbyname");</w:t>
            </w:r>
          </w:p>
          <w:p w:rsidR="007A036B" w:rsidRDefault="007A036B" w:rsidP="00147275"/>
          <w:p w:rsidR="007A036B" w:rsidRDefault="007A036B" w:rsidP="00147275">
            <w:r>
              <w:tab/>
              <w:t>int i = 0;</w:t>
            </w:r>
          </w:p>
          <w:p w:rsidR="007A036B" w:rsidRDefault="007A036B" w:rsidP="00147275">
            <w:r>
              <w:tab/>
              <w:t>while (hp-&gt;h_addr_list[i] != NULL)</w:t>
            </w:r>
            <w:r>
              <w:rPr>
                <w:rFonts w:hint="eastAsia"/>
              </w:rPr>
              <w:t xml:space="preserve"> //</w:t>
            </w:r>
            <w:r>
              <w:rPr>
                <w:rFonts w:hint="eastAsia"/>
              </w:rPr>
              <w:t>根据主机名获取主机的所有</w:t>
            </w:r>
            <w:r>
              <w:rPr>
                <w:rFonts w:hint="eastAsia"/>
              </w:rPr>
              <w:t>IP</w:t>
            </w:r>
            <w:r>
              <w:rPr>
                <w:rFonts w:hint="eastAsia"/>
              </w:rPr>
              <w:t>地址</w:t>
            </w:r>
            <w:r>
              <w:rPr>
                <w:rFonts w:hint="eastAsia"/>
              </w:rPr>
              <w:t xml:space="preserve"> </w:t>
            </w:r>
          </w:p>
          <w:p w:rsidR="007A036B" w:rsidRDefault="007A036B" w:rsidP="00147275">
            <w:r>
              <w:tab/>
              <w:t>{</w:t>
            </w:r>
          </w:p>
          <w:p w:rsidR="007A036B" w:rsidRDefault="007A036B" w:rsidP="00147275">
            <w:r>
              <w:rPr>
                <w:rFonts w:hint="eastAsia"/>
              </w:rPr>
              <w:tab/>
            </w:r>
            <w:r>
              <w:rPr>
                <w:rFonts w:hint="eastAsia"/>
              </w:rPr>
              <w:tab/>
              <w:t xml:space="preserve"> //char *inet_ntoa(struct in_addr in); </w:t>
            </w:r>
            <w:r>
              <w:rPr>
                <w:rFonts w:hint="eastAsia"/>
              </w:rPr>
              <w:t>要求填入一个结构体元素</w:t>
            </w:r>
          </w:p>
          <w:p w:rsidR="007A036B" w:rsidRDefault="007A036B" w:rsidP="00147275">
            <w:r>
              <w:tab/>
            </w:r>
            <w:r>
              <w:tab/>
              <w:t>printf("%s\n", inet_ntoa(*(struct in_addr*)hp-&gt;h_addr_list[i]));</w:t>
            </w:r>
          </w:p>
          <w:p w:rsidR="007A036B" w:rsidRDefault="007A036B" w:rsidP="00147275">
            <w:r>
              <w:tab/>
            </w:r>
            <w:r>
              <w:tab/>
              <w:t>i++;</w:t>
            </w:r>
          </w:p>
          <w:p w:rsidR="007A036B" w:rsidRDefault="007A036B" w:rsidP="00147275">
            <w:r>
              <w:tab/>
              <w:t>}</w:t>
            </w:r>
          </w:p>
          <w:p w:rsidR="007A036B" w:rsidRDefault="007A036B" w:rsidP="00147275">
            <w:r>
              <w:tab/>
            </w:r>
          </w:p>
          <w:p w:rsidR="007A036B" w:rsidRDefault="007A036B" w:rsidP="00147275">
            <w:r>
              <w:tab/>
              <w:t>char ip[16] = {0};</w:t>
            </w:r>
          </w:p>
          <w:p w:rsidR="007A036B" w:rsidRDefault="007A036B" w:rsidP="00147275">
            <w:r>
              <w:tab/>
              <w:t>getlocalip(ip);</w:t>
            </w:r>
          </w:p>
          <w:p w:rsidR="007A036B" w:rsidRDefault="007A036B" w:rsidP="00147275">
            <w:r>
              <w:tab/>
              <w:t>printf("localip=%s\n", ip);</w:t>
            </w:r>
          </w:p>
          <w:p w:rsidR="007A036B" w:rsidRDefault="007A036B" w:rsidP="00147275">
            <w:r>
              <w:tab/>
              <w:t>return 0;</w:t>
            </w:r>
          </w:p>
          <w:p w:rsidR="007A036B" w:rsidRDefault="007A036B" w:rsidP="00147275">
            <w:r>
              <w:t>}</w:t>
            </w:r>
          </w:p>
        </w:tc>
      </w:tr>
    </w:tbl>
    <w:p w:rsidR="007A036B" w:rsidRDefault="007A036B" w:rsidP="007A036B">
      <w:pPr>
        <w:pStyle w:val="4"/>
      </w:pPr>
      <w:r>
        <w:rPr>
          <w:rFonts w:hint="eastAsia"/>
        </w:rPr>
        <w:lastRenderedPageBreak/>
        <w:t>5Socket Api</w:t>
      </w:r>
      <w:r>
        <w:rPr>
          <w:rFonts w:hint="eastAsia"/>
        </w:rPr>
        <w:t>编程进价</w:t>
      </w:r>
      <w:r>
        <w:rPr>
          <w:rFonts w:hint="eastAsia"/>
        </w:rPr>
        <w:t>2</w:t>
      </w:r>
    </w:p>
    <w:p w:rsidR="007A036B" w:rsidRPr="009D2A78" w:rsidRDefault="007A036B" w:rsidP="007A036B">
      <w:pPr>
        <w:pStyle w:val="4"/>
      </w:pPr>
      <w:r>
        <w:rPr>
          <w:rFonts w:hint="eastAsia"/>
        </w:rPr>
        <w:t>服务器端多进程并发子进程退出问题</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pPr>
              <w:rPr>
                <w:b/>
                <w:bCs/>
              </w:rPr>
            </w:pPr>
            <w:r w:rsidRPr="00EC5B48">
              <w:rPr>
                <w:b/>
                <w:bCs/>
              </w:rPr>
              <w:t>TCP</w:t>
            </w:r>
            <w:r w:rsidRPr="00EC5B48">
              <w:rPr>
                <w:rFonts w:hint="eastAsia"/>
                <w:b/>
                <w:bCs/>
              </w:rPr>
              <w:t>回射客户</w:t>
            </w:r>
            <w:r w:rsidRPr="00EC5B48">
              <w:rPr>
                <w:b/>
                <w:bCs/>
              </w:rPr>
              <w:t>/</w:t>
            </w:r>
            <w:r w:rsidRPr="00EC5B48">
              <w:rPr>
                <w:rFonts w:hint="eastAsia"/>
                <w:b/>
                <w:bCs/>
              </w:rPr>
              <w:t>服务器</w:t>
            </w:r>
            <w:r>
              <w:rPr>
                <w:rFonts w:hint="eastAsia"/>
                <w:b/>
                <w:bCs/>
              </w:rPr>
              <w:t>模型总结</w:t>
            </w:r>
          </w:p>
          <w:p w:rsidR="007A036B" w:rsidRDefault="007A036B" w:rsidP="00147275">
            <w:r w:rsidRPr="00EC5B48">
              <w:rPr>
                <w:noProof/>
              </w:rPr>
              <w:drawing>
                <wp:inline distT="0" distB="0" distL="0" distR="0" wp14:anchorId="4FE64126" wp14:editId="4F5E1D7B">
                  <wp:extent cx="4612499" cy="1894114"/>
                  <wp:effectExtent l="0" t="0" r="0" b="0"/>
                  <wp:docPr id="860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12499" cy="1894114"/>
                          </a:xfrm>
                          <a:prstGeom prst="rect">
                            <a:avLst/>
                          </a:prstGeom>
                          <a:noFill/>
                          <a:extLst/>
                        </pic:spPr>
                      </pic:pic>
                    </a:graphicData>
                  </a:graphic>
                </wp:inline>
              </w:drawing>
            </w:r>
          </w:p>
        </w:tc>
      </w:tr>
      <w:tr w:rsidR="007A036B" w:rsidTr="00147275">
        <w:tc>
          <w:tcPr>
            <w:tcW w:w="8522" w:type="dxa"/>
          </w:tcPr>
          <w:p w:rsidR="007A036B" w:rsidRDefault="007A036B" w:rsidP="00147275">
            <w:pPr>
              <w:rPr>
                <w:b/>
                <w:bCs/>
              </w:rPr>
            </w:pPr>
            <w:r w:rsidRPr="00E85A1B">
              <w:rPr>
                <w:b/>
                <w:bCs/>
              </w:rPr>
              <w:t>TCP</w:t>
            </w:r>
            <w:r w:rsidRPr="00E85A1B">
              <w:rPr>
                <w:rFonts w:hint="eastAsia"/>
                <w:b/>
                <w:bCs/>
              </w:rPr>
              <w:t>是个流协议</w:t>
            </w:r>
          </w:p>
          <w:p w:rsidR="007A036B" w:rsidRPr="00E85A1B" w:rsidRDefault="007A036B" w:rsidP="00657ADF">
            <w:pPr>
              <w:numPr>
                <w:ilvl w:val="0"/>
                <w:numId w:val="88"/>
              </w:numPr>
            </w:pPr>
            <w:r w:rsidRPr="00E85A1B">
              <w:lastRenderedPageBreak/>
              <w:t>TCP</w:t>
            </w:r>
            <w:r w:rsidRPr="00E85A1B">
              <w:rPr>
                <w:rFonts w:hint="eastAsia"/>
              </w:rPr>
              <w:t>是基于字节流传输的，只维护发送出去多少，确认了多少，没有维护消息与消息之间的边界，因而可能导致粘包问题。</w:t>
            </w:r>
          </w:p>
          <w:p w:rsidR="007A036B" w:rsidRPr="00E85A1B" w:rsidRDefault="007A036B" w:rsidP="00657ADF">
            <w:pPr>
              <w:numPr>
                <w:ilvl w:val="0"/>
                <w:numId w:val="88"/>
              </w:numPr>
            </w:pPr>
            <w:r w:rsidRPr="00E85A1B">
              <w:rPr>
                <w:rFonts w:hint="eastAsia"/>
              </w:rPr>
              <w:t>粘包问题解决方法是在应用层维护消息边界。</w:t>
            </w:r>
          </w:p>
          <w:p w:rsidR="007A036B" w:rsidRPr="00E85A1B" w:rsidRDefault="007A036B" w:rsidP="00147275"/>
        </w:tc>
      </w:tr>
      <w:tr w:rsidR="007A036B" w:rsidTr="00147275">
        <w:tc>
          <w:tcPr>
            <w:tcW w:w="8522" w:type="dxa"/>
          </w:tcPr>
          <w:p w:rsidR="007A036B" w:rsidRDefault="007A036B" w:rsidP="00147275"/>
        </w:tc>
      </w:tr>
    </w:tbl>
    <w:p w:rsidR="007A036B" w:rsidRDefault="007A036B" w:rsidP="007A036B"/>
    <w:p w:rsidR="007A036B" w:rsidRDefault="007A036B" w:rsidP="007A036B">
      <w:r w:rsidRPr="00AC6283">
        <w:rPr>
          <w:rFonts w:hint="eastAsia"/>
          <w:b/>
          <w:bCs/>
        </w:rPr>
        <w:t>僵进程与</w:t>
      </w:r>
      <w:r w:rsidRPr="00AC6283">
        <w:rPr>
          <w:rFonts w:hint="eastAsia"/>
          <w:b/>
          <w:bCs/>
        </w:rPr>
        <w:t>SIGCHLD</w:t>
      </w:r>
      <w:r w:rsidRPr="00AC6283">
        <w:rPr>
          <w:rFonts w:hint="eastAsia"/>
          <w:b/>
          <w:bCs/>
        </w:rPr>
        <w:t>信号</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pPr>
              <w:rPr>
                <w:b/>
                <w:bCs/>
              </w:rPr>
            </w:pPr>
            <w:r>
              <w:rPr>
                <w:rFonts w:hint="eastAsia"/>
                <w:b/>
                <w:bCs/>
              </w:rPr>
              <w:t>服务器端避免僵尸进程的方法：</w:t>
            </w:r>
          </w:p>
          <w:p w:rsidR="007A036B" w:rsidRDefault="007A036B" w:rsidP="00147275">
            <w:pPr>
              <w:rPr>
                <w:b/>
                <w:bCs/>
              </w:rPr>
            </w:pPr>
            <w:r>
              <w:rPr>
                <w:rFonts w:hint="eastAsia"/>
                <w:b/>
                <w:bCs/>
              </w:rPr>
              <w:t>1</w:t>
            </w:r>
            <w:r>
              <w:rPr>
                <w:rFonts w:hint="eastAsia"/>
                <w:b/>
                <w:bCs/>
              </w:rPr>
              <w:t>）通过忽略</w:t>
            </w:r>
            <w:r w:rsidRPr="00AC6283">
              <w:rPr>
                <w:rFonts w:hint="eastAsia"/>
                <w:b/>
                <w:bCs/>
              </w:rPr>
              <w:t>SIGCHLD</w:t>
            </w:r>
            <w:r w:rsidRPr="00AC6283">
              <w:rPr>
                <w:rFonts w:hint="eastAsia"/>
                <w:b/>
                <w:bCs/>
              </w:rPr>
              <w:t>信号</w:t>
            </w:r>
            <w:r>
              <w:rPr>
                <w:rFonts w:hint="eastAsia"/>
                <w:b/>
                <w:bCs/>
              </w:rPr>
              <w:t>，解决僵尸进程</w:t>
            </w:r>
          </w:p>
          <w:p w:rsidR="007A036B" w:rsidRPr="00AC6283" w:rsidRDefault="007A036B" w:rsidP="00657ADF">
            <w:pPr>
              <w:numPr>
                <w:ilvl w:val="0"/>
                <w:numId w:val="89"/>
              </w:numPr>
            </w:pPr>
            <w:r w:rsidRPr="00AC6283">
              <w:t>signal(SIGCHLD, SIG_IGN)</w:t>
            </w:r>
          </w:p>
          <w:p w:rsidR="007A036B" w:rsidRDefault="007A036B" w:rsidP="00657ADF">
            <w:pPr>
              <w:numPr>
                <w:ilvl w:val="0"/>
                <w:numId w:val="89"/>
              </w:numPr>
            </w:pPr>
          </w:p>
        </w:tc>
      </w:tr>
      <w:tr w:rsidR="007A036B" w:rsidTr="00147275">
        <w:tc>
          <w:tcPr>
            <w:tcW w:w="8522" w:type="dxa"/>
          </w:tcPr>
          <w:p w:rsidR="007A036B" w:rsidRDefault="007A036B" w:rsidP="00147275">
            <w:pPr>
              <w:rPr>
                <w:b/>
                <w:bCs/>
              </w:rPr>
            </w:pPr>
            <w:r>
              <w:rPr>
                <w:rFonts w:hint="eastAsia"/>
                <w:b/>
                <w:bCs/>
              </w:rPr>
              <w:t>2</w:t>
            </w:r>
            <w:r>
              <w:rPr>
                <w:rFonts w:hint="eastAsia"/>
                <w:b/>
                <w:bCs/>
              </w:rPr>
              <w:t>）通过</w:t>
            </w:r>
            <w:r>
              <w:rPr>
                <w:rFonts w:hint="eastAsia"/>
                <w:b/>
                <w:bCs/>
              </w:rPr>
              <w:t>wait</w:t>
            </w:r>
            <w:r>
              <w:rPr>
                <w:rFonts w:hint="eastAsia"/>
                <w:b/>
                <w:bCs/>
              </w:rPr>
              <w:t>方法，解决僵尸进程</w:t>
            </w:r>
          </w:p>
          <w:p w:rsidR="007A036B" w:rsidRDefault="007A036B" w:rsidP="00657ADF">
            <w:pPr>
              <w:numPr>
                <w:ilvl w:val="0"/>
                <w:numId w:val="89"/>
              </w:numPr>
            </w:pPr>
            <w:r w:rsidRPr="00AC6283">
              <w:t>signal(SIGCHLD, handle_sigchld);</w:t>
            </w:r>
          </w:p>
          <w:p w:rsidR="007A036B" w:rsidRDefault="007A036B" w:rsidP="00657ADF">
            <w:pPr>
              <w:numPr>
                <w:ilvl w:val="0"/>
                <w:numId w:val="89"/>
              </w:numPr>
            </w:pPr>
            <w:r>
              <w:rPr>
                <w:rFonts w:hint="eastAsia"/>
              </w:rPr>
              <w:t>wait(NULL)</w:t>
            </w:r>
          </w:p>
        </w:tc>
      </w:tr>
      <w:tr w:rsidR="007A036B" w:rsidTr="00147275">
        <w:tc>
          <w:tcPr>
            <w:tcW w:w="8522" w:type="dxa"/>
          </w:tcPr>
          <w:p w:rsidR="007A036B" w:rsidRDefault="007A036B" w:rsidP="00147275">
            <w:pPr>
              <w:rPr>
                <w:b/>
                <w:bCs/>
              </w:rPr>
            </w:pPr>
            <w:r>
              <w:rPr>
                <w:rFonts w:hint="eastAsia"/>
                <w:b/>
                <w:bCs/>
              </w:rPr>
              <w:t>3</w:t>
            </w:r>
            <w:r>
              <w:rPr>
                <w:rFonts w:hint="eastAsia"/>
                <w:b/>
                <w:bCs/>
              </w:rPr>
              <w:t>）通过</w:t>
            </w:r>
            <w:r>
              <w:rPr>
                <w:rFonts w:hint="eastAsia"/>
                <w:b/>
                <w:bCs/>
              </w:rPr>
              <w:t>waitpid</w:t>
            </w:r>
            <w:r>
              <w:rPr>
                <w:rFonts w:hint="eastAsia"/>
                <w:b/>
                <w:bCs/>
              </w:rPr>
              <w:t>方法，解决僵尸进程</w:t>
            </w:r>
          </w:p>
          <w:p w:rsidR="007A036B" w:rsidRDefault="007A036B" w:rsidP="00657ADF">
            <w:pPr>
              <w:numPr>
                <w:ilvl w:val="0"/>
                <w:numId w:val="89"/>
              </w:numPr>
            </w:pPr>
            <w:r w:rsidRPr="00AC6283">
              <w:t>signal(SIGCHLD, handle_sigchld);</w:t>
            </w:r>
          </w:p>
          <w:p w:rsidR="007A036B" w:rsidRDefault="007A036B" w:rsidP="00657ADF">
            <w:pPr>
              <w:numPr>
                <w:ilvl w:val="0"/>
                <w:numId w:val="89"/>
              </w:numPr>
            </w:pPr>
            <w:r>
              <w:rPr>
                <w:rFonts w:hint="eastAsia"/>
              </w:rPr>
              <w:t xml:space="preserve">wait(-1, NULL, </w:t>
            </w:r>
            <w:r w:rsidRPr="00FC5511">
              <w:t>WNOHANG</w:t>
            </w:r>
            <w:r>
              <w:rPr>
                <w:rFonts w:hint="eastAsia"/>
              </w:rPr>
              <w:t xml:space="preserve">) </w:t>
            </w:r>
          </w:p>
          <w:p w:rsidR="007A036B" w:rsidRDefault="007A036B" w:rsidP="00657ADF">
            <w:pPr>
              <w:numPr>
                <w:ilvl w:val="0"/>
                <w:numId w:val="89"/>
              </w:numPr>
            </w:pPr>
          </w:p>
        </w:tc>
      </w:tr>
      <w:tr w:rsidR="007A036B" w:rsidTr="00147275">
        <w:tc>
          <w:tcPr>
            <w:tcW w:w="8522" w:type="dxa"/>
          </w:tcPr>
          <w:p w:rsidR="007A036B" w:rsidRDefault="007A036B" w:rsidP="00147275">
            <w:pPr>
              <w:rPr>
                <w:b/>
                <w:bCs/>
              </w:rPr>
            </w:pPr>
          </w:p>
          <w:p w:rsidR="007A036B" w:rsidRDefault="007A036B" w:rsidP="00147275">
            <w:pPr>
              <w:rPr>
                <w:b/>
                <w:bCs/>
              </w:rPr>
            </w:pPr>
            <w:r w:rsidRPr="00022B42">
              <w:rPr>
                <w:b/>
                <w:bCs/>
                <w:noProof/>
              </w:rPr>
              <w:drawing>
                <wp:inline distT="0" distB="0" distL="0" distR="0" wp14:anchorId="689DC6E1" wp14:editId="07E3A5B8">
                  <wp:extent cx="5014361" cy="1330779"/>
                  <wp:effectExtent l="0" t="0" r="0" b="3175"/>
                  <wp:docPr id="99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5"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24064" cy="1333354"/>
                          </a:xfrm>
                          <a:prstGeom prst="rect">
                            <a:avLst/>
                          </a:prstGeom>
                          <a:noFill/>
                          <a:extLst/>
                        </pic:spPr>
                      </pic:pic>
                    </a:graphicData>
                  </a:graphic>
                </wp:inline>
              </w:drawing>
            </w:r>
          </w:p>
          <w:p w:rsidR="007A036B" w:rsidRDefault="007A036B" w:rsidP="00147275">
            <w:pPr>
              <w:rPr>
                <w:b/>
                <w:bCs/>
              </w:rPr>
            </w:pPr>
          </w:p>
        </w:tc>
      </w:tr>
      <w:tr w:rsidR="007A036B" w:rsidTr="00147275">
        <w:tc>
          <w:tcPr>
            <w:tcW w:w="8522" w:type="dxa"/>
          </w:tcPr>
          <w:p w:rsidR="007A036B" w:rsidRDefault="007A036B" w:rsidP="00147275">
            <w:pPr>
              <w:rPr>
                <w:b/>
                <w:bCs/>
              </w:rPr>
            </w:pPr>
          </w:p>
          <w:p w:rsidR="007A036B" w:rsidRPr="00022B42" w:rsidRDefault="007A036B" w:rsidP="00147275">
            <w:pPr>
              <w:rPr>
                <w:b/>
                <w:bCs/>
              </w:rPr>
            </w:pPr>
            <w:r w:rsidRPr="00022B42">
              <w:rPr>
                <w:b/>
                <w:bCs/>
                <w:noProof/>
              </w:rPr>
              <w:drawing>
                <wp:inline distT="0" distB="0" distL="0" distR="0" wp14:anchorId="4359409C" wp14:editId="5210866C">
                  <wp:extent cx="4559157" cy="2334985"/>
                  <wp:effectExtent l="0" t="0" r="0" b="8255"/>
                  <wp:docPr id="100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61366" cy="2336117"/>
                          </a:xfrm>
                          <a:prstGeom prst="rect">
                            <a:avLst/>
                          </a:prstGeom>
                          <a:noFill/>
                          <a:extLst/>
                        </pic:spPr>
                      </pic:pic>
                    </a:graphicData>
                  </a:graphic>
                </wp:inline>
              </w:drawing>
            </w:r>
          </w:p>
        </w:tc>
      </w:tr>
    </w:tbl>
    <w:p w:rsidR="007A036B" w:rsidRDefault="007A036B" w:rsidP="007A036B"/>
    <w:p w:rsidR="007A036B" w:rsidRDefault="007A036B" w:rsidP="007A036B">
      <w:pPr>
        <w:pStyle w:val="3"/>
      </w:pPr>
      <w:r>
        <w:rPr>
          <w:rFonts w:hint="eastAsia"/>
        </w:rPr>
        <w:lastRenderedPageBreak/>
        <w:t>6</w:t>
      </w:r>
      <w:r w:rsidR="00502DD2">
        <w:t xml:space="preserve"> </w:t>
      </w:r>
      <w:r>
        <w:rPr>
          <w:rFonts w:hint="eastAsia"/>
        </w:rPr>
        <w:t xml:space="preserve">Socket Api </w:t>
      </w:r>
      <w:r>
        <w:rPr>
          <w:rFonts w:hint="eastAsia"/>
        </w:rPr>
        <w:t>与</w:t>
      </w:r>
      <w:r>
        <w:rPr>
          <w:rFonts w:hint="eastAsia"/>
        </w:rPr>
        <w:t>TCP/IP</w:t>
      </w:r>
      <w:r>
        <w:rPr>
          <w:rFonts w:hint="eastAsia"/>
        </w:rPr>
        <w:t>的</w:t>
      </w:r>
      <w:r>
        <w:rPr>
          <w:rFonts w:hint="eastAsia"/>
        </w:rPr>
        <w:t>11</w:t>
      </w:r>
      <w:r>
        <w:rPr>
          <w:rFonts w:hint="eastAsia"/>
        </w:rPr>
        <w:t>种状态</w:t>
      </w:r>
      <w:r>
        <w:rPr>
          <w:rFonts w:hint="eastAsia"/>
        </w:rPr>
        <w:t xml:space="preserve"> </w:t>
      </w:r>
    </w:p>
    <w:p w:rsidR="007A036B" w:rsidRPr="00A46241" w:rsidRDefault="007A036B" w:rsidP="007A036B">
      <w:pPr>
        <w:pStyle w:val="4"/>
      </w:pPr>
      <w:r>
        <w:rPr>
          <w:rFonts w:hint="eastAsia"/>
        </w:rPr>
        <w:t>TCP/IP</w:t>
      </w:r>
      <w:r>
        <w:rPr>
          <w:rFonts w:hint="eastAsia"/>
        </w:rPr>
        <w:t>协议的</w:t>
      </w:r>
      <w:r>
        <w:rPr>
          <w:rFonts w:hint="eastAsia"/>
        </w:rPr>
        <w:t>11</w:t>
      </w:r>
      <w:r>
        <w:rPr>
          <w:rFonts w:hint="eastAsia"/>
        </w:rPr>
        <w:t>种状态</w:t>
      </w:r>
      <w:r>
        <w:rPr>
          <w:rFonts w:hint="eastAsia"/>
        </w:rPr>
        <w:t xml:space="preserve"> </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r w:rsidRPr="00915360">
              <w:rPr>
                <w:noProof/>
              </w:rPr>
              <w:drawing>
                <wp:inline distT="0" distB="0" distL="0" distR="0" wp14:anchorId="5F01D0B3" wp14:editId="63B03958">
                  <wp:extent cx="4308401" cy="4174760"/>
                  <wp:effectExtent l="0" t="0" r="0" b="0"/>
                  <wp:docPr id="98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2"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14861" cy="4181020"/>
                          </a:xfrm>
                          <a:prstGeom prst="rect">
                            <a:avLst/>
                          </a:prstGeom>
                          <a:noFill/>
                          <a:extLst/>
                        </pic:spPr>
                      </pic:pic>
                    </a:graphicData>
                  </a:graphic>
                </wp:inline>
              </w:drawing>
            </w:r>
          </w:p>
          <w:p w:rsidR="007A036B" w:rsidRDefault="007A036B" w:rsidP="00147275"/>
        </w:tc>
      </w:tr>
      <w:tr w:rsidR="007A036B" w:rsidRPr="0055395D" w:rsidTr="00147275">
        <w:tc>
          <w:tcPr>
            <w:tcW w:w="8522" w:type="dxa"/>
          </w:tcPr>
          <w:p w:rsidR="007A036B" w:rsidRDefault="007A036B" w:rsidP="00147275">
            <w:r>
              <w:rPr>
                <w:rFonts w:hint="eastAsia"/>
              </w:rPr>
              <w:t>理解</w:t>
            </w:r>
            <w:r>
              <w:rPr>
                <w:rFonts w:hint="eastAsia"/>
              </w:rPr>
              <w:t>0</w:t>
            </w:r>
            <w:r>
              <w:rPr>
                <w:rFonts w:hint="eastAsia"/>
              </w:rPr>
              <w:t>：什么是主动套接字，什么是被动套接字？</w:t>
            </w:r>
          </w:p>
          <w:p w:rsidR="007A036B" w:rsidRDefault="007A036B" w:rsidP="00147275">
            <w:r>
              <w:rPr>
                <w:rFonts w:hint="eastAsia"/>
              </w:rPr>
              <w:t>理解</w:t>
            </w:r>
            <w:r>
              <w:rPr>
                <w:rFonts w:hint="eastAsia"/>
              </w:rPr>
              <w:t>1:</w:t>
            </w:r>
            <w:r>
              <w:rPr>
                <w:rFonts w:hint="eastAsia"/>
              </w:rPr>
              <w:t>为什么</w:t>
            </w:r>
            <w:r>
              <w:rPr>
                <w:rFonts w:hint="eastAsia"/>
              </w:rPr>
              <w:t>TCP/IP</w:t>
            </w:r>
            <w:r>
              <w:rPr>
                <w:rFonts w:hint="eastAsia"/>
              </w:rPr>
              <w:t>要三次握手，和四次断开？</w:t>
            </w:r>
          </w:p>
          <w:p w:rsidR="007A036B" w:rsidRDefault="007A036B" w:rsidP="00147275">
            <w:r>
              <w:rPr>
                <w:rFonts w:hint="eastAsia"/>
              </w:rPr>
              <w:t>理解</w:t>
            </w:r>
            <w:r>
              <w:rPr>
                <w:rFonts w:hint="eastAsia"/>
              </w:rPr>
              <w:t>2</w:t>
            </w:r>
            <w:r>
              <w:rPr>
                <w:rFonts w:hint="eastAsia"/>
              </w:rPr>
              <w:t>：客户端状态向前推进过程，服务器端状态向前推进过程</w:t>
            </w:r>
          </w:p>
          <w:p w:rsidR="007A036B" w:rsidRDefault="007A036B" w:rsidP="00147275">
            <w:r>
              <w:rPr>
                <w:rFonts w:hint="eastAsia"/>
              </w:rPr>
              <w:t>理解</w:t>
            </w:r>
            <w:r>
              <w:rPr>
                <w:rFonts w:hint="eastAsia"/>
              </w:rPr>
              <w:t>3</w:t>
            </w:r>
            <w:r>
              <w:rPr>
                <w:rFonts w:hint="eastAsia"/>
              </w:rPr>
              <w:t>：执行主动关闭的那一端，进入</w:t>
            </w:r>
            <w:r>
              <w:rPr>
                <w:rFonts w:hint="eastAsia"/>
              </w:rPr>
              <w:t>TIME_WAIT</w:t>
            </w:r>
            <w:r>
              <w:rPr>
                <w:rFonts w:hint="eastAsia"/>
              </w:rPr>
              <w:t>状态</w:t>
            </w:r>
          </w:p>
          <w:p w:rsidR="007A036B" w:rsidRDefault="007A036B" w:rsidP="00147275">
            <w:r>
              <w:rPr>
                <w:rFonts w:hint="eastAsia"/>
              </w:rPr>
              <w:t>理解</w:t>
            </w:r>
            <w:r>
              <w:rPr>
                <w:rFonts w:hint="eastAsia"/>
              </w:rPr>
              <w:t>4</w:t>
            </w:r>
            <w:r>
              <w:rPr>
                <w:rFonts w:hint="eastAsia"/>
              </w:rPr>
              <w:t>：</w:t>
            </w:r>
            <w:r>
              <w:rPr>
                <w:rFonts w:hint="eastAsia"/>
              </w:rPr>
              <w:t xml:space="preserve">TIME_WAIT </w:t>
            </w:r>
            <w:r>
              <w:rPr>
                <w:rFonts w:hint="eastAsia"/>
              </w:rPr>
              <w:t>时间是多长</w:t>
            </w:r>
            <w:r>
              <w:rPr>
                <w:rFonts w:hint="eastAsia"/>
              </w:rPr>
              <w:t xml:space="preserve">2MSL </w:t>
            </w:r>
            <w:r>
              <w:rPr>
                <w:rFonts w:hint="eastAsia"/>
              </w:rPr>
              <w:t>（</w:t>
            </w:r>
            <w:r>
              <w:rPr>
                <w:rFonts w:hint="eastAsia"/>
              </w:rPr>
              <w:t>2</w:t>
            </w:r>
            <w:r>
              <w:rPr>
                <w:rFonts w:hint="eastAsia"/>
              </w:rPr>
              <w:t>倍的最大生命期时间）</w:t>
            </w:r>
            <w:r>
              <w:rPr>
                <w:rFonts w:hint="eastAsia"/>
              </w:rPr>
              <w:t xml:space="preserve"> </w:t>
            </w:r>
          </w:p>
          <w:p w:rsidR="007A036B" w:rsidRDefault="007A036B" w:rsidP="00147275">
            <w:pPr>
              <w:ind w:firstLineChars="200" w:firstLine="420"/>
            </w:pPr>
            <w:r>
              <w:rPr>
                <w:rFonts w:hint="eastAsia"/>
              </w:rPr>
              <w:t>原因：（</w:t>
            </w:r>
            <w:r>
              <w:rPr>
                <w:rFonts w:hint="eastAsia"/>
              </w:rPr>
              <w:t>ACK y+1</w:t>
            </w:r>
            <w:r>
              <w:rPr>
                <w:rFonts w:hint="eastAsia"/>
              </w:rPr>
              <w:t>）如果发送失败可以重发。</w:t>
            </w:r>
            <w:r>
              <w:rPr>
                <w:rFonts w:hint="eastAsia"/>
              </w:rPr>
              <w:t xml:space="preserve"> </w:t>
            </w:r>
          </w:p>
          <w:p w:rsidR="007A036B" w:rsidRDefault="007A036B" w:rsidP="00147275">
            <w:pPr>
              <w:ind w:firstLineChars="200" w:firstLine="420"/>
            </w:pPr>
            <w:r>
              <w:rPr>
                <w:rFonts w:hint="eastAsia"/>
              </w:rPr>
              <w:t>服务器端处于</w:t>
            </w:r>
            <w:r>
              <w:rPr>
                <w:rFonts w:hint="eastAsia"/>
              </w:rPr>
              <w:t>closed</w:t>
            </w:r>
            <w:r>
              <w:rPr>
                <w:rFonts w:hint="eastAsia"/>
              </w:rPr>
              <w:t>状态，不等于客户端也处于</w:t>
            </w:r>
            <w:r>
              <w:rPr>
                <w:rFonts w:hint="eastAsia"/>
              </w:rPr>
              <w:t>closed</w:t>
            </w:r>
            <w:r>
              <w:rPr>
                <w:rFonts w:hint="eastAsia"/>
              </w:rPr>
              <w:t>状态。。</w:t>
            </w:r>
          </w:p>
          <w:p w:rsidR="007A036B" w:rsidRDefault="007A036B" w:rsidP="00147275">
            <w:r>
              <w:rPr>
                <w:rFonts w:hint="eastAsia"/>
              </w:rPr>
              <w:t>理解</w:t>
            </w:r>
            <w:r>
              <w:rPr>
                <w:rFonts w:hint="eastAsia"/>
              </w:rPr>
              <w:t>5</w:t>
            </w:r>
            <w:r>
              <w:rPr>
                <w:rFonts w:hint="eastAsia"/>
              </w:rPr>
              <w:t>：图上几种状态，还有一种</w:t>
            </w:r>
            <w:r>
              <w:rPr>
                <w:rFonts w:hint="eastAsia"/>
              </w:rPr>
              <w:t>CLOSING</w:t>
            </w:r>
            <w:r>
              <w:rPr>
                <w:rFonts w:hint="eastAsia"/>
              </w:rPr>
              <w:t>状态</w:t>
            </w:r>
          </w:p>
          <w:p w:rsidR="007A036B" w:rsidRPr="002B2D44" w:rsidRDefault="007A036B" w:rsidP="00147275">
            <w:pPr>
              <w:ind w:firstLineChars="400" w:firstLine="840"/>
            </w:pPr>
            <w:r w:rsidRPr="002B2D44">
              <w:rPr>
                <w:rFonts w:hint="eastAsia"/>
              </w:rPr>
              <w:t>两端同时关闭</w:t>
            </w:r>
            <w:r w:rsidRPr="002B2D44">
              <w:rPr>
                <w:rFonts w:hint="eastAsia"/>
              </w:rPr>
              <w:tab/>
            </w:r>
            <w:r w:rsidRPr="002B2D44">
              <w:rPr>
                <w:rFonts w:hint="eastAsia"/>
              </w:rPr>
              <w:t>将产生</w:t>
            </w:r>
            <w:r w:rsidRPr="002B2D44">
              <w:rPr>
                <w:rFonts w:hint="eastAsia"/>
              </w:rPr>
              <w:t>closing</w:t>
            </w:r>
            <w:r w:rsidRPr="002B2D44">
              <w:rPr>
                <w:rFonts w:hint="eastAsia"/>
              </w:rPr>
              <w:t>状态，最后双方都进入</w:t>
            </w:r>
            <w:r w:rsidRPr="002B2D44">
              <w:rPr>
                <w:rFonts w:hint="eastAsia"/>
              </w:rPr>
              <w:t>TIME_WAIT</w:t>
            </w:r>
            <w:r w:rsidRPr="002B2D44">
              <w:rPr>
                <w:rFonts w:hint="eastAsia"/>
              </w:rPr>
              <w:t>状态。</w:t>
            </w:r>
          </w:p>
        </w:tc>
      </w:tr>
      <w:tr w:rsidR="007A036B" w:rsidRPr="0055395D" w:rsidTr="00147275">
        <w:tc>
          <w:tcPr>
            <w:tcW w:w="8522" w:type="dxa"/>
          </w:tcPr>
          <w:p w:rsidR="007A036B" w:rsidRDefault="007A036B" w:rsidP="00147275">
            <w:r>
              <w:object w:dxaOrig="7440" w:dyaOrig="4023">
                <v:shape id="_x0000_i1043" type="#_x0000_t75" style="width:299.25pt;height:162.8pt" o:ole="">
                  <v:imagedata r:id="rId165" o:title=""/>
                </v:shape>
                <o:OLEObject Type="Embed" ProgID="PBrush" ShapeID="_x0000_i1043" DrawAspect="Content" ObjectID="_1533063462" r:id="rId166"/>
              </w:object>
            </w:r>
          </w:p>
        </w:tc>
      </w:tr>
      <w:tr w:rsidR="007A036B" w:rsidRPr="0055395D" w:rsidTr="00147275">
        <w:tc>
          <w:tcPr>
            <w:tcW w:w="8522" w:type="dxa"/>
          </w:tcPr>
          <w:p w:rsidR="007A036B" w:rsidRDefault="007A036B" w:rsidP="00147275">
            <w:r>
              <w:rPr>
                <w:rFonts w:hint="eastAsia"/>
              </w:rPr>
              <w:t>实验：</w:t>
            </w:r>
          </w:p>
          <w:p w:rsidR="007A036B" w:rsidRDefault="007A036B" w:rsidP="00657ADF">
            <w:pPr>
              <w:pStyle w:val="a9"/>
              <w:numPr>
                <w:ilvl w:val="0"/>
                <w:numId w:val="90"/>
              </w:numPr>
              <w:ind w:firstLineChars="0"/>
            </w:pPr>
            <w:r>
              <w:rPr>
                <w:rFonts w:hint="eastAsia"/>
              </w:rPr>
              <w:t>关闭服务方子进程，观察</w:t>
            </w:r>
            <w:r>
              <w:rPr>
                <w:rFonts w:hint="eastAsia"/>
              </w:rPr>
              <w:t>TCP/IP</w:t>
            </w:r>
            <w:r>
              <w:rPr>
                <w:rFonts w:hint="eastAsia"/>
              </w:rPr>
              <w:t>状态</w:t>
            </w:r>
          </w:p>
          <w:p w:rsidR="007A036B" w:rsidRDefault="007A036B" w:rsidP="00657ADF">
            <w:pPr>
              <w:pStyle w:val="a9"/>
              <w:numPr>
                <w:ilvl w:val="0"/>
                <w:numId w:val="90"/>
              </w:numPr>
              <w:ind w:firstLineChars="0"/>
            </w:pPr>
            <w:r>
              <w:rPr>
                <w:rFonts w:hint="eastAsia"/>
              </w:rPr>
              <w:t>关闭客户端，观察</w:t>
            </w:r>
            <w:r>
              <w:rPr>
                <w:rFonts w:hint="eastAsia"/>
              </w:rPr>
              <w:t>TCP/IP</w:t>
            </w:r>
            <w:r>
              <w:rPr>
                <w:rFonts w:hint="eastAsia"/>
              </w:rPr>
              <w:t>状态。</w:t>
            </w:r>
          </w:p>
          <w:p w:rsidR="007A036B" w:rsidRDefault="007A036B" w:rsidP="00147275"/>
        </w:tc>
      </w:tr>
    </w:tbl>
    <w:p w:rsidR="007A036B" w:rsidRPr="00266598" w:rsidRDefault="007A036B" w:rsidP="007A036B">
      <w:pPr>
        <w:pStyle w:val="4"/>
      </w:pPr>
      <w:r w:rsidRPr="0001112D">
        <w:t>SIGPIPE</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r>
              <w:rPr>
                <w:rFonts w:hint="eastAsia"/>
              </w:rPr>
              <w:t>如果对方</w:t>
            </w:r>
            <w:r>
              <w:rPr>
                <w:rFonts w:hint="eastAsia"/>
              </w:rPr>
              <w:t>socket</w:t>
            </w:r>
            <w:r>
              <w:rPr>
                <w:rFonts w:hint="eastAsia"/>
              </w:rPr>
              <w:t>已关闭，对等方再发写数据，则会产生</w:t>
            </w:r>
            <w:r>
              <w:rPr>
                <w:rFonts w:hint="eastAsia"/>
              </w:rPr>
              <w:t>SIGPIPE</w:t>
            </w:r>
            <w:r>
              <w:rPr>
                <w:rFonts w:hint="eastAsia"/>
              </w:rPr>
              <w:t>信号</w:t>
            </w:r>
          </w:p>
          <w:p w:rsidR="007A036B" w:rsidRPr="00825D91" w:rsidRDefault="007A036B" w:rsidP="00657ADF">
            <w:pPr>
              <w:numPr>
                <w:ilvl w:val="0"/>
                <w:numId w:val="91"/>
              </w:numPr>
            </w:pPr>
            <w:r>
              <w:rPr>
                <w:rFonts w:hint="eastAsia"/>
              </w:rPr>
              <w:t>SIGPIPE</w:t>
            </w:r>
            <w:r>
              <w:rPr>
                <w:rFonts w:hint="eastAsia"/>
              </w:rPr>
              <w:t>信号会让进程终止（</w:t>
            </w:r>
            <w:r>
              <w:rPr>
                <w:rFonts w:hint="eastAsia"/>
              </w:rPr>
              <w:t>man 7 signal</w:t>
            </w:r>
            <w:r>
              <w:rPr>
                <w:rFonts w:hint="eastAsia"/>
              </w:rPr>
              <w:t>，阅读</w:t>
            </w:r>
            <w:r>
              <w:rPr>
                <w:rFonts w:hint="eastAsia"/>
              </w:rPr>
              <w:t>SIGPIPE</w:t>
            </w:r>
            <w:r>
              <w:rPr>
                <w:rFonts w:hint="eastAsia"/>
              </w:rPr>
              <w:t>默认</w:t>
            </w:r>
            <w:r>
              <w:rPr>
                <w:rFonts w:hint="eastAsia"/>
              </w:rPr>
              <w:t>ACT</w:t>
            </w:r>
            <w:r>
              <w:rPr>
                <w:rFonts w:hint="eastAsia"/>
              </w:rPr>
              <w:t>）</w:t>
            </w:r>
          </w:p>
          <w:p w:rsidR="007A036B" w:rsidRPr="009A75FA" w:rsidRDefault="007A036B" w:rsidP="00657ADF">
            <w:pPr>
              <w:numPr>
                <w:ilvl w:val="0"/>
                <w:numId w:val="91"/>
              </w:numPr>
            </w:pPr>
            <w:r w:rsidRPr="009A75FA">
              <w:rPr>
                <w:rFonts w:hint="eastAsia"/>
              </w:rPr>
              <w:t>往一个已经接收</w:t>
            </w:r>
            <w:r w:rsidRPr="009A75FA">
              <w:rPr>
                <w:rFonts w:hint="eastAsia"/>
              </w:rPr>
              <w:t>FIN</w:t>
            </w:r>
            <w:r w:rsidRPr="009A75FA">
              <w:rPr>
                <w:rFonts w:hint="eastAsia"/>
              </w:rPr>
              <w:t>的套接中写是允许的，接收到</w:t>
            </w:r>
            <w:r w:rsidRPr="009A75FA">
              <w:rPr>
                <w:rFonts w:hint="eastAsia"/>
              </w:rPr>
              <w:t>FIN</w:t>
            </w:r>
            <w:r w:rsidRPr="009A75FA">
              <w:rPr>
                <w:rFonts w:hint="eastAsia"/>
              </w:rPr>
              <w:t>仅仅代表对方不再发送数据。</w:t>
            </w:r>
          </w:p>
          <w:p w:rsidR="007A036B" w:rsidRPr="009A75FA" w:rsidRDefault="007A036B" w:rsidP="00657ADF">
            <w:pPr>
              <w:numPr>
                <w:ilvl w:val="0"/>
                <w:numId w:val="91"/>
              </w:numPr>
            </w:pPr>
            <w:r w:rsidRPr="009A75FA">
              <w:rPr>
                <w:rFonts w:hint="eastAsia"/>
              </w:rPr>
              <w:t>在收到</w:t>
            </w:r>
            <w:r w:rsidRPr="009A75FA">
              <w:rPr>
                <w:rFonts w:hint="eastAsia"/>
              </w:rPr>
              <w:t>RST</w:t>
            </w:r>
            <w:r w:rsidRPr="009A75FA">
              <w:rPr>
                <w:rFonts w:hint="eastAsia"/>
              </w:rPr>
              <w:t>段之后，如果再调用</w:t>
            </w:r>
            <w:r w:rsidRPr="009A75FA">
              <w:rPr>
                <w:rFonts w:hint="eastAsia"/>
              </w:rPr>
              <w:t>write</w:t>
            </w:r>
            <w:r w:rsidRPr="009A75FA">
              <w:rPr>
                <w:rFonts w:hint="eastAsia"/>
              </w:rPr>
              <w:t>就会产生</w:t>
            </w:r>
            <w:r w:rsidRPr="009A75FA">
              <w:rPr>
                <w:rFonts w:hint="eastAsia"/>
              </w:rPr>
              <w:t>SIGPIPE</w:t>
            </w:r>
            <w:r w:rsidRPr="009A75FA">
              <w:rPr>
                <w:rFonts w:hint="eastAsia"/>
              </w:rPr>
              <w:t>信号，对于这个信号的处理我们通常忽略即可。</w:t>
            </w:r>
          </w:p>
          <w:p w:rsidR="007A036B" w:rsidRDefault="007A036B" w:rsidP="00147275">
            <w:r w:rsidRPr="009A75FA">
              <w:rPr>
                <w:rFonts w:hint="eastAsia"/>
              </w:rPr>
              <w:tab/>
              <w:t>signal(SIGPIPE, SIG_IGN);</w:t>
            </w:r>
            <w:r>
              <w:rPr>
                <w:rFonts w:hint="eastAsia"/>
              </w:rPr>
              <w:t xml:space="preserve"> </w:t>
            </w:r>
          </w:p>
        </w:tc>
      </w:tr>
      <w:tr w:rsidR="007A036B" w:rsidTr="00147275">
        <w:tc>
          <w:tcPr>
            <w:tcW w:w="8522" w:type="dxa"/>
          </w:tcPr>
          <w:p w:rsidR="007A036B" w:rsidRDefault="007A036B" w:rsidP="00147275">
            <w:r>
              <w:object w:dxaOrig="11365" w:dyaOrig="7736">
                <v:shape id="_x0000_i1044" type="#_x0000_t75" style="width:381.9pt;height:259.85pt" o:ole="">
                  <v:imagedata r:id="rId167" o:title=""/>
                </v:shape>
                <o:OLEObject Type="Embed" ProgID="PBrush" ShapeID="_x0000_i1044" DrawAspect="Content" ObjectID="_1533063463" r:id="rId168"/>
              </w:object>
            </w:r>
          </w:p>
        </w:tc>
      </w:tr>
      <w:tr w:rsidR="007A036B" w:rsidTr="00147275">
        <w:tc>
          <w:tcPr>
            <w:tcW w:w="8522" w:type="dxa"/>
          </w:tcPr>
          <w:p w:rsidR="007A036B" w:rsidRDefault="007A036B" w:rsidP="00147275">
            <w:r>
              <w:rPr>
                <w:rFonts w:hint="eastAsia"/>
              </w:rPr>
              <w:t>结论：对</w:t>
            </w:r>
            <w:r>
              <w:rPr>
                <w:rFonts w:hint="eastAsia"/>
              </w:rPr>
              <w:t>SIGPIPE</w:t>
            </w:r>
            <w:r>
              <w:rPr>
                <w:rFonts w:hint="eastAsia"/>
              </w:rPr>
              <w:t>处理方法：</w:t>
            </w:r>
            <w:r>
              <w:rPr>
                <w:rFonts w:hint="eastAsia"/>
              </w:rPr>
              <w:t>1</w:t>
            </w:r>
            <w:r>
              <w:rPr>
                <w:rFonts w:hint="eastAsia"/>
              </w:rPr>
              <w:t>）忽略该信号即可</w:t>
            </w:r>
            <w:r w:rsidRPr="009A75FA">
              <w:rPr>
                <w:rFonts w:hint="eastAsia"/>
              </w:rPr>
              <w:t>signal(SIGPIPE, SIG_IGN);</w:t>
            </w:r>
          </w:p>
          <w:p w:rsidR="007A036B" w:rsidRDefault="007A036B" w:rsidP="00147275">
            <w:r>
              <w:rPr>
                <w:rFonts w:hint="eastAsia"/>
              </w:rPr>
              <w:t>2</w:t>
            </w:r>
            <w:r>
              <w:rPr>
                <w:rFonts w:hint="eastAsia"/>
              </w:rPr>
              <w:t>）捕捉。改变默认行为。</w:t>
            </w:r>
          </w:p>
        </w:tc>
      </w:tr>
      <w:tr w:rsidR="007A036B" w:rsidTr="00147275">
        <w:tc>
          <w:tcPr>
            <w:tcW w:w="8522" w:type="dxa"/>
          </w:tcPr>
          <w:p w:rsidR="007A036B" w:rsidRDefault="007A036B" w:rsidP="00147275">
            <w:r>
              <w:rPr>
                <w:rFonts w:hint="eastAsia"/>
              </w:rPr>
              <w:lastRenderedPageBreak/>
              <w:t xml:space="preserve">TCP/IP </w:t>
            </w:r>
            <w:r>
              <w:rPr>
                <w:rFonts w:hint="eastAsia"/>
              </w:rPr>
              <w:t>的</w:t>
            </w:r>
            <w:r>
              <w:rPr>
                <w:rFonts w:hint="eastAsia"/>
              </w:rPr>
              <w:t>RST</w:t>
            </w:r>
            <w:r>
              <w:rPr>
                <w:rFonts w:hint="eastAsia"/>
              </w:rPr>
              <w:t>段重置</w:t>
            </w:r>
          </w:p>
          <w:p w:rsidR="007A036B" w:rsidRDefault="007A036B" w:rsidP="00147275">
            <w:r>
              <w:rPr>
                <w:rFonts w:hint="eastAsia"/>
              </w:rPr>
              <w:t>1</w:t>
            </w:r>
            <w:r>
              <w:rPr>
                <w:rFonts w:hint="eastAsia"/>
              </w:rPr>
              <w:t>）服务器端启动、客户端启动</w:t>
            </w:r>
          </w:p>
          <w:p w:rsidR="007A036B" w:rsidRDefault="007A036B" w:rsidP="00147275">
            <w:r>
              <w:rPr>
                <w:rFonts w:hint="eastAsia"/>
              </w:rPr>
              <w:t>2</w:t>
            </w:r>
            <w:r>
              <w:rPr>
                <w:rFonts w:hint="eastAsia"/>
              </w:rPr>
              <w:t>）服务器端先</w:t>
            </w:r>
            <w:r>
              <w:rPr>
                <w:rFonts w:hint="eastAsia"/>
              </w:rPr>
              <w:t>kill</w:t>
            </w:r>
            <w:r>
              <w:rPr>
                <w:rFonts w:hint="eastAsia"/>
              </w:rPr>
              <w:t>与客户端通讯的子进程，服务器端会给客户端发送</w:t>
            </w:r>
            <w:r>
              <w:rPr>
                <w:rFonts w:hint="eastAsia"/>
              </w:rPr>
              <w:t>FIN</w:t>
            </w:r>
            <w:r>
              <w:rPr>
                <w:rFonts w:hint="eastAsia"/>
              </w:rPr>
              <w:t>分节</w:t>
            </w:r>
          </w:p>
          <w:p w:rsidR="007A036B" w:rsidRDefault="007A036B" w:rsidP="00147275">
            <w:r>
              <w:rPr>
                <w:rFonts w:hint="eastAsia"/>
              </w:rPr>
              <w:t>此时：只代表服务器端不发送数据了，不能代表客户端不能往套接字中写数据。</w:t>
            </w:r>
          </w:p>
          <w:p w:rsidR="007A036B" w:rsidRDefault="007A036B" w:rsidP="00147275">
            <w:r>
              <w:rPr>
                <w:rFonts w:hint="eastAsia"/>
              </w:rPr>
              <w:t>3</w:t>
            </w:r>
            <w:r>
              <w:rPr>
                <w:rFonts w:hint="eastAsia"/>
              </w:rPr>
              <w:t>）如果子进程此时写数据给服务器端（解除屏幕阻塞，输入字符</w:t>
            </w:r>
            <w:r>
              <w:rPr>
                <w:rFonts w:hint="eastAsia"/>
              </w:rPr>
              <w:t>aaaa</w:t>
            </w:r>
            <w:r>
              <w:rPr>
                <w:rFonts w:hint="eastAsia"/>
              </w:rPr>
              <w:t>），</w:t>
            </w:r>
          </w:p>
          <w:p w:rsidR="007A036B" w:rsidRDefault="007A036B" w:rsidP="00147275">
            <w:r>
              <w:rPr>
                <w:rFonts w:hint="eastAsia"/>
              </w:rPr>
              <w:tab/>
            </w:r>
            <w:r>
              <w:rPr>
                <w:rFonts w:hint="eastAsia"/>
              </w:rPr>
              <w:t>将要导致</w:t>
            </w:r>
            <w:r>
              <w:rPr>
                <w:rFonts w:hint="eastAsia"/>
              </w:rPr>
              <w:t>TCP/IP</w:t>
            </w:r>
            <w:r>
              <w:rPr>
                <w:rFonts w:hint="eastAsia"/>
              </w:rPr>
              <w:t>协议重置，产生</w:t>
            </w:r>
            <w:r>
              <w:rPr>
                <w:rFonts w:hint="eastAsia"/>
              </w:rPr>
              <w:t>RST</w:t>
            </w:r>
            <w:r>
              <w:rPr>
                <w:rFonts w:hint="eastAsia"/>
              </w:rPr>
              <w:t>段；产生</w:t>
            </w:r>
            <w:r>
              <w:rPr>
                <w:rFonts w:hint="eastAsia"/>
              </w:rPr>
              <w:t>SIGPIPE</w:t>
            </w:r>
            <w:r>
              <w:rPr>
                <w:rFonts w:hint="eastAsia"/>
              </w:rPr>
              <w:t>信号。。</w:t>
            </w:r>
          </w:p>
          <w:p w:rsidR="007A036B" w:rsidRDefault="007A036B" w:rsidP="00147275">
            <w:r>
              <w:rPr>
                <w:rFonts w:hint="eastAsia"/>
              </w:rPr>
              <w:t>4</w:t>
            </w:r>
            <w:r>
              <w:rPr>
                <w:rFonts w:hint="eastAsia"/>
              </w:rPr>
              <w:t>）所以，一般情况下，需要我们处理</w:t>
            </w:r>
            <w:r>
              <w:rPr>
                <w:rFonts w:hint="eastAsia"/>
              </w:rPr>
              <w:t>SIGPIPE</w:t>
            </w:r>
            <w:r>
              <w:rPr>
                <w:rFonts w:hint="eastAsia"/>
              </w:rPr>
              <w:t>信号，忽略即可。</w:t>
            </w:r>
          </w:p>
        </w:tc>
      </w:tr>
    </w:tbl>
    <w:p w:rsidR="007A036B" w:rsidRDefault="007A036B" w:rsidP="007A036B"/>
    <w:p w:rsidR="007A036B" w:rsidRDefault="007A036B" w:rsidP="007A036B">
      <w:pPr>
        <w:pStyle w:val="4"/>
      </w:pPr>
      <w:r w:rsidRPr="0001202D">
        <w:rPr>
          <w:rFonts w:hint="eastAsia"/>
        </w:rPr>
        <w:t>close</w:t>
      </w:r>
      <w:r w:rsidRPr="0001202D">
        <w:rPr>
          <w:rFonts w:hint="eastAsia"/>
        </w:rPr>
        <w:t>与</w:t>
      </w:r>
      <w:r w:rsidRPr="0001202D">
        <w:rPr>
          <w:rFonts w:hint="eastAsia"/>
        </w:rPr>
        <w:t>shutdown</w:t>
      </w:r>
      <w:r w:rsidRPr="0001202D">
        <w:rPr>
          <w:rFonts w:hint="eastAsia"/>
        </w:rPr>
        <w:t>区别</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p w:rsidR="007A036B" w:rsidRPr="0001202D" w:rsidRDefault="007A036B" w:rsidP="00657ADF">
            <w:pPr>
              <w:numPr>
                <w:ilvl w:val="0"/>
                <w:numId w:val="108"/>
              </w:numPr>
            </w:pPr>
            <w:r w:rsidRPr="0001202D">
              <w:rPr>
                <w:rFonts w:hint="eastAsia"/>
              </w:rPr>
              <w:t>close</w:t>
            </w:r>
            <w:r w:rsidRPr="0001202D">
              <w:rPr>
                <w:rFonts w:hint="eastAsia"/>
              </w:rPr>
              <w:t>终止了数据传送的两个方向。</w:t>
            </w:r>
          </w:p>
          <w:p w:rsidR="007A036B" w:rsidRPr="0001202D" w:rsidRDefault="007A036B" w:rsidP="00657ADF">
            <w:pPr>
              <w:numPr>
                <w:ilvl w:val="0"/>
                <w:numId w:val="108"/>
              </w:numPr>
            </w:pPr>
            <w:r w:rsidRPr="0001202D">
              <w:rPr>
                <w:rFonts w:hint="eastAsia"/>
              </w:rPr>
              <w:t>shutdown</w:t>
            </w:r>
            <w:r w:rsidRPr="0001202D">
              <w:rPr>
                <w:rFonts w:hint="eastAsia"/>
              </w:rPr>
              <w:t>可以有选择的终止某个方向的数据传送或者终止数据传送的两个方向。</w:t>
            </w:r>
          </w:p>
          <w:p w:rsidR="007A036B" w:rsidRPr="0001202D" w:rsidRDefault="007A036B" w:rsidP="00657ADF">
            <w:pPr>
              <w:numPr>
                <w:ilvl w:val="0"/>
                <w:numId w:val="108"/>
              </w:numPr>
            </w:pPr>
            <w:r w:rsidRPr="0001202D">
              <w:rPr>
                <w:rFonts w:hint="eastAsia"/>
              </w:rPr>
              <w:t>shutdown how=1</w:t>
            </w:r>
            <w:r w:rsidRPr="0001202D">
              <w:rPr>
                <w:rFonts w:hint="eastAsia"/>
              </w:rPr>
              <w:t>就可以保证对等方接收到一个</w:t>
            </w:r>
            <w:r w:rsidRPr="0001202D">
              <w:rPr>
                <w:rFonts w:hint="eastAsia"/>
              </w:rPr>
              <w:t>EOF</w:t>
            </w:r>
            <w:r w:rsidRPr="0001202D">
              <w:rPr>
                <w:rFonts w:hint="eastAsia"/>
              </w:rPr>
              <w:t>字符，而不管其他进程是否已经打开了套接字。而</w:t>
            </w:r>
            <w:r w:rsidRPr="0001202D">
              <w:rPr>
                <w:rFonts w:hint="eastAsia"/>
              </w:rPr>
              <w:t>close</w:t>
            </w:r>
            <w:r w:rsidRPr="0001202D">
              <w:rPr>
                <w:rFonts w:hint="eastAsia"/>
              </w:rPr>
              <w:t>不能保证，直到套接字引用计数减为</w:t>
            </w:r>
            <w:r w:rsidRPr="0001202D">
              <w:rPr>
                <w:rFonts w:hint="eastAsia"/>
              </w:rPr>
              <w:t>0</w:t>
            </w:r>
            <w:r w:rsidRPr="0001202D">
              <w:rPr>
                <w:rFonts w:hint="eastAsia"/>
              </w:rPr>
              <w:t>时才发送。也就是说直到所有的进程都关闭了套接字。</w:t>
            </w:r>
          </w:p>
          <w:p w:rsidR="007A036B" w:rsidRDefault="007A036B" w:rsidP="00147275"/>
        </w:tc>
      </w:tr>
      <w:tr w:rsidR="007A036B" w:rsidRPr="0001202D" w:rsidTr="00147275">
        <w:tc>
          <w:tcPr>
            <w:tcW w:w="8522" w:type="dxa"/>
          </w:tcPr>
          <w:p w:rsidR="007A036B" w:rsidRDefault="007A036B" w:rsidP="00147275">
            <w:r>
              <w:rPr>
                <w:rFonts w:hint="eastAsia"/>
              </w:rPr>
              <w:t>思考</w:t>
            </w:r>
            <w:r>
              <w:rPr>
                <w:rFonts w:hint="eastAsia"/>
              </w:rPr>
              <w:t>1</w:t>
            </w:r>
          </w:p>
          <w:p w:rsidR="007A036B" w:rsidRDefault="007A036B" w:rsidP="00147275">
            <w:pPr>
              <w:ind w:firstLine="424"/>
            </w:pPr>
            <w:r>
              <w:rPr>
                <w:rFonts w:hint="eastAsia"/>
              </w:rPr>
              <w:t>客户端向服务器发送：</w:t>
            </w:r>
            <w:r>
              <w:rPr>
                <w:rFonts w:hint="eastAsia"/>
              </w:rPr>
              <w:t>FIN(close)   E  D  C  B  A</w:t>
            </w:r>
            <w:r>
              <w:rPr>
                <w:rFonts w:hint="eastAsia"/>
              </w:rPr>
              <w:t>，</w:t>
            </w:r>
          </w:p>
          <w:p w:rsidR="007A036B" w:rsidRDefault="007A036B" w:rsidP="00147275">
            <w:pPr>
              <w:ind w:firstLine="424"/>
            </w:pPr>
            <w:r>
              <w:rPr>
                <w:rFonts w:hint="eastAsia"/>
              </w:rPr>
              <w:t>问：服务器还能收到数据吗？服务器还可以向客户端回报文吗？</w:t>
            </w:r>
          </w:p>
          <w:p w:rsidR="007A036B" w:rsidRDefault="007A036B" w:rsidP="00147275">
            <w:pPr>
              <w:ind w:firstLine="424"/>
            </w:pPr>
            <w:r>
              <w:rPr>
                <w:rFonts w:hint="eastAsia"/>
              </w:rPr>
              <w:t>客户端想在关闭之后，仍然能接收到回射服务器应答（</w:t>
            </w:r>
            <w:r>
              <w:rPr>
                <w:rFonts w:hint="eastAsia"/>
              </w:rPr>
              <w:t>shutdown</w:t>
            </w:r>
            <w:r>
              <w:rPr>
                <w:rFonts w:hint="eastAsia"/>
              </w:rPr>
              <w:t>）。</w:t>
            </w:r>
          </w:p>
          <w:p w:rsidR="007A036B" w:rsidRDefault="007A036B" w:rsidP="00147275">
            <w:r>
              <w:rPr>
                <w:rFonts w:hint="eastAsia"/>
              </w:rPr>
              <w:t>思考</w:t>
            </w:r>
            <w:r>
              <w:rPr>
                <w:rFonts w:hint="eastAsia"/>
              </w:rPr>
              <w:t>2</w:t>
            </w:r>
          </w:p>
          <w:p w:rsidR="007A036B" w:rsidRDefault="007A036B" w:rsidP="00147275">
            <w:pPr>
              <w:ind w:firstLine="424"/>
            </w:pPr>
            <w:r>
              <w:rPr>
                <w:rFonts w:hint="eastAsia"/>
              </w:rPr>
              <w:t>父进程中</w:t>
            </w:r>
            <w:r>
              <w:rPr>
                <w:rFonts w:hint="eastAsia"/>
              </w:rPr>
              <w:t>close(conn);</w:t>
            </w:r>
            <w:r>
              <w:rPr>
                <w:rFonts w:hint="eastAsia"/>
              </w:rPr>
              <w:t>会不会向客户端发送</w:t>
            </w:r>
            <w:r>
              <w:rPr>
                <w:rFonts w:hint="eastAsia"/>
              </w:rPr>
              <w:t>FIN</w:t>
            </w:r>
            <w:r>
              <w:rPr>
                <w:rFonts w:hint="eastAsia"/>
              </w:rPr>
              <w:t>报文段那？</w:t>
            </w:r>
            <w:r>
              <w:rPr>
                <w:rFonts w:hint="eastAsia"/>
              </w:rPr>
              <w:t xml:space="preserve">   </w:t>
            </w:r>
          </w:p>
          <w:p w:rsidR="007A036B" w:rsidRDefault="007A036B" w:rsidP="00147275">
            <w:pPr>
              <w:ind w:firstLine="424"/>
            </w:pPr>
            <w:r>
              <w:rPr>
                <w:rFonts w:hint="eastAsia"/>
              </w:rPr>
              <w:t>文件的引用计数</w:t>
            </w:r>
            <w:r>
              <w:rPr>
                <w:rFonts w:hint="eastAsia"/>
              </w:rPr>
              <w:t>-1</w:t>
            </w:r>
            <w:r>
              <w:rPr>
                <w:rFonts w:hint="eastAsia"/>
              </w:rPr>
              <w:t>，当减少为</w:t>
            </w:r>
            <w:r>
              <w:rPr>
                <w:rFonts w:hint="eastAsia"/>
              </w:rPr>
              <w:t>0</w:t>
            </w:r>
            <w:r>
              <w:rPr>
                <w:rFonts w:hint="eastAsia"/>
              </w:rPr>
              <w:t>，才会发送引用计数。</w:t>
            </w:r>
          </w:p>
          <w:p w:rsidR="007A036B" w:rsidRDefault="007A036B" w:rsidP="00147275">
            <w:r>
              <w:rPr>
                <w:rFonts w:hint="eastAsia"/>
              </w:rPr>
              <w:t>思考</w:t>
            </w:r>
            <w:r>
              <w:rPr>
                <w:rFonts w:hint="eastAsia"/>
              </w:rPr>
              <w:t>3</w:t>
            </w:r>
            <w:r>
              <w:rPr>
                <w:rFonts w:hint="eastAsia"/>
              </w:rPr>
              <w:t>：</w:t>
            </w:r>
          </w:p>
          <w:p w:rsidR="007A036B" w:rsidRPr="0001202D" w:rsidRDefault="007A036B" w:rsidP="00147275">
            <w:r>
              <w:rPr>
                <w:rFonts w:hint="eastAsia"/>
              </w:rPr>
              <w:t xml:space="preserve">     </w:t>
            </w:r>
            <w:r>
              <w:rPr>
                <w:rFonts w:hint="eastAsia"/>
              </w:rPr>
              <w:t>客户端</w:t>
            </w:r>
            <w:r w:rsidRPr="009F78C1">
              <w:t>//shutdown(sock, SHUT_WR);</w:t>
            </w:r>
            <w:r>
              <w:rPr>
                <w:rFonts w:hint="eastAsia"/>
              </w:rPr>
              <w:t>只关闭了写；</w:t>
            </w:r>
          </w:p>
        </w:tc>
      </w:tr>
    </w:tbl>
    <w:p w:rsidR="007A036B" w:rsidRDefault="007A036B" w:rsidP="007A036B"/>
    <w:p w:rsidR="007A036B" w:rsidRDefault="007A036B" w:rsidP="007A036B"/>
    <w:p w:rsidR="007A036B" w:rsidRDefault="007A036B" w:rsidP="007A036B">
      <w:pPr>
        <w:pStyle w:val="3"/>
      </w:pPr>
      <w:r>
        <w:rPr>
          <w:rFonts w:hint="eastAsia"/>
        </w:rPr>
        <w:t>7</w:t>
      </w:r>
      <w:r>
        <w:rPr>
          <w:rFonts w:hint="eastAsia"/>
        </w:rPr>
        <w:t>五种</w:t>
      </w:r>
      <w:r>
        <w:rPr>
          <w:rFonts w:hint="eastAsia"/>
        </w:rPr>
        <w:t>I/O</w:t>
      </w:r>
      <w:r>
        <w:rPr>
          <w:rFonts w:hint="eastAsia"/>
        </w:rPr>
        <w:t>模型</w:t>
      </w:r>
      <w:r>
        <w:rPr>
          <w:rFonts w:hint="eastAsia"/>
        </w:rPr>
        <w:t xml:space="preserve"> </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r w:rsidRPr="00D224A7">
              <w:rPr>
                <w:rFonts w:hint="eastAsia"/>
                <w:b/>
                <w:bCs/>
              </w:rPr>
              <w:t>阻塞</w:t>
            </w:r>
            <w:r w:rsidRPr="00D224A7">
              <w:rPr>
                <w:b/>
                <w:bCs/>
              </w:rPr>
              <w:t>I/O</w:t>
            </w:r>
          </w:p>
          <w:p w:rsidR="007A036B" w:rsidRPr="00D224A7" w:rsidRDefault="007A036B" w:rsidP="00147275"/>
          <w:p w:rsidR="007A036B" w:rsidRDefault="007A036B" w:rsidP="00147275">
            <w:r w:rsidRPr="00D224A7">
              <w:rPr>
                <w:noProof/>
              </w:rPr>
              <w:lastRenderedPageBreak/>
              <w:drawing>
                <wp:inline distT="0" distB="0" distL="0" distR="0" wp14:anchorId="7A94C865" wp14:editId="38D8CC51">
                  <wp:extent cx="4086207" cy="2758190"/>
                  <wp:effectExtent l="0" t="0" r="0" b="4445"/>
                  <wp:docPr id="61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87035" cy="2758749"/>
                          </a:xfrm>
                          <a:prstGeom prst="rect">
                            <a:avLst/>
                          </a:prstGeom>
                          <a:noFill/>
                          <a:ln>
                            <a:noFill/>
                          </a:ln>
                          <a:extLst/>
                        </pic:spPr>
                      </pic:pic>
                    </a:graphicData>
                  </a:graphic>
                </wp:inline>
              </w:drawing>
            </w:r>
          </w:p>
          <w:p w:rsidR="007A036B" w:rsidRDefault="007A036B" w:rsidP="00147275"/>
          <w:p w:rsidR="007A036B" w:rsidRDefault="007A036B" w:rsidP="00147275">
            <w:r>
              <w:rPr>
                <w:rFonts w:hint="eastAsia"/>
              </w:rPr>
              <w:t>说明</w:t>
            </w:r>
            <w:r>
              <w:rPr>
                <w:rFonts w:hint="eastAsia"/>
              </w:rPr>
              <w:t>1</w:t>
            </w:r>
            <w:r>
              <w:rPr>
                <w:rFonts w:hint="eastAsia"/>
              </w:rPr>
              <w:t>：当上层应用</w:t>
            </w:r>
            <w:r>
              <w:rPr>
                <w:rFonts w:hint="eastAsia"/>
              </w:rPr>
              <w:t>app1</w:t>
            </w:r>
            <w:r>
              <w:rPr>
                <w:rFonts w:hint="eastAsia"/>
              </w:rPr>
              <w:t>调用</w:t>
            </w:r>
            <w:r>
              <w:rPr>
                <w:rFonts w:hint="eastAsia"/>
              </w:rPr>
              <w:t>recv</w:t>
            </w:r>
            <w:r>
              <w:rPr>
                <w:rFonts w:hint="eastAsia"/>
              </w:rPr>
              <w:t>系统调用时，如果对等方没有发送数据（缓冲区没有数据），上层应用</w:t>
            </w:r>
            <w:r>
              <w:rPr>
                <w:rFonts w:hint="eastAsia"/>
              </w:rPr>
              <w:t>app1</w:t>
            </w:r>
            <w:r>
              <w:rPr>
                <w:rFonts w:hint="eastAsia"/>
              </w:rPr>
              <w:t>将阻塞（默认行为，被</w:t>
            </w:r>
            <w:r>
              <w:rPr>
                <w:rFonts w:hint="eastAsia"/>
              </w:rPr>
              <w:t>linux</w:t>
            </w:r>
            <w:r>
              <w:rPr>
                <w:rFonts w:hint="eastAsia"/>
              </w:rPr>
              <w:t>内核阻塞）；</w:t>
            </w:r>
          </w:p>
          <w:p w:rsidR="007A036B" w:rsidRPr="00D224A7" w:rsidRDefault="007A036B" w:rsidP="00147275">
            <w:r>
              <w:rPr>
                <w:rFonts w:hint="eastAsia"/>
              </w:rPr>
              <w:t>说明</w:t>
            </w:r>
            <w:r>
              <w:rPr>
                <w:rFonts w:hint="eastAsia"/>
              </w:rPr>
              <w:t>2</w:t>
            </w:r>
            <w:r>
              <w:rPr>
                <w:rFonts w:hint="eastAsia"/>
              </w:rPr>
              <w:t>：当对等方发送了数据，</w:t>
            </w:r>
            <w:r>
              <w:rPr>
                <w:rFonts w:hint="eastAsia"/>
              </w:rPr>
              <w:t>linux</w:t>
            </w:r>
            <w:r>
              <w:rPr>
                <w:rFonts w:hint="eastAsia"/>
              </w:rPr>
              <w:t>内核</w:t>
            </w:r>
            <w:r>
              <w:rPr>
                <w:rFonts w:hint="eastAsia"/>
              </w:rPr>
              <w:t>recv</w:t>
            </w:r>
            <w:r>
              <w:rPr>
                <w:rFonts w:hint="eastAsia"/>
              </w:rPr>
              <w:t>端缓冲区，有数据后，内核会把数据</w:t>
            </w:r>
            <w:r>
              <w:rPr>
                <w:rFonts w:hint="eastAsia"/>
              </w:rPr>
              <w:t>copy</w:t>
            </w:r>
            <w:r>
              <w:rPr>
                <w:rFonts w:hint="eastAsia"/>
              </w:rPr>
              <w:t>给用户空间。然后上层应用</w:t>
            </w:r>
            <w:r>
              <w:rPr>
                <w:rFonts w:hint="eastAsia"/>
              </w:rPr>
              <w:t>app1</w:t>
            </w:r>
            <w:r>
              <w:rPr>
                <w:rFonts w:hint="eastAsia"/>
              </w:rPr>
              <w:t>解除阻塞，执行下一步操作。</w:t>
            </w:r>
          </w:p>
        </w:tc>
      </w:tr>
      <w:tr w:rsidR="007A036B" w:rsidTr="00147275">
        <w:tc>
          <w:tcPr>
            <w:tcW w:w="8522" w:type="dxa"/>
          </w:tcPr>
          <w:p w:rsidR="007A036B" w:rsidRDefault="007A036B" w:rsidP="00147275">
            <w:pPr>
              <w:rPr>
                <w:b/>
                <w:bCs/>
              </w:rPr>
            </w:pPr>
            <w:r>
              <w:rPr>
                <w:rFonts w:hint="eastAsia"/>
                <w:b/>
                <w:bCs/>
              </w:rPr>
              <w:lastRenderedPageBreak/>
              <w:t>非</w:t>
            </w:r>
            <w:r w:rsidRPr="004958F7">
              <w:rPr>
                <w:rFonts w:hint="eastAsia"/>
                <w:b/>
                <w:bCs/>
              </w:rPr>
              <w:t>阻塞</w:t>
            </w:r>
            <w:r w:rsidRPr="004958F7">
              <w:rPr>
                <w:b/>
                <w:bCs/>
              </w:rPr>
              <w:t>I/O</w:t>
            </w:r>
          </w:p>
          <w:p w:rsidR="007A036B" w:rsidRDefault="007A036B" w:rsidP="00147275">
            <w:pPr>
              <w:rPr>
                <w:b/>
                <w:bCs/>
              </w:rPr>
            </w:pPr>
            <w:r>
              <w:object w:dxaOrig="11477" w:dyaOrig="5083">
                <v:shape id="_x0000_i1045" type="#_x0000_t75" style="width:383.15pt;height:169.65pt" o:ole="">
                  <v:imagedata r:id="rId170" o:title=""/>
                </v:shape>
                <o:OLEObject Type="Embed" ProgID="PBrush" ShapeID="_x0000_i1045" DrawAspect="Content" ObjectID="_1533063464" r:id="rId171"/>
              </w:object>
            </w:r>
          </w:p>
          <w:p w:rsidR="007A036B" w:rsidRDefault="007A036B" w:rsidP="00147275">
            <w:r w:rsidRPr="004958F7">
              <w:rPr>
                <w:rFonts w:hint="eastAsia"/>
                <w:bCs/>
              </w:rPr>
              <w:t>说明</w:t>
            </w:r>
            <w:r w:rsidRPr="004958F7">
              <w:rPr>
                <w:rFonts w:hint="eastAsia"/>
                <w:bCs/>
              </w:rPr>
              <w:t>1</w:t>
            </w:r>
            <w:r w:rsidRPr="004958F7">
              <w:rPr>
                <w:rFonts w:hint="eastAsia"/>
                <w:bCs/>
              </w:rPr>
              <w:t>：</w:t>
            </w:r>
            <w:r w:rsidRPr="004958F7">
              <w:rPr>
                <w:rFonts w:hint="eastAsia"/>
                <w:bCs/>
              </w:rPr>
              <w:t xml:space="preserve"> </w:t>
            </w:r>
            <w:r>
              <w:rPr>
                <w:rFonts w:hint="eastAsia"/>
                <w:bCs/>
              </w:rPr>
              <w:t>上层应用程序</w:t>
            </w:r>
            <w:r>
              <w:rPr>
                <w:rFonts w:hint="eastAsia"/>
              </w:rPr>
              <w:t>app2</w:t>
            </w:r>
            <w:r>
              <w:rPr>
                <w:rFonts w:hint="eastAsia"/>
              </w:rPr>
              <w:t>将套接字设置成非阻塞模式。</w:t>
            </w:r>
          </w:p>
          <w:p w:rsidR="007A036B" w:rsidRDefault="007A036B" w:rsidP="00147275">
            <w:pPr>
              <w:rPr>
                <w:bCs/>
              </w:rPr>
            </w:pPr>
            <w:r w:rsidRPr="004958F7">
              <w:rPr>
                <w:rFonts w:hint="eastAsia"/>
                <w:bCs/>
              </w:rPr>
              <w:t>说明</w:t>
            </w:r>
            <w:r>
              <w:rPr>
                <w:rFonts w:hint="eastAsia"/>
                <w:bCs/>
              </w:rPr>
              <w:t>2</w:t>
            </w:r>
            <w:r w:rsidRPr="004958F7">
              <w:rPr>
                <w:rFonts w:hint="eastAsia"/>
                <w:bCs/>
              </w:rPr>
              <w:t>：</w:t>
            </w:r>
            <w:r w:rsidRPr="004958F7">
              <w:rPr>
                <w:rFonts w:hint="eastAsia"/>
                <w:bCs/>
              </w:rPr>
              <w:t xml:space="preserve"> </w:t>
            </w:r>
            <w:r>
              <w:rPr>
                <w:rFonts w:hint="eastAsia"/>
                <w:bCs/>
              </w:rPr>
              <w:t>上层应用程序</w:t>
            </w:r>
            <w:r>
              <w:rPr>
                <w:rFonts w:hint="eastAsia"/>
              </w:rPr>
              <w:t>app2</w:t>
            </w:r>
            <w:r>
              <w:rPr>
                <w:rFonts w:hint="eastAsia"/>
                <w:bCs/>
              </w:rPr>
              <w:t>轮询调用</w:t>
            </w:r>
            <w:r>
              <w:rPr>
                <w:rFonts w:hint="eastAsia"/>
                <w:bCs/>
              </w:rPr>
              <w:t>recv</w:t>
            </w:r>
            <w:r>
              <w:rPr>
                <w:rFonts w:hint="eastAsia"/>
                <w:bCs/>
              </w:rPr>
              <w:t>函数，接受数据。若缓冲区没有数据，上层程序</w:t>
            </w:r>
            <w:r>
              <w:rPr>
                <w:rFonts w:hint="eastAsia"/>
                <w:bCs/>
              </w:rPr>
              <w:t>app2</w:t>
            </w:r>
            <w:r>
              <w:rPr>
                <w:rFonts w:hint="eastAsia"/>
                <w:bCs/>
              </w:rPr>
              <w:t>不会阻塞，</w:t>
            </w:r>
            <w:r>
              <w:rPr>
                <w:rFonts w:hint="eastAsia"/>
                <w:bCs/>
              </w:rPr>
              <w:t>recv</w:t>
            </w:r>
            <w:r>
              <w:rPr>
                <w:rFonts w:hint="eastAsia"/>
                <w:bCs/>
              </w:rPr>
              <w:t>返回值为</w:t>
            </w:r>
            <w:r>
              <w:rPr>
                <w:rFonts w:hint="eastAsia"/>
                <w:bCs/>
              </w:rPr>
              <w:t>-1</w:t>
            </w:r>
            <w:r>
              <w:rPr>
                <w:rFonts w:hint="eastAsia"/>
                <w:bCs/>
              </w:rPr>
              <w:t>，错误码是</w:t>
            </w:r>
            <w:r>
              <w:rPr>
                <w:rFonts w:hint="eastAsia"/>
                <w:bCs/>
              </w:rPr>
              <w:t>EWOULDBLOCK</w:t>
            </w:r>
            <w:r>
              <w:rPr>
                <w:rFonts w:hint="eastAsia"/>
                <w:bCs/>
              </w:rPr>
              <w:t>。</w:t>
            </w:r>
          </w:p>
          <w:p w:rsidR="007A036B" w:rsidRDefault="007A036B" w:rsidP="00147275">
            <w:pPr>
              <w:rPr>
                <w:bCs/>
              </w:rPr>
            </w:pPr>
            <w:r>
              <w:rPr>
                <w:rFonts w:hint="eastAsia"/>
              </w:rPr>
              <w:t>说明</w:t>
            </w:r>
            <w:r>
              <w:rPr>
                <w:rFonts w:hint="eastAsia"/>
              </w:rPr>
              <w:t>3</w:t>
            </w:r>
            <w:r>
              <w:rPr>
                <w:rFonts w:hint="eastAsia"/>
              </w:rPr>
              <w:t>：</w:t>
            </w:r>
            <w:r>
              <w:rPr>
                <w:rFonts w:hint="eastAsia"/>
                <w:bCs/>
              </w:rPr>
              <w:t>上层应用程序不断轮询有没有数据到来。会造成上层应用忙等待。大量消耗</w:t>
            </w:r>
            <w:r>
              <w:rPr>
                <w:rFonts w:hint="eastAsia"/>
                <w:bCs/>
              </w:rPr>
              <w:t>CPU</w:t>
            </w:r>
            <w:r>
              <w:rPr>
                <w:rFonts w:hint="eastAsia"/>
                <w:bCs/>
              </w:rPr>
              <w:t>。很少直接用。应用范围小，一般和</w:t>
            </w:r>
            <w:r>
              <w:rPr>
                <w:rFonts w:hint="eastAsia"/>
                <w:bCs/>
              </w:rPr>
              <w:t>selectIO</w:t>
            </w:r>
            <w:r>
              <w:rPr>
                <w:rFonts w:hint="eastAsia"/>
                <w:bCs/>
              </w:rPr>
              <w:t>复用配合使用。</w:t>
            </w:r>
          </w:p>
          <w:p w:rsidR="007A036B" w:rsidRDefault="007A036B" w:rsidP="00147275"/>
        </w:tc>
      </w:tr>
      <w:tr w:rsidR="007A036B" w:rsidTr="00147275">
        <w:tc>
          <w:tcPr>
            <w:tcW w:w="8522" w:type="dxa"/>
          </w:tcPr>
          <w:p w:rsidR="007A036B" w:rsidRDefault="007A036B" w:rsidP="00147275">
            <w:pPr>
              <w:rPr>
                <w:b/>
                <w:bCs/>
              </w:rPr>
            </w:pPr>
          </w:p>
        </w:tc>
      </w:tr>
      <w:tr w:rsidR="007A036B" w:rsidTr="00147275">
        <w:tc>
          <w:tcPr>
            <w:tcW w:w="8522" w:type="dxa"/>
          </w:tcPr>
          <w:p w:rsidR="007A036B" w:rsidRDefault="007A036B" w:rsidP="00147275">
            <w:r w:rsidRPr="00D35B88">
              <w:rPr>
                <w:b/>
                <w:bCs/>
              </w:rPr>
              <w:t>I/O</w:t>
            </w:r>
            <w:r w:rsidRPr="00D35B88">
              <w:rPr>
                <w:rFonts w:hint="eastAsia"/>
                <w:b/>
                <w:bCs/>
              </w:rPr>
              <w:t>复用</w:t>
            </w:r>
            <w:r>
              <w:rPr>
                <w:rFonts w:hint="eastAsia"/>
                <w:b/>
                <w:bCs/>
              </w:rPr>
              <w:t xml:space="preserve"> </w:t>
            </w:r>
          </w:p>
          <w:p w:rsidR="007A036B" w:rsidRDefault="007A036B" w:rsidP="00147275">
            <w:r w:rsidRPr="00D35B88">
              <w:rPr>
                <w:noProof/>
              </w:rPr>
              <w:lastRenderedPageBreak/>
              <w:drawing>
                <wp:inline distT="0" distB="0" distL="0" distR="0" wp14:anchorId="70232267" wp14:editId="0EEBC79A">
                  <wp:extent cx="4766872" cy="2189229"/>
                  <wp:effectExtent l="0" t="0" r="0" b="1905"/>
                  <wp:docPr id="8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70482" cy="2190887"/>
                          </a:xfrm>
                          <a:prstGeom prst="rect">
                            <a:avLst/>
                          </a:prstGeom>
                          <a:noFill/>
                          <a:ln>
                            <a:noFill/>
                          </a:ln>
                          <a:extLst/>
                        </pic:spPr>
                      </pic:pic>
                    </a:graphicData>
                  </a:graphic>
                </wp:inline>
              </w:drawing>
            </w:r>
          </w:p>
          <w:p w:rsidR="007A036B" w:rsidRDefault="007A036B" w:rsidP="00147275">
            <w:r w:rsidRPr="004958F7">
              <w:rPr>
                <w:rFonts w:hint="eastAsia"/>
                <w:bCs/>
              </w:rPr>
              <w:t>说明</w:t>
            </w:r>
            <w:r w:rsidRPr="004958F7">
              <w:rPr>
                <w:rFonts w:hint="eastAsia"/>
                <w:bCs/>
              </w:rPr>
              <w:t>1</w:t>
            </w:r>
            <w:r w:rsidRPr="004958F7">
              <w:rPr>
                <w:rFonts w:hint="eastAsia"/>
                <w:bCs/>
              </w:rPr>
              <w:t>：</w:t>
            </w:r>
            <w:r w:rsidRPr="004958F7">
              <w:rPr>
                <w:rFonts w:hint="eastAsia"/>
                <w:bCs/>
              </w:rPr>
              <w:t xml:space="preserve"> </w:t>
            </w:r>
            <w:r>
              <w:rPr>
                <w:rFonts w:hint="eastAsia"/>
                <w:bCs/>
              </w:rPr>
              <w:t>上层应用程序</w:t>
            </w:r>
            <w:r>
              <w:rPr>
                <w:rFonts w:hint="eastAsia"/>
              </w:rPr>
              <w:t>app3</w:t>
            </w:r>
            <w:r>
              <w:rPr>
                <w:rFonts w:hint="eastAsia"/>
              </w:rPr>
              <w:t>调用</w:t>
            </w:r>
            <w:r>
              <w:rPr>
                <w:rFonts w:hint="eastAsia"/>
              </w:rPr>
              <w:t>select</w:t>
            </w:r>
            <w:r>
              <w:rPr>
                <w:rFonts w:hint="eastAsia"/>
              </w:rPr>
              <w:t>机制（该机制有</w:t>
            </w:r>
            <w:r>
              <w:rPr>
                <w:rFonts w:hint="eastAsia"/>
              </w:rPr>
              <w:t>linux</w:t>
            </w:r>
            <w:r>
              <w:rPr>
                <w:rFonts w:hint="eastAsia"/>
              </w:rPr>
              <w:t>内核支持，避免了</w:t>
            </w:r>
            <w:r>
              <w:rPr>
                <w:rFonts w:hint="eastAsia"/>
              </w:rPr>
              <w:t>app3</w:t>
            </w:r>
            <w:r>
              <w:rPr>
                <w:rFonts w:hint="eastAsia"/>
              </w:rPr>
              <w:t>忙等待。），进行轮询文件描述符的状态变化。</w:t>
            </w:r>
          </w:p>
          <w:p w:rsidR="007A036B" w:rsidRDefault="007A036B" w:rsidP="00147275">
            <w:r w:rsidRPr="004958F7">
              <w:rPr>
                <w:rFonts w:hint="eastAsia"/>
                <w:bCs/>
              </w:rPr>
              <w:t>说明</w:t>
            </w:r>
            <w:r>
              <w:rPr>
                <w:rFonts w:hint="eastAsia"/>
                <w:bCs/>
              </w:rPr>
              <w:t>2</w:t>
            </w:r>
            <w:r w:rsidRPr="004958F7">
              <w:rPr>
                <w:rFonts w:hint="eastAsia"/>
                <w:bCs/>
              </w:rPr>
              <w:t>：</w:t>
            </w:r>
            <w:r>
              <w:rPr>
                <w:rFonts w:hint="eastAsia"/>
                <w:bCs/>
              </w:rPr>
              <w:t>当</w:t>
            </w:r>
            <w:r>
              <w:rPr>
                <w:rFonts w:hint="eastAsia"/>
                <w:bCs/>
              </w:rPr>
              <w:t>select</w:t>
            </w:r>
            <w:r>
              <w:rPr>
                <w:rFonts w:hint="eastAsia"/>
                <w:bCs/>
              </w:rPr>
              <w:t>管理的文件描述符没有数据（或者状态没有变化时），上层应用程序</w:t>
            </w:r>
            <w:r>
              <w:rPr>
                <w:rFonts w:hint="eastAsia"/>
              </w:rPr>
              <w:t>app3</w:t>
            </w:r>
            <w:r>
              <w:rPr>
                <w:rFonts w:hint="eastAsia"/>
              </w:rPr>
              <w:t>也会阻塞。</w:t>
            </w:r>
          </w:p>
          <w:p w:rsidR="007A036B" w:rsidRDefault="007A036B" w:rsidP="00147275">
            <w:pPr>
              <w:rPr>
                <w:bCs/>
              </w:rPr>
            </w:pPr>
            <w:r>
              <w:rPr>
                <w:rFonts w:hint="eastAsia"/>
              </w:rPr>
              <w:t>说明</w:t>
            </w:r>
            <w:r>
              <w:rPr>
                <w:rFonts w:hint="eastAsia"/>
              </w:rPr>
              <w:t>3</w:t>
            </w:r>
            <w:r>
              <w:rPr>
                <w:rFonts w:hint="eastAsia"/>
              </w:rPr>
              <w:t>：好处</w:t>
            </w:r>
            <w:r>
              <w:rPr>
                <w:rFonts w:hint="eastAsia"/>
              </w:rPr>
              <w:t>select</w:t>
            </w:r>
            <w:r>
              <w:rPr>
                <w:rFonts w:hint="eastAsia"/>
              </w:rPr>
              <w:t>机制可以管理多个文件描述符</w:t>
            </w:r>
          </w:p>
          <w:p w:rsidR="007A036B" w:rsidRDefault="007A036B" w:rsidP="00147275">
            <w:r>
              <w:rPr>
                <w:rFonts w:hint="eastAsia"/>
              </w:rPr>
              <w:t>说明</w:t>
            </w:r>
            <w:r>
              <w:rPr>
                <w:rFonts w:hint="eastAsia"/>
              </w:rPr>
              <w:t>4</w:t>
            </w:r>
            <w:r>
              <w:rPr>
                <w:rFonts w:hint="eastAsia"/>
              </w:rPr>
              <w:t>：</w:t>
            </w:r>
            <w:r>
              <w:rPr>
                <w:rFonts w:hint="eastAsia"/>
              </w:rPr>
              <w:t>select</w:t>
            </w:r>
            <w:r>
              <w:rPr>
                <w:rFonts w:hint="eastAsia"/>
              </w:rPr>
              <w:t>可以看成一个管理者，用</w:t>
            </w:r>
            <w:r>
              <w:rPr>
                <w:rFonts w:hint="eastAsia"/>
              </w:rPr>
              <w:t>select</w:t>
            </w:r>
            <w:r>
              <w:rPr>
                <w:rFonts w:hint="eastAsia"/>
              </w:rPr>
              <w:t>来管理多个</w:t>
            </w:r>
            <w:r>
              <w:rPr>
                <w:rFonts w:hint="eastAsia"/>
              </w:rPr>
              <w:t>IO</w:t>
            </w:r>
            <w:r>
              <w:rPr>
                <w:rFonts w:hint="eastAsia"/>
              </w:rPr>
              <w:t>。</w:t>
            </w:r>
          </w:p>
          <w:p w:rsidR="007A036B" w:rsidRDefault="007A036B" w:rsidP="00147275">
            <w:r>
              <w:rPr>
                <w:rFonts w:hint="eastAsia"/>
              </w:rPr>
              <w:tab/>
            </w:r>
            <w:r>
              <w:rPr>
                <w:rFonts w:hint="eastAsia"/>
              </w:rPr>
              <w:t>一旦检测到的一个</w:t>
            </w:r>
            <w:r>
              <w:rPr>
                <w:rFonts w:hint="eastAsia"/>
              </w:rPr>
              <w:t>I/O</w:t>
            </w:r>
            <w:r>
              <w:rPr>
                <w:rFonts w:hint="eastAsia"/>
              </w:rPr>
              <w:t>或者多个</w:t>
            </w:r>
            <w:r>
              <w:rPr>
                <w:rFonts w:hint="eastAsia"/>
              </w:rPr>
              <w:t>IO</w:t>
            </w:r>
            <w:r>
              <w:rPr>
                <w:rFonts w:hint="eastAsia"/>
              </w:rPr>
              <w:t>，有我们感兴事件，发生，</w:t>
            </w:r>
            <w:r>
              <w:rPr>
                <w:rFonts w:hint="eastAsia"/>
              </w:rPr>
              <w:t>select</w:t>
            </w:r>
            <w:r>
              <w:rPr>
                <w:rFonts w:hint="eastAsia"/>
              </w:rPr>
              <w:t>函数将返回，返回值为检测到的事件个数。进而可以利用</w:t>
            </w:r>
            <w:r>
              <w:rPr>
                <w:rFonts w:hint="eastAsia"/>
              </w:rPr>
              <w:t>select</w:t>
            </w:r>
            <w:r>
              <w:rPr>
                <w:rFonts w:hint="eastAsia"/>
              </w:rPr>
              <w:t>相关</w:t>
            </w:r>
            <w:r>
              <w:rPr>
                <w:rFonts w:hint="eastAsia"/>
              </w:rPr>
              <w:t>api</w:t>
            </w:r>
            <w:r>
              <w:rPr>
                <w:rFonts w:hint="eastAsia"/>
              </w:rPr>
              <w:t>函数，操作具体事件。</w:t>
            </w:r>
          </w:p>
          <w:p w:rsidR="007A036B" w:rsidRDefault="007A036B" w:rsidP="00147275">
            <w:r>
              <w:rPr>
                <w:rFonts w:hint="eastAsia"/>
              </w:rPr>
              <w:t>说明</w:t>
            </w:r>
            <w:r>
              <w:rPr>
                <w:rFonts w:hint="eastAsia"/>
              </w:rPr>
              <w:t>5</w:t>
            </w:r>
            <w:r>
              <w:rPr>
                <w:rFonts w:hint="eastAsia"/>
              </w:rPr>
              <w:t>：</w:t>
            </w:r>
            <w:r>
              <w:rPr>
                <w:rFonts w:hint="eastAsia"/>
              </w:rPr>
              <w:t>select</w:t>
            </w:r>
            <w:r>
              <w:rPr>
                <w:rFonts w:hint="eastAsia"/>
              </w:rPr>
              <w:t>函数可以设置等待时间，避免了</w:t>
            </w:r>
            <w:r>
              <w:rPr>
                <w:rFonts w:hint="eastAsia"/>
                <w:bCs/>
              </w:rPr>
              <w:t>上层应用程序</w:t>
            </w:r>
            <w:r>
              <w:rPr>
                <w:rFonts w:hint="eastAsia"/>
              </w:rPr>
              <w:t>app3</w:t>
            </w:r>
            <w:r>
              <w:rPr>
                <w:rFonts w:hint="eastAsia"/>
              </w:rPr>
              <w:t>，长期僵死。</w:t>
            </w:r>
          </w:p>
          <w:p w:rsidR="007A036B" w:rsidRDefault="007A036B" w:rsidP="00147275">
            <w:r>
              <w:rPr>
                <w:rFonts w:hint="eastAsia"/>
              </w:rPr>
              <w:t>说明</w:t>
            </w:r>
            <w:r>
              <w:rPr>
                <w:rFonts w:hint="eastAsia"/>
              </w:rPr>
              <w:t xml:space="preserve">6: </w:t>
            </w:r>
            <w:r>
              <w:rPr>
                <w:rFonts w:hint="eastAsia"/>
              </w:rPr>
              <w:t>和阻塞</w:t>
            </w:r>
            <w:r>
              <w:rPr>
                <w:rFonts w:hint="eastAsia"/>
              </w:rPr>
              <w:t>IO</w:t>
            </w:r>
            <w:r>
              <w:rPr>
                <w:rFonts w:hint="eastAsia"/>
              </w:rPr>
              <w:t>模型相比，</w:t>
            </w:r>
            <w:r>
              <w:rPr>
                <w:rFonts w:hint="eastAsia"/>
              </w:rPr>
              <w:t>selectI/O</w:t>
            </w:r>
            <w:r>
              <w:rPr>
                <w:rFonts w:hint="eastAsia"/>
              </w:rPr>
              <w:t>复用模型相当于提前阻塞了。等到有数据到来时，再调用</w:t>
            </w:r>
            <w:r>
              <w:rPr>
                <w:rFonts w:hint="eastAsia"/>
              </w:rPr>
              <w:t>recv</w:t>
            </w:r>
            <w:r>
              <w:rPr>
                <w:rFonts w:hint="eastAsia"/>
              </w:rPr>
              <w:t>就不会发生阻塞。</w:t>
            </w:r>
          </w:p>
        </w:tc>
      </w:tr>
      <w:tr w:rsidR="007A036B" w:rsidTr="00147275">
        <w:tc>
          <w:tcPr>
            <w:tcW w:w="8522" w:type="dxa"/>
          </w:tcPr>
          <w:p w:rsidR="007A036B" w:rsidRDefault="007A036B" w:rsidP="00147275">
            <w:pPr>
              <w:rPr>
                <w:b/>
                <w:bCs/>
              </w:rPr>
            </w:pPr>
            <w:r w:rsidRPr="00656D68">
              <w:rPr>
                <w:rFonts w:hint="eastAsia"/>
                <w:b/>
                <w:bCs/>
              </w:rPr>
              <w:lastRenderedPageBreak/>
              <w:t>信号驱动</w:t>
            </w:r>
            <w:r w:rsidRPr="00656D68">
              <w:rPr>
                <w:b/>
                <w:bCs/>
              </w:rPr>
              <w:t>I/O</w:t>
            </w:r>
          </w:p>
          <w:p w:rsidR="007A036B" w:rsidRDefault="007A036B" w:rsidP="00147275">
            <w:pPr>
              <w:rPr>
                <w:b/>
                <w:bCs/>
              </w:rPr>
            </w:pPr>
            <w:r w:rsidRPr="00D73B85">
              <w:rPr>
                <w:b/>
                <w:bCs/>
                <w:noProof/>
              </w:rPr>
              <w:drawing>
                <wp:inline distT="0" distB="0" distL="0" distR="0" wp14:anchorId="06550DEE" wp14:editId="080412AB">
                  <wp:extent cx="5486400" cy="2401570"/>
                  <wp:effectExtent l="0" t="0" r="0" b="0"/>
                  <wp:docPr id="92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2401570"/>
                          </a:xfrm>
                          <a:prstGeom prst="rect">
                            <a:avLst/>
                          </a:prstGeom>
                          <a:noFill/>
                          <a:ln>
                            <a:noFill/>
                          </a:ln>
                          <a:extLst/>
                        </pic:spPr>
                      </pic:pic>
                    </a:graphicData>
                  </a:graphic>
                </wp:inline>
              </w:drawing>
            </w:r>
          </w:p>
          <w:p w:rsidR="007A036B" w:rsidRDefault="007A036B" w:rsidP="00147275">
            <w:r w:rsidRPr="004958F7">
              <w:rPr>
                <w:rFonts w:hint="eastAsia"/>
                <w:bCs/>
              </w:rPr>
              <w:t>说明</w:t>
            </w:r>
            <w:r w:rsidRPr="004958F7">
              <w:rPr>
                <w:rFonts w:hint="eastAsia"/>
                <w:bCs/>
              </w:rPr>
              <w:t>1</w:t>
            </w:r>
            <w:r w:rsidRPr="004958F7">
              <w:rPr>
                <w:rFonts w:hint="eastAsia"/>
                <w:bCs/>
              </w:rPr>
              <w:t>：</w:t>
            </w:r>
            <w:r w:rsidRPr="004958F7">
              <w:rPr>
                <w:rFonts w:hint="eastAsia"/>
                <w:bCs/>
              </w:rPr>
              <w:t xml:space="preserve"> </w:t>
            </w:r>
            <w:r>
              <w:rPr>
                <w:rFonts w:hint="eastAsia"/>
                <w:bCs/>
              </w:rPr>
              <w:t>上层应用程序</w:t>
            </w:r>
            <w:r>
              <w:rPr>
                <w:rFonts w:hint="eastAsia"/>
              </w:rPr>
              <w:t>app4</w:t>
            </w:r>
            <w:r>
              <w:rPr>
                <w:rFonts w:hint="eastAsia"/>
              </w:rPr>
              <w:t>建立</w:t>
            </w:r>
            <w:r>
              <w:rPr>
                <w:rFonts w:hint="eastAsia"/>
              </w:rPr>
              <w:t>SIGIO</w:t>
            </w:r>
            <w:r>
              <w:rPr>
                <w:rFonts w:hint="eastAsia"/>
              </w:rPr>
              <w:t>信号处理程序。当缓冲区有数据到来，内核会发送信号告诉</w:t>
            </w:r>
            <w:r>
              <w:rPr>
                <w:rFonts w:hint="eastAsia"/>
                <w:bCs/>
              </w:rPr>
              <w:t>上层应用程序</w:t>
            </w:r>
            <w:r>
              <w:rPr>
                <w:rFonts w:hint="eastAsia"/>
              </w:rPr>
              <w:t>app4</w:t>
            </w:r>
            <w:r>
              <w:rPr>
                <w:rFonts w:hint="eastAsia"/>
              </w:rPr>
              <w:t>。</w:t>
            </w:r>
          </w:p>
          <w:p w:rsidR="007A036B" w:rsidRDefault="007A036B" w:rsidP="00147275">
            <w:pPr>
              <w:rPr>
                <w:bCs/>
              </w:rPr>
            </w:pPr>
            <w:r w:rsidRPr="004958F7">
              <w:rPr>
                <w:rFonts w:hint="eastAsia"/>
                <w:bCs/>
              </w:rPr>
              <w:t>说明</w:t>
            </w:r>
            <w:r>
              <w:rPr>
                <w:rFonts w:hint="eastAsia"/>
                <w:bCs/>
              </w:rPr>
              <w:t>2</w:t>
            </w:r>
            <w:r w:rsidRPr="004958F7">
              <w:rPr>
                <w:rFonts w:hint="eastAsia"/>
                <w:bCs/>
              </w:rPr>
              <w:t>：</w:t>
            </w:r>
            <w:r>
              <w:rPr>
                <w:rFonts w:hint="eastAsia"/>
                <w:bCs/>
              </w:rPr>
              <w:t>上层应用程序</w:t>
            </w:r>
            <w:r>
              <w:rPr>
                <w:rFonts w:hint="eastAsia"/>
              </w:rPr>
              <w:t>app4</w:t>
            </w:r>
            <w:r>
              <w:rPr>
                <w:rFonts w:hint="eastAsia"/>
              </w:rPr>
              <w:t>接收到信号后，调用</w:t>
            </w:r>
            <w:r>
              <w:rPr>
                <w:rFonts w:hint="eastAsia"/>
              </w:rPr>
              <w:t>recv</w:t>
            </w:r>
            <w:r>
              <w:rPr>
                <w:rFonts w:hint="eastAsia"/>
              </w:rPr>
              <w:t>函数，因缓冲区有数据，</w:t>
            </w:r>
            <w:r>
              <w:rPr>
                <w:rFonts w:hint="eastAsia"/>
              </w:rPr>
              <w:t>recv</w:t>
            </w:r>
            <w:r>
              <w:rPr>
                <w:rFonts w:hint="eastAsia"/>
              </w:rPr>
              <w:t>函数一般不会阻塞。</w:t>
            </w:r>
          </w:p>
          <w:p w:rsidR="007A036B" w:rsidRDefault="007A036B" w:rsidP="00147275">
            <w:r>
              <w:rPr>
                <w:rFonts w:hint="eastAsia"/>
              </w:rPr>
              <w:t>说明</w:t>
            </w:r>
            <w:r>
              <w:rPr>
                <w:rFonts w:hint="eastAsia"/>
              </w:rPr>
              <w:t>3</w:t>
            </w:r>
            <w:r>
              <w:rPr>
                <w:rFonts w:hint="eastAsia"/>
              </w:rPr>
              <w:t>：这种用于模型用的比较少，属于典型的“拉模式”。即：上层应用</w:t>
            </w:r>
            <w:r>
              <w:rPr>
                <w:rFonts w:hint="eastAsia"/>
              </w:rPr>
              <w:t>app4,</w:t>
            </w:r>
            <w:r>
              <w:rPr>
                <w:rFonts w:hint="eastAsia"/>
              </w:rPr>
              <w:t>需要调用</w:t>
            </w:r>
            <w:r>
              <w:rPr>
                <w:rFonts w:hint="eastAsia"/>
              </w:rPr>
              <w:t>recv</w:t>
            </w:r>
            <w:r>
              <w:rPr>
                <w:rFonts w:hint="eastAsia"/>
              </w:rPr>
              <w:t>函数把数据拉进来。</w:t>
            </w:r>
          </w:p>
          <w:p w:rsidR="007A036B" w:rsidRPr="00D35B88" w:rsidRDefault="007A036B" w:rsidP="00147275">
            <w:pPr>
              <w:rPr>
                <w:b/>
                <w:bCs/>
              </w:rPr>
            </w:pPr>
          </w:p>
        </w:tc>
      </w:tr>
      <w:tr w:rsidR="007A036B" w:rsidTr="00147275">
        <w:tc>
          <w:tcPr>
            <w:tcW w:w="8522" w:type="dxa"/>
          </w:tcPr>
          <w:p w:rsidR="007A036B" w:rsidRDefault="007A036B" w:rsidP="00147275">
            <w:pPr>
              <w:rPr>
                <w:b/>
                <w:bCs/>
              </w:rPr>
            </w:pPr>
            <w:r w:rsidRPr="008F1653">
              <w:rPr>
                <w:rFonts w:hint="eastAsia"/>
                <w:b/>
                <w:bCs/>
              </w:rPr>
              <w:lastRenderedPageBreak/>
              <w:t>异步</w:t>
            </w:r>
            <w:r w:rsidRPr="008F1653">
              <w:rPr>
                <w:b/>
                <w:bCs/>
              </w:rPr>
              <w:t>I/O</w:t>
            </w:r>
          </w:p>
          <w:p w:rsidR="007A036B" w:rsidRDefault="007A036B" w:rsidP="00147275">
            <w:pPr>
              <w:rPr>
                <w:b/>
                <w:bCs/>
              </w:rPr>
            </w:pPr>
            <w:r w:rsidRPr="00E22507">
              <w:rPr>
                <w:b/>
                <w:bCs/>
                <w:noProof/>
              </w:rPr>
              <w:drawing>
                <wp:inline distT="0" distB="0" distL="0" distR="0" wp14:anchorId="1F4CEE3C" wp14:editId="655C2B8B">
                  <wp:extent cx="4402620" cy="2960558"/>
                  <wp:effectExtent l="0" t="0" r="0" b="0"/>
                  <wp:docPr id="10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04732" cy="2961978"/>
                          </a:xfrm>
                          <a:prstGeom prst="rect">
                            <a:avLst/>
                          </a:prstGeom>
                          <a:noFill/>
                          <a:ln>
                            <a:noFill/>
                          </a:ln>
                          <a:extLst/>
                        </pic:spPr>
                      </pic:pic>
                    </a:graphicData>
                  </a:graphic>
                </wp:inline>
              </w:drawing>
            </w:r>
          </w:p>
          <w:p w:rsidR="007A036B" w:rsidRDefault="007A036B" w:rsidP="00147275">
            <w:pPr>
              <w:rPr>
                <w:b/>
                <w:bCs/>
              </w:rPr>
            </w:pPr>
          </w:p>
          <w:p w:rsidR="007A036B" w:rsidRDefault="007A036B" w:rsidP="00147275">
            <w:pPr>
              <w:rPr>
                <w:bCs/>
              </w:rPr>
            </w:pPr>
            <w:r w:rsidRPr="004958F7">
              <w:rPr>
                <w:rFonts w:hint="eastAsia"/>
                <w:bCs/>
              </w:rPr>
              <w:t>说明</w:t>
            </w:r>
            <w:r>
              <w:rPr>
                <w:rFonts w:hint="eastAsia"/>
                <w:bCs/>
              </w:rPr>
              <w:t>1</w:t>
            </w:r>
            <w:r w:rsidRPr="004958F7">
              <w:rPr>
                <w:rFonts w:hint="eastAsia"/>
                <w:bCs/>
              </w:rPr>
              <w:t>：</w:t>
            </w:r>
            <w:r>
              <w:rPr>
                <w:rFonts w:hint="eastAsia"/>
                <w:bCs/>
              </w:rPr>
              <w:t>上层应用程序</w:t>
            </w:r>
            <w:r>
              <w:rPr>
                <w:rFonts w:hint="eastAsia"/>
              </w:rPr>
              <w:t>app5</w:t>
            </w:r>
            <w:r>
              <w:rPr>
                <w:rFonts w:hint="eastAsia"/>
              </w:rPr>
              <w:t>调用</w:t>
            </w:r>
            <w:r>
              <w:rPr>
                <w:rFonts w:hint="eastAsia"/>
              </w:rPr>
              <w:t>aio_read</w:t>
            </w:r>
            <w:r>
              <w:rPr>
                <w:rFonts w:hint="eastAsia"/>
              </w:rPr>
              <w:t>函数，同时提交一个应用层的缓冲区</w:t>
            </w:r>
            <w:r>
              <w:rPr>
                <w:rFonts w:hint="eastAsia"/>
              </w:rPr>
              <w:t>buf</w:t>
            </w:r>
            <w:r>
              <w:rPr>
                <w:rFonts w:hint="eastAsia"/>
              </w:rPr>
              <w:t>；调用完毕后，不会阻塞。</w:t>
            </w:r>
            <w:r>
              <w:rPr>
                <w:rFonts w:hint="eastAsia"/>
                <w:bCs/>
              </w:rPr>
              <w:t>上层应用程序</w:t>
            </w:r>
            <w:r>
              <w:rPr>
                <w:rFonts w:hint="eastAsia"/>
              </w:rPr>
              <w:t>app5</w:t>
            </w:r>
            <w:r>
              <w:rPr>
                <w:rFonts w:hint="eastAsia"/>
              </w:rPr>
              <w:t>可以继续其他任务。</w:t>
            </w:r>
          </w:p>
          <w:p w:rsidR="007A036B" w:rsidRDefault="007A036B" w:rsidP="00147275">
            <w:r>
              <w:rPr>
                <w:rFonts w:hint="eastAsia"/>
              </w:rPr>
              <w:t>说明</w:t>
            </w:r>
            <w:r>
              <w:rPr>
                <w:rFonts w:hint="eastAsia"/>
              </w:rPr>
              <w:t>2</w:t>
            </w:r>
            <w:r>
              <w:rPr>
                <w:rFonts w:hint="eastAsia"/>
              </w:rPr>
              <w:t>：当</w:t>
            </w:r>
            <w:r>
              <w:rPr>
                <w:rFonts w:hint="eastAsia"/>
              </w:rPr>
              <w:t>tcpip</w:t>
            </w:r>
            <w:r>
              <w:rPr>
                <w:rFonts w:hint="eastAsia"/>
              </w:rPr>
              <w:t>协议缓冲区有数据时，</w:t>
            </w:r>
            <w:r>
              <w:rPr>
                <w:rFonts w:hint="eastAsia"/>
              </w:rPr>
              <w:t>linux</w:t>
            </w:r>
            <w:r>
              <w:rPr>
                <w:rFonts w:hint="eastAsia"/>
              </w:rPr>
              <w:t>主动的把内核数据</w:t>
            </w:r>
            <w:r>
              <w:rPr>
                <w:rFonts w:hint="eastAsia"/>
              </w:rPr>
              <w:t>copy</w:t>
            </w:r>
            <w:r>
              <w:rPr>
                <w:rFonts w:hint="eastAsia"/>
              </w:rPr>
              <w:t>到用户空间。然后再给上层应用</w:t>
            </w:r>
            <w:r>
              <w:rPr>
                <w:rFonts w:hint="eastAsia"/>
              </w:rPr>
              <w:t>app5</w:t>
            </w:r>
            <w:r>
              <w:rPr>
                <w:rFonts w:hint="eastAsia"/>
              </w:rPr>
              <w:t>发送信号；告诉</w:t>
            </w:r>
            <w:r>
              <w:rPr>
                <w:rFonts w:hint="eastAsia"/>
              </w:rPr>
              <w:t>app5</w:t>
            </w:r>
            <w:r>
              <w:rPr>
                <w:rFonts w:hint="eastAsia"/>
              </w:rPr>
              <w:t>数据有了，赶快处理吧！</w:t>
            </w:r>
          </w:p>
          <w:p w:rsidR="007A036B" w:rsidRDefault="007A036B" w:rsidP="00147275">
            <w:r>
              <w:rPr>
                <w:rFonts w:hint="eastAsia"/>
              </w:rPr>
              <w:t>说明</w:t>
            </w:r>
            <w:r>
              <w:rPr>
                <w:rFonts w:hint="eastAsia"/>
              </w:rPr>
              <w:t>3</w:t>
            </w:r>
            <w:r>
              <w:rPr>
                <w:rFonts w:hint="eastAsia"/>
              </w:rPr>
              <w:t>：典型的“推模式”</w:t>
            </w:r>
          </w:p>
          <w:p w:rsidR="007A036B" w:rsidRDefault="007A036B" w:rsidP="00147275">
            <w:r w:rsidRPr="004958F7">
              <w:rPr>
                <w:rFonts w:hint="eastAsia"/>
                <w:bCs/>
              </w:rPr>
              <w:t>说明</w:t>
            </w:r>
            <w:r>
              <w:rPr>
                <w:rFonts w:hint="eastAsia"/>
                <w:bCs/>
              </w:rPr>
              <w:t>4</w:t>
            </w:r>
            <w:r w:rsidRPr="004958F7">
              <w:rPr>
                <w:rFonts w:hint="eastAsia"/>
                <w:bCs/>
              </w:rPr>
              <w:t>：</w:t>
            </w:r>
            <w:r w:rsidRPr="004958F7">
              <w:rPr>
                <w:rFonts w:hint="eastAsia"/>
                <w:bCs/>
              </w:rPr>
              <w:t xml:space="preserve"> </w:t>
            </w:r>
            <w:r>
              <w:rPr>
                <w:rFonts w:hint="eastAsia"/>
                <w:bCs/>
              </w:rPr>
              <w:t>效率最高的一种形式，上层应用程序</w:t>
            </w:r>
            <w:r>
              <w:rPr>
                <w:rFonts w:hint="eastAsia"/>
                <w:bCs/>
              </w:rPr>
              <w:t>app5</w:t>
            </w:r>
            <w:r>
              <w:rPr>
                <w:rFonts w:hint="eastAsia"/>
                <w:bCs/>
              </w:rPr>
              <w:t>有异步处理的能力（在</w:t>
            </w:r>
            <w:r>
              <w:rPr>
                <w:rFonts w:hint="eastAsia"/>
                <w:bCs/>
              </w:rPr>
              <w:t>linux</w:t>
            </w:r>
            <w:r>
              <w:rPr>
                <w:rFonts w:hint="eastAsia"/>
                <w:bCs/>
              </w:rPr>
              <w:t>内核的支持下，言外之意：处理其他任务的同时，也可支持</w:t>
            </w:r>
            <w:r>
              <w:rPr>
                <w:rFonts w:hint="eastAsia"/>
                <w:bCs/>
              </w:rPr>
              <w:t>IO</w:t>
            </w:r>
            <w:r>
              <w:rPr>
                <w:rFonts w:hint="eastAsia"/>
                <w:bCs/>
              </w:rPr>
              <w:t>通讯）</w:t>
            </w:r>
            <w:r>
              <w:rPr>
                <w:rFonts w:hint="eastAsia"/>
              </w:rPr>
              <w:t>。异步</w:t>
            </w:r>
            <w:r>
              <w:rPr>
                <w:rFonts w:hint="eastAsia"/>
              </w:rPr>
              <w:t>I/O</w:t>
            </w:r>
            <w:r>
              <w:rPr>
                <w:rFonts w:hint="eastAsia"/>
              </w:rPr>
              <w:t>指的是什么？</w:t>
            </w:r>
          </w:p>
          <w:p w:rsidR="007A036B" w:rsidRPr="00DF3A80" w:rsidRDefault="007A036B" w:rsidP="00147275">
            <w:r>
              <w:rPr>
                <w:rFonts w:hint="eastAsia"/>
              </w:rPr>
              <w:t>上层应用程序</w:t>
            </w:r>
            <w:r>
              <w:rPr>
                <w:rFonts w:hint="eastAsia"/>
              </w:rPr>
              <w:t>app5</w:t>
            </w:r>
            <w:r>
              <w:rPr>
                <w:rFonts w:hint="eastAsia"/>
              </w:rPr>
              <w:t>，在也可以干别的活的时，可以接收数据（接受异步通信事件。</w:t>
            </w:r>
            <w:r>
              <w:rPr>
                <w:rFonts w:hint="eastAsia"/>
              </w:rPr>
              <w:t>===</w:t>
            </w:r>
            <w:r>
              <w:rPr>
                <w:rFonts w:hint="eastAsia"/>
              </w:rPr>
              <w:t>）异步命令来源）。与信号驱动</w:t>
            </w:r>
            <w:r>
              <w:rPr>
                <w:rFonts w:hint="eastAsia"/>
              </w:rPr>
              <w:t>IO</w:t>
            </w:r>
            <w:r>
              <w:rPr>
                <w:rFonts w:hint="eastAsia"/>
              </w:rPr>
              <w:t>模型，</w:t>
            </w:r>
            <w:r>
              <w:rPr>
                <w:rFonts w:hint="eastAsia"/>
                <w:bCs/>
              </w:rPr>
              <w:t>上层应用程序</w:t>
            </w:r>
            <w:r>
              <w:rPr>
                <w:rFonts w:hint="eastAsia"/>
                <w:bCs/>
              </w:rPr>
              <w:t>app5</w:t>
            </w:r>
            <w:r>
              <w:rPr>
                <w:rFonts w:hint="eastAsia"/>
                <w:bCs/>
              </w:rPr>
              <w:t>不需要调用</w:t>
            </w:r>
            <w:r>
              <w:rPr>
                <w:rFonts w:hint="eastAsia"/>
                <w:bCs/>
              </w:rPr>
              <w:t>recv</w:t>
            </w:r>
            <w:r>
              <w:rPr>
                <w:rFonts w:hint="eastAsia"/>
                <w:bCs/>
              </w:rPr>
              <w:t>函数。</w:t>
            </w:r>
          </w:p>
        </w:tc>
      </w:tr>
      <w:tr w:rsidR="007A036B" w:rsidTr="00147275">
        <w:tc>
          <w:tcPr>
            <w:tcW w:w="8522" w:type="dxa"/>
          </w:tcPr>
          <w:p w:rsidR="007A036B" w:rsidRPr="00E02F1A" w:rsidRDefault="007A036B" w:rsidP="00147275">
            <w:pPr>
              <w:rPr>
                <w:b/>
                <w:bCs/>
              </w:rPr>
            </w:pPr>
            <w:r>
              <w:rPr>
                <w:rFonts w:hint="eastAsia"/>
                <w:b/>
                <w:bCs/>
              </w:rPr>
              <w:t>结论：</w:t>
            </w:r>
            <w:r>
              <w:rPr>
                <w:rFonts w:hint="eastAsia"/>
                <w:b/>
                <w:bCs/>
              </w:rPr>
              <w:t>IO</w:t>
            </w:r>
            <w:r>
              <w:rPr>
                <w:rFonts w:hint="eastAsia"/>
                <w:b/>
                <w:bCs/>
              </w:rPr>
              <w:t>复用和异步</w:t>
            </w:r>
            <w:r>
              <w:rPr>
                <w:rFonts w:hint="eastAsia"/>
                <w:b/>
                <w:bCs/>
              </w:rPr>
              <w:t>IO</w:t>
            </w:r>
            <w:r>
              <w:rPr>
                <w:rFonts w:hint="eastAsia"/>
                <w:b/>
                <w:bCs/>
              </w:rPr>
              <w:t>是重点。</w:t>
            </w:r>
          </w:p>
        </w:tc>
      </w:tr>
      <w:tr w:rsidR="007A036B" w:rsidTr="00147275">
        <w:tc>
          <w:tcPr>
            <w:tcW w:w="8522" w:type="dxa"/>
          </w:tcPr>
          <w:p w:rsidR="007A036B" w:rsidRPr="00656D68" w:rsidRDefault="007A036B" w:rsidP="00147275">
            <w:pPr>
              <w:rPr>
                <w:b/>
                <w:bCs/>
              </w:rPr>
            </w:pPr>
          </w:p>
        </w:tc>
      </w:tr>
      <w:tr w:rsidR="007A036B" w:rsidTr="00147275">
        <w:tc>
          <w:tcPr>
            <w:tcW w:w="8522" w:type="dxa"/>
          </w:tcPr>
          <w:p w:rsidR="007A036B" w:rsidRPr="00656D68" w:rsidRDefault="007A036B" w:rsidP="00147275">
            <w:pPr>
              <w:rPr>
                <w:b/>
                <w:bCs/>
              </w:rPr>
            </w:pPr>
          </w:p>
        </w:tc>
      </w:tr>
    </w:tbl>
    <w:p w:rsidR="007A036B" w:rsidRDefault="007A036B" w:rsidP="007A036B">
      <w:pPr>
        <w:pStyle w:val="3"/>
      </w:pPr>
      <w:r>
        <w:rPr>
          <w:rFonts w:hint="eastAsia"/>
        </w:rPr>
        <w:t>8 I/O</w:t>
      </w:r>
      <w:r>
        <w:rPr>
          <w:rFonts w:hint="eastAsia"/>
        </w:rPr>
        <w:t>复用模型</w:t>
      </w:r>
      <w:r>
        <w:rPr>
          <w:rFonts w:hint="eastAsia"/>
        </w:rPr>
        <w:t xml:space="preserve"> </w:t>
      </w:r>
    </w:p>
    <w:p w:rsidR="007A036B" w:rsidRPr="00CE2601" w:rsidRDefault="007A036B" w:rsidP="007A036B">
      <w:pPr>
        <w:pStyle w:val="4"/>
      </w:pPr>
      <w:r>
        <w:rPr>
          <w:rFonts w:hint="eastAsia"/>
        </w:rPr>
        <w:t>select</w:t>
      </w:r>
      <w:r>
        <w:rPr>
          <w:rFonts w:hint="eastAsia"/>
        </w:rPr>
        <w:t>基本概念</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r>
              <w:rPr>
                <w:rFonts w:hint="eastAsia"/>
              </w:rPr>
              <w:t>其他重要概念补充</w:t>
            </w:r>
          </w:p>
          <w:p w:rsidR="007A036B" w:rsidRPr="00871AE7" w:rsidRDefault="007A036B" w:rsidP="00657ADF">
            <w:pPr>
              <w:numPr>
                <w:ilvl w:val="0"/>
                <w:numId w:val="96"/>
              </w:numPr>
            </w:pPr>
            <w:r w:rsidRPr="00871AE7">
              <w:rPr>
                <w:rFonts w:hint="eastAsia"/>
              </w:rPr>
              <w:t>阻塞</w:t>
            </w:r>
            <w:r w:rsidRPr="00871AE7">
              <w:t>IO</w:t>
            </w:r>
          </w:p>
          <w:p w:rsidR="007A036B" w:rsidRPr="00871AE7" w:rsidRDefault="007A036B" w:rsidP="00657ADF">
            <w:pPr>
              <w:numPr>
                <w:ilvl w:val="1"/>
                <w:numId w:val="96"/>
              </w:numPr>
            </w:pPr>
            <w:r w:rsidRPr="00871AE7">
              <w:rPr>
                <w:rFonts w:hint="eastAsia"/>
              </w:rPr>
              <w:t>数据没有准备好</w:t>
            </w:r>
            <w:r w:rsidRPr="00871AE7">
              <w:t xml:space="preserve">, </w:t>
            </w:r>
            <w:r w:rsidRPr="00871AE7">
              <w:rPr>
                <w:rFonts w:hint="eastAsia"/>
              </w:rPr>
              <w:t>读操作就会阻塞</w:t>
            </w:r>
          </w:p>
          <w:p w:rsidR="007A036B" w:rsidRPr="00871AE7" w:rsidRDefault="007A036B" w:rsidP="00657ADF">
            <w:pPr>
              <w:numPr>
                <w:ilvl w:val="1"/>
                <w:numId w:val="96"/>
              </w:numPr>
            </w:pPr>
            <w:r w:rsidRPr="00871AE7">
              <w:rPr>
                <w:rFonts w:hint="eastAsia"/>
              </w:rPr>
              <w:t>数据不能立即被收时</w:t>
            </w:r>
            <w:r w:rsidRPr="00871AE7">
              <w:t xml:space="preserve">, </w:t>
            </w:r>
            <w:r w:rsidRPr="00871AE7">
              <w:rPr>
                <w:rFonts w:hint="eastAsia"/>
              </w:rPr>
              <w:t>写操作就会阻塞</w:t>
            </w:r>
          </w:p>
          <w:p w:rsidR="007A036B" w:rsidRPr="00871AE7" w:rsidRDefault="007A036B" w:rsidP="00657ADF">
            <w:pPr>
              <w:numPr>
                <w:ilvl w:val="1"/>
                <w:numId w:val="96"/>
              </w:numPr>
            </w:pPr>
            <w:r w:rsidRPr="00871AE7">
              <w:rPr>
                <w:rFonts w:hint="eastAsia"/>
              </w:rPr>
              <w:t>打开文件时阻塞</w:t>
            </w:r>
            <w:r w:rsidRPr="00871AE7">
              <w:t xml:space="preserve">, </w:t>
            </w:r>
            <w:r w:rsidRPr="00871AE7">
              <w:rPr>
                <w:rFonts w:hint="eastAsia"/>
              </w:rPr>
              <w:t>直到某些条件发生</w:t>
            </w:r>
          </w:p>
          <w:p w:rsidR="007A036B" w:rsidRPr="00871AE7" w:rsidRDefault="007A036B" w:rsidP="00657ADF">
            <w:pPr>
              <w:numPr>
                <w:ilvl w:val="0"/>
                <w:numId w:val="96"/>
              </w:numPr>
            </w:pPr>
            <w:r w:rsidRPr="00871AE7">
              <w:rPr>
                <w:rFonts w:hint="eastAsia"/>
              </w:rPr>
              <w:t>非阻塞</w:t>
            </w:r>
            <w:r w:rsidRPr="00871AE7">
              <w:t>IO</w:t>
            </w:r>
          </w:p>
          <w:p w:rsidR="007A036B" w:rsidRPr="00871AE7" w:rsidRDefault="007A036B" w:rsidP="00657ADF">
            <w:pPr>
              <w:numPr>
                <w:ilvl w:val="1"/>
                <w:numId w:val="96"/>
              </w:numPr>
            </w:pPr>
            <w:r w:rsidRPr="00871AE7">
              <w:rPr>
                <w:rFonts w:hint="eastAsia"/>
              </w:rPr>
              <w:t>立即返回</w:t>
            </w:r>
            <w:r w:rsidRPr="00871AE7">
              <w:t xml:space="preserve">, </w:t>
            </w:r>
            <w:r w:rsidRPr="00871AE7">
              <w:rPr>
                <w:rFonts w:hint="eastAsia"/>
              </w:rPr>
              <w:t>并用错误值来表示当前的状态</w:t>
            </w:r>
          </w:p>
          <w:p w:rsidR="007A036B" w:rsidRPr="00871AE7" w:rsidRDefault="007A036B" w:rsidP="00657ADF">
            <w:pPr>
              <w:numPr>
                <w:ilvl w:val="0"/>
                <w:numId w:val="96"/>
              </w:numPr>
            </w:pPr>
            <w:r w:rsidRPr="00871AE7">
              <w:rPr>
                <w:rFonts w:hint="eastAsia"/>
              </w:rPr>
              <w:t>指定非阻塞方式</w:t>
            </w:r>
          </w:p>
          <w:p w:rsidR="007A036B" w:rsidRPr="00871AE7" w:rsidRDefault="007A036B" w:rsidP="00657ADF">
            <w:pPr>
              <w:numPr>
                <w:ilvl w:val="1"/>
                <w:numId w:val="96"/>
              </w:numPr>
            </w:pPr>
            <w:r w:rsidRPr="00871AE7">
              <w:rPr>
                <w:rFonts w:hint="eastAsia"/>
              </w:rPr>
              <w:lastRenderedPageBreak/>
              <w:t>打开时指定</w:t>
            </w:r>
            <w:r w:rsidRPr="00871AE7">
              <w:t xml:space="preserve">O_NONBLOCK </w:t>
            </w:r>
            <w:r w:rsidRPr="00871AE7">
              <w:rPr>
                <w:rFonts w:hint="eastAsia"/>
              </w:rPr>
              <w:t>标志</w:t>
            </w:r>
          </w:p>
          <w:p w:rsidR="007A036B" w:rsidRPr="00871AE7" w:rsidRDefault="007A036B" w:rsidP="00657ADF">
            <w:pPr>
              <w:numPr>
                <w:ilvl w:val="1"/>
                <w:numId w:val="96"/>
              </w:numPr>
            </w:pPr>
            <w:r w:rsidRPr="00871AE7">
              <w:rPr>
                <w:rFonts w:hint="eastAsia"/>
              </w:rPr>
              <w:t>使用</w:t>
            </w:r>
            <w:r w:rsidRPr="00871AE7">
              <w:t xml:space="preserve">fcntl </w:t>
            </w:r>
            <w:r w:rsidRPr="00871AE7">
              <w:rPr>
                <w:rFonts w:hint="eastAsia"/>
              </w:rPr>
              <w:t>打开或关闭非阻塞方式</w:t>
            </w:r>
          </w:p>
          <w:p w:rsidR="007A036B" w:rsidRPr="00871AE7" w:rsidRDefault="007A036B" w:rsidP="00657ADF">
            <w:pPr>
              <w:numPr>
                <w:ilvl w:val="0"/>
                <w:numId w:val="96"/>
              </w:numPr>
            </w:pPr>
            <w:r w:rsidRPr="00871AE7">
              <w:rPr>
                <w:rFonts w:hint="eastAsia"/>
              </w:rPr>
              <w:t>网络编程时</w:t>
            </w:r>
            <w:r w:rsidRPr="00871AE7">
              <w:t xml:space="preserve">, </w:t>
            </w:r>
            <w:r w:rsidRPr="00871AE7">
              <w:rPr>
                <w:rFonts w:hint="eastAsia"/>
              </w:rPr>
              <w:t>使用非阻塞</w:t>
            </w:r>
            <w:r w:rsidRPr="00871AE7">
              <w:t xml:space="preserve">, </w:t>
            </w:r>
            <w:r w:rsidRPr="00871AE7">
              <w:rPr>
                <w:rFonts w:hint="eastAsia"/>
              </w:rPr>
              <w:t>用轮询方式发送</w:t>
            </w:r>
          </w:p>
          <w:p w:rsidR="007A036B" w:rsidRPr="00871AE7" w:rsidRDefault="007A036B" w:rsidP="00657ADF">
            <w:pPr>
              <w:numPr>
                <w:ilvl w:val="0"/>
                <w:numId w:val="96"/>
              </w:numPr>
            </w:pPr>
            <w:r w:rsidRPr="00871AE7">
              <w:rPr>
                <w:rFonts w:hint="eastAsia"/>
              </w:rPr>
              <w:t>使用多线程可以避免使用非阻塞</w:t>
            </w:r>
            <w:r w:rsidRPr="00871AE7">
              <w:t xml:space="preserve">IO, </w:t>
            </w:r>
            <w:r w:rsidRPr="00871AE7">
              <w:rPr>
                <w:rFonts w:hint="eastAsia"/>
              </w:rPr>
              <w:t>但是同步开销较大</w:t>
            </w:r>
          </w:p>
          <w:p w:rsidR="007A036B" w:rsidRPr="00871AE7" w:rsidRDefault="007A036B" w:rsidP="00147275"/>
        </w:tc>
      </w:tr>
      <w:tr w:rsidR="007A036B" w:rsidTr="00147275">
        <w:tc>
          <w:tcPr>
            <w:tcW w:w="8522" w:type="dxa"/>
          </w:tcPr>
          <w:p w:rsidR="007A036B" w:rsidRDefault="007A036B" w:rsidP="00147275">
            <w:r>
              <w:rPr>
                <w:rFonts w:hint="eastAsia"/>
              </w:rPr>
              <w:lastRenderedPageBreak/>
              <w:t>多路</w:t>
            </w:r>
            <w:r>
              <w:rPr>
                <w:rFonts w:hint="eastAsia"/>
              </w:rPr>
              <w:t>IO</w:t>
            </w:r>
          </w:p>
          <w:p w:rsidR="007A036B" w:rsidRPr="00871AE7" w:rsidRDefault="007A036B" w:rsidP="00657ADF">
            <w:pPr>
              <w:numPr>
                <w:ilvl w:val="0"/>
                <w:numId w:val="97"/>
              </w:numPr>
            </w:pPr>
            <w:r w:rsidRPr="00871AE7">
              <w:rPr>
                <w:rFonts w:hint="eastAsia"/>
              </w:rPr>
              <w:t>当程序需要同时从两个输入读数据时</w:t>
            </w:r>
          </w:p>
          <w:p w:rsidR="007A036B" w:rsidRPr="00871AE7" w:rsidRDefault="007A036B" w:rsidP="00657ADF">
            <w:pPr>
              <w:numPr>
                <w:ilvl w:val="0"/>
                <w:numId w:val="97"/>
              </w:numPr>
            </w:pPr>
            <w:r w:rsidRPr="00871AE7">
              <w:rPr>
                <w:rFonts w:hint="eastAsia"/>
              </w:rPr>
              <w:t>使用多进程</w:t>
            </w:r>
            <w:r w:rsidRPr="00871AE7">
              <w:t>/</w:t>
            </w:r>
            <w:r w:rsidRPr="00871AE7">
              <w:rPr>
                <w:rFonts w:hint="eastAsia"/>
              </w:rPr>
              <w:t>多线程</w:t>
            </w:r>
            <w:r w:rsidRPr="00871AE7">
              <w:t xml:space="preserve">, </w:t>
            </w:r>
            <w:r w:rsidRPr="00871AE7">
              <w:rPr>
                <w:rFonts w:hint="eastAsia"/>
              </w:rPr>
              <w:t>同步复杂</w:t>
            </w:r>
            <w:r w:rsidRPr="00871AE7">
              <w:t xml:space="preserve">, </w:t>
            </w:r>
            <w:r w:rsidRPr="00871AE7">
              <w:rPr>
                <w:rFonts w:hint="eastAsia"/>
              </w:rPr>
              <w:t>进程线程开销</w:t>
            </w:r>
          </w:p>
          <w:p w:rsidR="007A036B" w:rsidRPr="00871AE7" w:rsidRDefault="007A036B" w:rsidP="00657ADF">
            <w:pPr>
              <w:numPr>
                <w:ilvl w:val="0"/>
                <w:numId w:val="97"/>
              </w:numPr>
            </w:pPr>
            <w:r w:rsidRPr="00871AE7">
              <w:rPr>
                <w:rFonts w:hint="eastAsia"/>
              </w:rPr>
              <w:t>使用非阻塞</w:t>
            </w:r>
            <w:r w:rsidRPr="00871AE7">
              <w:t xml:space="preserve">IO, </w:t>
            </w:r>
            <w:r w:rsidRPr="00871AE7">
              <w:rPr>
                <w:rFonts w:hint="eastAsia"/>
              </w:rPr>
              <w:t>交替轮询</w:t>
            </w:r>
          </w:p>
          <w:p w:rsidR="007A036B" w:rsidRPr="00871AE7" w:rsidRDefault="007A036B" w:rsidP="00657ADF">
            <w:pPr>
              <w:numPr>
                <w:ilvl w:val="0"/>
                <w:numId w:val="97"/>
              </w:numPr>
            </w:pPr>
            <w:r w:rsidRPr="00871AE7">
              <w:rPr>
                <w:rFonts w:hint="eastAsia"/>
              </w:rPr>
              <w:t>通过信号使用异步</w:t>
            </w:r>
            <w:r w:rsidRPr="00871AE7">
              <w:t xml:space="preserve">IO, </w:t>
            </w:r>
            <w:r w:rsidRPr="00871AE7">
              <w:rPr>
                <w:rFonts w:hint="eastAsia"/>
              </w:rPr>
              <w:t>无法判断哪个</w:t>
            </w:r>
            <w:r w:rsidRPr="00871AE7">
              <w:t>IO</w:t>
            </w:r>
            <w:r w:rsidRPr="00871AE7">
              <w:rPr>
                <w:rFonts w:hint="eastAsia"/>
              </w:rPr>
              <w:t>完成</w:t>
            </w:r>
          </w:p>
          <w:p w:rsidR="007A036B" w:rsidRPr="00871AE7" w:rsidRDefault="007A036B" w:rsidP="00657ADF">
            <w:pPr>
              <w:numPr>
                <w:ilvl w:val="0"/>
                <w:numId w:val="97"/>
              </w:numPr>
            </w:pPr>
            <w:r w:rsidRPr="00871AE7">
              <w:rPr>
                <w:rFonts w:hint="eastAsia"/>
              </w:rPr>
              <w:t>多路</w:t>
            </w:r>
            <w:r w:rsidRPr="00871AE7">
              <w:t xml:space="preserve">IO: </w:t>
            </w:r>
            <w:r w:rsidRPr="00871AE7">
              <w:rPr>
                <w:rFonts w:hint="eastAsia"/>
              </w:rPr>
              <w:t>把关心的</w:t>
            </w:r>
            <w:r w:rsidRPr="00871AE7">
              <w:t>IO</w:t>
            </w:r>
            <w:r w:rsidRPr="00871AE7">
              <w:rPr>
                <w:rFonts w:hint="eastAsia"/>
              </w:rPr>
              <w:t>放入一个列表</w:t>
            </w:r>
            <w:r w:rsidRPr="00871AE7">
              <w:t xml:space="preserve">, </w:t>
            </w:r>
            <w:r w:rsidRPr="00871AE7">
              <w:rPr>
                <w:rFonts w:hint="eastAsia"/>
              </w:rPr>
              <w:t>调用多路函数</w:t>
            </w:r>
          </w:p>
          <w:p w:rsidR="007A036B" w:rsidRPr="00871AE7" w:rsidRDefault="007A036B" w:rsidP="00657ADF">
            <w:pPr>
              <w:numPr>
                <w:ilvl w:val="0"/>
                <w:numId w:val="97"/>
              </w:numPr>
            </w:pPr>
            <w:r w:rsidRPr="00871AE7">
              <w:rPr>
                <w:rFonts w:hint="eastAsia"/>
              </w:rPr>
              <w:t>多路</w:t>
            </w:r>
            <w:r w:rsidRPr="00871AE7">
              <w:t>IO</w:t>
            </w:r>
            <w:r w:rsidRPr="00871AE7">
              <w:rPr>
                <w:rFonts w:hint="eastAsia"/>
              </w:rPr>
              <w:t>函数阻塞</w:t>
            </w:r>
            <w:r w:rsidRPr="00871AE7">
              <w:t xml:space="preserve">, </w:t>
            </w:r>
            <w:r w:rsidRPr="00871AE7">
              <w:rPr>
                <w:rFonts w:hint="eastAsia"/>
              </w:rPr>
              <w:t>直到有一个</w:t>
            </w:r>
            <w:r w:rsidRPr="00871AE7">
              <w:t>IO</w:t>
            </w:r>
            <w:r w:rsidRPr="00871AE7">
              <w:rPr>
                <w:rFonts w:hint="eastAsia"/>
              </w:rPr>
              <w:t>数据准备好后返回</w:t>
            </w:r>
          </w:p>
          <w:p w:rsidR="007A036B" w:rsidRPr="00871AE7" w:rsidRDefault="007A036B" w:rsidP="00657ADF">
            <w:pPr>
              <w:numPr>
                <w:ilvl w:val="0"/>
                <w:numId w:val="97"/>
              </w:numPr>
            </w:pPr>
            <w:r w:rsidRPr="00871AE7">
              <w:rPr>
                <w:rFonts w:hint="eastAsia"/>
              </w:rPr>
              <w:t>返回后告诉调用者哪个描述符准备好了</w:t>
            </w:r>
          </w:p>
          <w:p w:rsidR="007A036B" w:rsidRPr="00871AE7" w:rsidRDefault="007A036B" w:rsidP="00147275"/>
        </w:tc>
      </w:tr>
      <w:tr w:rsidR="007A036B" w:rsidTr="00147275">
        <w:tc>
          <w:tcPr>
            <w:tcW w:w="8522" w:type="dxa"/>
          </w:tcPr>
          <w:p w:rsidR="007A036B" w:rsidRDefault="007A036B" w:rsidP="00147275">
            <w:r>
              <w:rPr>
                <w:rFonts w:hint="eastAsia"/>
              </w:rPr>
              <w:t>select()</w:t>
            </w:r>
            <w:r>
              <w:rPr>
                <w:rFonts w:hint="eastAsia"/>
              </w:rPr>
              <w:t>实现说明</w:t>
            </w:r>
          </w:p>
          <w:p w:rsidR="007A036B" w:rsidRPr="00871AE7" w:rsidRDefault="007A036B" w:rsidP="00657ADF">
            <w:pPr>
              <w:numPr>
                <w:ilvl w:val="0"/>
                <w:numId w:val="98"/>
              </w:numPr>
            </w:pPr>
            <w:r w:rsidRPr="00871AE7">
              <w:rPr>
                <w:rFonts w:hint="eastAsia"/>
              </w:rPr>
              <w:t>调用</w:t>
            </w:r>
            <w:r w:rsidRPr="00871AE7">
              <w:t>select</w:t>
            </w:r>
            <w:r w:rsidRPr="00871AE7">
              <w:rPr>
                <w:rFonts w:hint="eastAsia"/>
              </w:rPr>
              <w:t>时通过参数告诉内核用户感兴趣的</w:t>
            </w:r>
            <w:r w:rsidRPr="00871AE7">
              <w:t>IO</w:t>
            </w:r>
            <w:r w:rsidRPr="00871AE7">
              <w:rPr>
                <w:rFonts w:hint="eastAsia"/>
              </w:rPr>
              <w:t>描述符</w:t>
            </w:r>
          </w:p>
          <w:p w:rsidR="007A036B" w:rsidRPr="00871AE7" w:rsidRDefault="007A036B" w:rsidP="00657ADF">
            <w:pPr>
              <w:numPr>
                <w:ilvl w:val="0"/>
                <w:numId w:val="98"/>
              </w:numPr>
            </w:pPr>
            <w:r w:rsidRPr="00871AE7">
              <w:rPr>
                <w:rFonts w:hint="eastAsia"/>
              </w:rPr>
              <w:t>关心的</w:t>
            </w:r>
            <w:r w:rsidRPr="00871AE7">
              <w:t>IO</w:t>
            </w:r>
            <w:r w:rsidRPr="00871AE7">
              <w:rPr>
                <w:rFonts w:hint="eastAsia"/>
              </w:rPr>
              <w:t>状态</w:t>
            </w:r>
            <w:r w:rsidRPr="00871AE7">
              <w:t xml:space="preserve">: </w:t>
            </w:r>
            <w:r w:rsidRPr="00871AE7">
              <w:rPr>
                <w:rFonts w:hint="eastAsia"/>
              </w:rPr>
              <w:t>输入</w:t>
            </w:r>
            <w:r w:rsidRPr="00871AE7">
              <w:t>,</w:t>
            </w:r>
            <w:r w:rsidRPr="00871AE7">
              <w:rPr>
                <w:rFonts w:hint="eastAsia"/>
              </w:rPr>
              <w:t>输出或错误</w:t>
            </w:r>
          </w:p>
          <w:p w:rsidR="007A036B" w:rsidRPr="00871AE7" w:rsidRDefault="007A036B" w:rsidP="00657ADF">
            <w:pPr>
              <w:numPr>
                <w:ilvl w:val="0"/>
                <w:numId w:val="98"/>
              </w:numPr>
            </w:pPr>
            <w:r w:rsidRPr="00871AE7">
              <w:rPr>
                <w:rFonts w:hint="eastAsia"/>
              </w:rPr>
              <w:t>调用者等待时间</w:t>
            </w:r>
          </w:p>
          <w:p w:rsidR="007A036B" w:rsidRPr="00871AE7" w:rsidRDefault="007A036B" w:rsidP="00657ADF">
            <w:pPr>
              <w:numPr>
                <w:ilvl w:val="0"/>
                <w:numId w:val="98"/>
              </w:numPr>
            </w:pPr>
            <w:r w:rsidRPr="00871AE7">
              <w:rPr>
                <w:rFonts w:hint="eastAsia"/>
              </w:rPr>
              <w:t>返回之后内核告诉调用者多个描述符准备好了</w:t>
            </w:r>
          </w:p>
          <w:p w:rsidR="007A036B" w:rsidRPr="00871AE7" w:rsidRDefault="007A036B" w:rsidP="00657ADF">
            <w:pPr>
              <w:numPr>
                <w:ilvl w:val="0"/>
                <w:numId w:val="98"/>
              </w:numPr>
            </w:pPr>
            <w:r w:rsidRPr="00871AE7">
              <w:rPr>
                <w:rFonts w:hint="eastAsia"/>
              </w:rPr>
              <w:t>哪些描述符发生了变化</w:t>
            </w:r>
          </w:p>
          <w:p w:rsidR="007A036B" w:rsidRPr="00871AE7" w:rsidRDefault="007A036B" w:rsidP="00657ADF">
            <w:pPr>
              <w:numPr>
                <w:ilvl w:val="0"/>
                <w:numId w:val="98"/>
              </w:numPr>
            </w:pPr>
            <w:r w:rsidRPr="00871AE7">
              <w:rPr>
                <w:rFonts w:hint="eastAsia"/>
              </w:rPr>
              <w:t>调用返回后对准备好的描述符调用读写操作</w:t>
            </w:r>
          </w:p>
          <w:p w:rsidR="007A036B" w:rsidRPr="00871AE7" w:rsidRDefault="007A036B" w:rsidP="00657ADF">
            <w:pPr>
              <w:numPr>
                <w:ilvl w:val="0"/>
                <w:numId w:val="98"/>
              </w:numPr>
            </w:pPr>
            <w:r w:rsidRPr="00871AE7">
              <w:rPr>
                <w:rFonts w:hint="eastAsia"/>
              </w:rPr>
              <w:t>不关心的描述符集合传</w:t>
            </w:r>
            <w:r w:rsidRPr="00871AE7">
              <w:t>NULL</w:t>
            </w:r>
          </w:p>
        </w:tc>
      </w:tr>
      <w:tr w:rsidR="007A036B" w:rsidTr="00147275">
        <w:tc>
          <w:tcPr>
            <w:tcW w:w="8522" w:type="dxa"/>
          </w:tcPr>
          <w:p w:rsidR="007A036B" w:rsidRPr="00871AE7" w:rsidRDefault="007A036B" w:rsidP="00147275"/>
        </w:tc>
      </w:tr>
      <w:tr w:rsidR="007A036B" w:rsidTr="00147275">
        <w:tc>
          <w:tcPr>
            <w:tcW w:w="8522" w:type="dxa"/>
          </w:tcPr>
          <w:p w:rsidR="007A036B" w:rsidRPr="00B32F1B" w:rsidRDefault="007A036B" w:rsidP="00147275">
            <w:pPr>
              <w:rPr>
                <w:b/>
              </w:rPr>
            </w:pPr>
          </w:p>
        </w:tc>
      </w:tr>
      <w:tr w:rsidR="007A036B" w:rsidTr="00147275">
        <w:tc>
          <w:tcPr>
            <w:tcW w:w="8522" w:type="dxa"/>
          </w:tcPr>
          <w:p w:rsidR="007A036B" w:rsidRPr="00B32F1B" w:rsidRDefault="007A036B" w:rsidP="00147275">
            <w:pPr>
              <w:rPr>
                <w:b/>
              </w:rPr>
            </w:pPr>
            <w:r w:rsidRPr="00B32F1B">
              <w:rPr>
                <w:rFonts w:hint="eastAsia"/>
                <w:b/>
              </w:rPr>
              <w:t xml:space="preserve">select() </w:t>
            </w:r>
          </w:p>
          <w:p w:rsidR="007A036B" w:rsidRPr="00B32F1B" w:rsidRDefault="007A036B" w:rsidP="00147275">
            <w:r w:rsidRPr="00B32F1B">
              <w:t>/* According to POSIX 1003.1-2001 */</w:t>
            </w:r>
          </w:p>
          <w:p w:rsidR="007A036B" w:rsidRPr="00B32F1B" w:rsidRDefault="007A036B" w:rsidP="00147275">
            <w:r w:rsidRPr="00B32F1B">
              <w:t>#include &lt;sys/select.h&gt;</w:t>
            </w:r>
          </w:p>
          <w:p w:rsidR="007A036B" w:rsidRPr="00B32F1B" w:rsidRDefault="007A036B" w:rsidP="00147275">
            <w:r w:rsidRPr="00B32F1B">
              <w:t>/* According to earlier standards */</w:t>
            </w:r>
          </w:p>
          <w:p w:rsidR="007A036B" w:rsidRPr="00B32F1B" w:rsidRDefault="007A036B" w:rsidP="00147275">
            <w:r w:rsidRPr="00B32F1B">
              <w:t>#include &lt;sys/time.h&gt;</w:t>
            </w:r>
          </w:p>
          <w:p w:rsidR="007A036B" w:rsidRPr="00B32F1B" w:rsidRDefault="007A036B" w:rsidP="00147275">
            <w:r w:rsidRPr="00B32F1B">
              <w:t>#include &lt;sys/types.h&gt;</w:t>
            </w:r>
          </w:p>
          <w:p w:rsidR="007A036B" w:rsidRPr="00B32F1B" w:rsidRDefault="007A036B" w:rsidP="00147275">
            <w:r w:rsidRPr="00B32F1B">
              <w:t xml:space="preserve"> #include &lt;unistd.h&gt;    </w:t>
            </w:r>
          </w:p>
          <w:p w:rsidR="007A036B" w:rsidRPr="00B32F1B" w:rsidRDefault="007A036B" w:rsidP="00147275">
            <w:r w:rsidRPr="00B32F1B">
              <w:t xml:space="preserve">   int </w:t>
            </w:r>
            <w:r w:rsidRPr="00B32F1B">
              <w:rPr>
                <w:b/>
                <w:bCs/>
              </w:rPr>
              <w:t>select</w:t>
            </w:r>
            <w:r w:rsidRPr="00B32F1B">
              <w:t>(int n, fd_set *readfds, fd_set *writefds, fd_set *exceptfds,  struct timeval *timeout);</w:t>
            </w:r>
          </w:p>
          <w:p w:rsidR="007A036B" w:rsidRPr="00B32F1B" w:rsidRDefault="007A036B" w:rsidP="00147275">
            <w:pPr>
              <w:rPr>
                <w:b/>
              </w:rPr>
            </w:pPr>
            <w:r w:rsidRPr="00B32F1B">
              <w:tab/>
            </w:r>
            <w:r w:rsidRPr="00B32F1B">
              <w:tab/>
              <w:t xml:space="preserve"> </w:t>
            </w:r>
            <w:r w:rsidRPr="00B32F1B">
              <w:rPr>
                <w:rFonts w:hint="eastAsia"/>
              </w:rPr>
              <w:t>如果成功，返回所有</w:t>
            </w:r>
            <w:r w:rsidRPr="00B32F1B">
              <w:t>sets</w:t>
            </w:r>
            <w:r w:rsidRPr="00B32F1B">
              <w:rPr>
                <w:rFonts w:hint="eastAsia"/>
              </w:rPr>
              <w:t>中描述符的个数；如果超时，返回</w:t>
            </w:r>
            <w:r w:rsidRPr="00B32F1B">
              <w:t>0</w:t>
            </w:r>
            <w:r w:rsidRPr="00B32F1B">
              <w:rPr>
                <w:rFonts w:hint="eastAsia"/>
              </w:rPr>
              <w:t>；如果出错，返回</w:t>
            </w:r>
            <w:r w:rsidRPr="00B32F1B">
              <w:t>-1</w:t>
            </w:r>
            <w:r w:rsidRPr="00B32F1B">
              <w:rPr>
                <w:rFonts w:hint="eastAsia"/>
              </w:rPr>
              <w:t>。</w:t>
            </w:r>
            <w:r w:rsidRPr="00B32F1B">
              <w:t xml:space="preserve">    </w:t>
            </w:r>
          </w:p>
        </w:tc>
      </w:tr>
      <w:tr w:rsidR="007A036B" w:rsidTr="00147275">
        <w:tc>
          <w:tcPr>
            <w:tcW w:w="8522" w:type="dxa"/>
          </w:tcPr>
          <w:p w:rsidR="007A036B" w:rsidRPr="00B32F1B" w:rsidRDefault="007A036B" w:rsidP="00657ADF">
            <w:pPr>
              <w:numPr>
                <w:ilvl w:val="0"/>
                <w:numId w:val="92"/>
              </w:numPr>
            </w:pPr>
            <w:r w:rsidRPr="00B32F1B">
              <w:rPr>
                <w:rFonts w:hint="eastAsia"/>
              </w:rPr>
              <w:t>监视</w:t>
            </w:r>
            <w:r w:rsidRPr="00B32F1B">
              <w:t>readfds</w:t>
            </w:r>
            <w:r w:rsidRPr="00B32F1B">
              <w:rPr>
                <w:rFonts w:hint="eastAsia"/>
              </w:rPr>
              <w:t>来查看是否</w:t>
            </w:r>
            <w:r w:rsidRPr="00B32F1B">
              <w:t>read</w:t>
            </w:r>
            <w:r w:rsidRPr="00B32F1B">
              <w:rPr>
                <w:rFonts w:hint="eastAsia"/>
              </w:rPr>
              <w:t>的时候会被堵塞，注意，即便到了</w:t>
            </w:r>
            <w:r w:rsidRPr="00B32F1B">
              <w:t>end-of-file</w:t>
            </w:r>
            <w:r w:rsidRPr="00B32F1B">
              <w:rPr>
                <w:rFonts w:hint="eastAsia"/>
              </w:rPr>
              <w:t>，</w:t>
            </w:r>
            <w:r w:rsidRPr="00B32F1B">
              <w:t>fd</w:t>
            </w:r>
            <w:r w:rsidRPr="00B32F1B">
              <w:rPr>
                <w:rFonts w:hint="eastAsia"/>
              </w:rPr>
              <w:t>也是可读的。</w:t>
            </w:r>
          </w:p>
          <w:p w:rsidR="007A036B" w:rsidRPr="00B32F1B" w:rsidRDefault="007A036B" w:rsidP="00657ADF">
            <w:pPr>
              <w:numPr>
                <w:ilvl w:val="0"/>
                <w:numId w:val="92"/>
              </w:numPr>
            </w:pPr>
            <w:r w:rsidRPr="00B32F1B">
              <w:rPr>
                <w:rFonts w:hint="eastAsia"/>
              </w:rPr>
              <w:t>监视</w:t>
            </w:r>
            <w:r w:rsidRPr="00B32F1B">
              <w:t>writefds</w:t>
            </w:r>
            <w:r w:rsidRPr="00B32F1B">
              <w:rPr>
                <w:rFonts w:hint="eastAsia"/>
              </w:rPr>
              <w:t>看写的时候会不会被堵塞。</w:t>
            </w:r>
          </w:p>
          <w:p w:rsidR="007A036B" w:rsidRPr="00B32F1B" w:rsidRDefault="007A036B" w:rsidP="00657ADF">
            <w:pPr>
              <w:numPr>
                <w:ilvl w:val="0"/>
                <w:numId w:val="92"/>
              </w:numPr>
            </w:pPr>
            <w:r w:rsidRPr="00B32F1B">
              <w:rPr>
                <w:rFonts w:hint="eastAsia"/>
              </w:rPr>
              <w:t>监视</w:t>
            </w:r>
            <w:r w:rsidRPr="00B32F1B">
              <w:t>exceptfd</w:t>
            </w:r>
            <w:r w:rsidRPr="00B32F1B">
              <w:rPr>
                <w:rFonts w:hint="eastAsia"/>
              </w:rPr>
              <w:t>是否出现了异常。主要用来读取</w:t>
            </w:r>
            <w:r w:rsidRPr="00B32F1B">
              <w:t>OOB</w:t>
            </w:r>
            <w:r w:rsidRPr="00B32F1B">
              <w:rPr>
                <w:rFonts w:hint="eastAsia"/>
              </w:rPr>
              <w:t>数据，异常并不是指出错。</w:t>
            </w:r>
          </w:p>
          <w:p w:rsidR="007A036B" w:rsidRPr="00B32F1B" w:rsidRDefault="007A036B" w:rsidP="00657ADF">
            <w:pPr>
              <w:numPr>
                <w:ilvl w:val="0"/>
                <w:numId w:val="92"/>
              </w:numPr>
            </w:pPr>
            <w:r w:rsidRPr="00B32F1B">
              <w:rPr>
                <w:rFonts w:hint="eastAsia"/>
              </w:rPr>
              <w:t>注意当一个套接口出错时，它会变得既可读又可写。</w:t>
            </w:r>
          </w:p>
          <w:p w:rsidR="007A036B" w:rsidRPr="00B32F1B" w:rsidRDefault="007A036B" w:rsidP="00657ADF">
            <w:pPr>
              <w:numPr>
                <w:ilvl w:val="0"/>
                <w:numId w:val="92"/>
              </w:numPr>
            </w:pPr>
            <w:r w:rsidRPr="00B32F1B">
              <w:rPr>
                <w:rFonts w:hint="eastAsia"/>
              </w:rPr>
              <w:t>如果有了状态改变，会将其他</w:t>
            </w:r>
            <w:r w:rsidRPr="00B32F1B">
              <w:t>fd</w:t>
            </w:r>
            <w:r w:rsidRPr="00B32F1B">
              <w:rPr>
                <w:rFonts w:hint="eastAsia"/>
              </w:rPr>
              <w:t>清零，只有那些发生改变了的</w:t>
            </w:r>
            <w:r w:rsidRPr="00B32F1B">
              <w:t>fd</w:t>
            </w:r>
            <w:r w:rsidRPr="00B32F1B">
              <w:rPr>
                <w:rFonts w:hint="eastAsia"/>
              </w:rPr>
              <w:t>保持置位，以用来指示</w:t>
            </w:r>
            <w:r w:rsidRPr="00B32F1B">
              <w:t>set</w:t>
            </w:r>
            <w:r w:rsidRPr="00B32F1B">
              <w:rPr>
                <w:rFonts w:hint="eastAsia"/>
              </w:rPr>
              <w:t>中的哪一个改变了状态。</w:t>
            </w:r>
          </w:p>
          <w:p w:rsidR="007A036B" w:rsidRPr="00B32F1B" w:rsidRDefault="007A036B" w:rsidP="00657ADF">
            <w:pPr>
              <w:numPr>
                <w:ilvl w:val="0"/>
                <w:numId w:val="92"/>
              </w:numPr>
            </w:pPr>
            <w:r w:rsidRPr="00B32F1B">
              <w:rPr>
                <w:rFonts w:hint="eastAsia"/>
              </w:rPr>
              <w:t>参数</w:t>
            </w:r>
            <w:r w:rsidRPr="00B32F1B">
              <w:t>n</w:t>
            </w:r>
            <w:r w:rsidRPr="00B32F1B">
              <w:rPr>
                <w:rFonts w:hint="eastAsia"/>
              </w:rPr>
              <w:t>是所有</w:t>
            </w:r>
            <w:r w:rsidRPr="00B32F1B">
              <w:t>set</w:t>
            </w:r>
            <w:r w:rsidRPr="00B32F1B">
              <w:rPr>
                <w:rFonts w:hint="eastAsia"/>
              </w:rPr>
              <w:t>里所有</w:t>
            </w:r>
            <w:r w:rsidRPr="00B32F1B">
              <w:t>fd</w:t>
            </w:r>
            <w:r w:rsidRPr="00B32F1B">
              <w:rPr>
                <w:rFonts w:hint="eastAsia"/>
              </w:rPr>
              <w:t>里，具有最大值的那个</w:t>
            </w:r>
            <w:r w:rsidRPr="00B32F1B">
              <w:t>fd</w:t>
            </w:r>
            <w:r w:rsidRPr="00B32F1B">
              <w:rPr>
                <w:rFonts w:hint="eastAsia"/>
              </w:rPr>
              <w:t>的值加</w:t>
            </w:r>
            <w:r w:rsidRPr="00B32F1B">
              <w:t>1</w:t>
            </w:r>
          </w:p>
          <w:p w:rsidR="007A036B" w:rsidRPr="00B32F1B" w:rsidRDefault="007A036B" w:rsidP="00147275"/>
        </w:tc>
      </w:tr>
      <w:tr w:rsidR="007A036B" w:rsidTr="00147275">
        <w:tc>
          <w:tcPr>
            <w:tcW w:w="8522" w:type="dxa"/>
          </w:tcPr>
          <w:p w:rsidR="007A036B" w:rsidRDefault="007A036B" w:rsidP="00147275">
            <w:pPr>
              <w:rPr>
                <w:b/>
                <w:bCs/>
              </w:rPr>
            </w:pPr>
            <w:r w:rsidRPr="00B32F1B">
              <w:rPr>
                <w:b/>
                <w:bCs/>
              </w:rPr>
              <w:lastRenderedPageBreak/>
              <w:t>fd_set</w:t>
            </w:r>
          </w:p>
          <w:p w:rsidR="007A036B" w:rsidRPr="00B32F1B" w:rsidRDefault="007A036B" w:rsidP="00147275">
            <w:r w:rsidRPr="00B32F1B">
              <w:t xml:space="preserve">      </w:t>
            </w:r>
            <w:r w:rsidRPr="00B32F1B">
              <w:rPr>
                <w:rFonts w:hint="eastAsia"/>
              </w:rPr>
              <w:t>四个宏用来对</w:t>
            </w:r>
            <w:r w:rsidRPr="00B32F1B">
              <w:t>fd_set</w:t>
            </w:r>
            <w:r w:rsidRPr="00B32F1B">
              <w:rPr>
                <w:rFonts w:hint="eastAsia"/>
              </w:rPr>
              <w:t>进行操作：</w:t>
            </w:r>
            <w:r w:rsidRPr="00B32F1B">
              <w:t xml:space="preserve"> </w:t>
            </w:r>
          </w:p>
          <w:p w:rsidR="007A036B" w:rsidRPr="00B32F1B" w:rsidRDefault="007A036B" w:rsidP="00147275">
            <w:r w:rsidRPr="00B32F1B">
              <w:t xml:space="preserve">       FD_CLR(int fd, fd_set *set);</w:t>
            </w:r>
          </w:p>
          <w:p w:rsidR="007A036B" w:rsidRPr="00B32F1B" w:rsidRDefault="007A036B" w:rsidP="00147275">
            <w:r w:rsidRPr="00B32F1B">
              <w:t xml:space="preserve">       FD_ISSET(int fd, fd_set *set);</w:t>
            </w:r>
          </w:p>
          <w:p w:rsidR="007A036B" w:rsidRPr="00B32F1B" w:rsidRDefault="007A036B" w:rsidP="00147275">
            <w:r w:rsidRPr="00B32F1B">
              <w:t xml:space="preserve">       FD_SET(int fd, fd_set *set);</w:t>
            </w:r>
          </w:p>
          <w:p w:rsidR="007A036B" w:rsidRPr="00B32F1B" w:rsidRDefault="007A036B" w:rsidP="00147275">
            <w:r w:rsidRPr="00B32F1B">
              <w:t xml:space="preserve">       FD_ZERO(fd_set *set);</w:t>
            </w:r>
          </w:p>
          <w:p w:rsidR="007A036B" w:rsidRPr="00B32F1B" w:rsidRDefault="007A036B" w:rsidP="00657ADF">
            <w:pPr>
              <w:numPr>
                <w:ilvl w:val="0"/>
                <w:numId w:val="93"/>
              </w:numPr>
            </w:pPr>
            <w:r w:rsidRPr="00B32F1B">
              <w:t>FD_ZERO</w:t>
            </w:r>
            <w:r w:rsidRPr="00B32F1B">
              <w:rPr>
                <w:rFonts w:hint="eastAsia"/>
              </w:rPr>
              <w:t>用来清空</w:t>
            </w:r>
            <w:r w:rsidRPr="00B32F1B">
              <w:t>set</w:t>
            </w:r>
            <w:r w:rsidRPr="00B32F1B">
              <w:rPr>
                <w:rFonts w:hint="eastAsia"/>
              </w:rPr>
              <w:t>；</w:t>
            </w:r>
          </w:p>
          <w:p w:rsidR="007A036B" w:rsidRPr="00B32F1B" w:rsidRDefault="007A036B" w:rsidP="00657ADF">
            <w:pPr>
              <w:numPr>
                <w:ilvl w:val="0"/>
                <w:numId w:val="93"/>
              </w:numPr>
            </w:pPr>
            <w:r w:rsidRPr="00B32F1B">
              <w:t>FD_SET</w:t>
            </w:r>
            <w:r w:rsidRPr="00B32F1B">
              <w:rPr>
                <w:rFonts w:hint="eastAsia"/>
              </w:rPr>
              <w:t>和</w:t>
            </w:r>
            <w:r w:rsidRPr="00B32F1B">
              <w:t>FD_CLR</w:t>
            </w:r>
            <w:r w:rsidRPr="00B32F1B">
              <w:rPr>
                <w:rFonts w:hint="eastAsia"/>
              </w:rPr>
              <w:t>用来对某个</w:t>
            </w:r>
            <w:r w:rsidRPr="00B32F1B">
              <w:t>set</w:t>
            </w:r>
            <w:r w:rsidRPr="00B32F1B">
              <w:rPr>
                <w:rFonts w:hint="eastAsia"/>
              </w:rPr>
              <w:t>添加和删除一个</w:t>
            </w:r>
            <w:r w:rsidRPr="00B32F1B">
              <w:t>fd</w:t>
            </w:r>
            <w:r w:rsidRPr="00B32F1B">
              <w:rPr>
                <w:rFonts w:hint="eastAsia"/>
              </w:rPr>
              <w:t>；</w:t>
            </w:r>
          </w:p>
          <w:p w:rsidR="007A036B" w:rsidRPr="00B32F1B" w:rsidRDefault="007A036B" w:rsidP="00657ADF">
            <w:pPr>
              <w:numPr>
                <w:ilvl w:val="0"/>
                <w:numId w:val="93"/>
              </w:numPr>
            </w:pPr>
            <w:r w:rsidRPr="00B32F1B">
              <w:t>FD_ISSET</w:t>
            </w:r>
            <w:r w:rsidRPr="00B32F1B">
              <w:rPr>
                <w:rFonts w:hint="eastAsia"/>
              </w:rPr>
              <w:t>用来指示一个</w:t>
            </w:r>
            <w:r w:rsidRPr="00B32F1B">
              <w:t>fd</w:t>
            </w:r>
            <w:r w:rsidRPr="00B32F1B">
              <w:rPr>
                <w:rFonts w:hint="eastAsia"/>
              </w:rPr>
              <w:t>是不是一个</w:t>
            </w:r>
            <w:r w:rsidRPr="00B32F1B">
              <w:t>set</w:t>
            </w:r>
            <w:r w:rsidRPr="00B32F1B">
              <w:rPr>
                <w:rFonts w:hint="eastAsia"/>
              </w:rPr>
              <w:t>的一部分。他很有用，用来看</w:t>
            </w:r>
            <w:r w:rsidRPr="00B32F1B">
              <w:t>select</w:t>
            </w:r>
            <w:r w:rsidRPr="00B32F1B">
              <w:rPr>
                <w:rFonts w:hint="eastAsia"/>
              </w:rPr>
              <w:t>后哪一个</w:t>
            </w:r>
            <w:r w:rsidRPr="00B32F1B">
              <w:t>fd</w:t>
            </w:r>
            <w:r w:rsidRPr="00B32F1B">
              <w:rPr>
                <w:rFonts w:hint="eastAsia"/>
              </w:rPr>
              <w:t>可用了。</w:t>
            </w:r>
          </w:p>
          <w:p w:rsidR="007A036B" w:rsidRPr="00B32F1B" w:rsidRDefault="007A036B" w:rsidP="00147275"/>
        </w:tc>
      </w:tr>
      <w:tr w:rsidR="007A036B" w:rsidTr="00147275">
        <w:tc>
          <w:tcPr>
            <w:tcW w:w="8522" w:type="dxa"/>
          </w:tcPr>
          <w:p w:rsidR="007A036B" w:rsidRDefault="007A036B" w:rsidP="00147275">
            <w:pPr>
              <w:rPr>
                <w:b/>
                <w:bCs/>
              </w:rPr>
            </w:pPr>
            <w:r w:rsidRPr="00B32F1B">
              <w:rPr>
                <w:b/>
                <w:bCs/>
              </w:rPr>
              <w:t>time_out</w:t>
            </w:r>
          </w:p>
          <w:p w:rsidR="007A036B" w:rsidRPr="00B32F1B" w:rsidRDefault="007A036B" w:rsidP="00657ADF">
            <w:pPr>
              <w:numPr>
                <w:ilvl w:val="0"/>
                <w:numId w:val="94"/>
              </w:numPr>
              <w:rPr>
                <w:bCs/>
              </w:rPr>
            </w:pPr>
            <w:r w:rsidRPr="00B32F1B">
              <w:rPr>
                <w:bCs/>
              </w:rPr>
              <w:t>timeout</w:t>
            </w:r>
            <w:r w:rsidRPr="00B32F1B">
              <w:rPr>
                <w:rFonts w:hint="eastAsia"/>
                <w:bCs/>
              </w:rPr>
              <w:t>是从调用开始到</w:t>
            </w:r>
            <w:r w:rsidRPr="00B32F1B">
              <w:rPr>
                <w:bCs/>
              </w:rPr>
              <w:t>select</w:t>
            </w:r>
            <w:r w:rsidRPr="00B32F1B">
              <w:rPr>
                <w:rFonts w:hint="eastAsia"/>
                <w:bCs/>
              </w:rPr>
              <w:t>返回前，会经历的最大等待时间。</w:t>
            </w:r>
          </w:p>
          <w:p w:rsidR="007A036B" w:rsidRPr="00B32F1B" w:rsidRDefault="007A036B" w:rsidP="00657ADF">
            <w:pPr>
              <w:numPr>
                <w:ilvl w:val="0"/>
                <w:numId w:val="94"/>
              </w:numPr>
              <w:rPr>
                <w:bCs/>
              </w:rPr>
            </w:pPr>
            <w:r w:rsidRPr="00B32F1B">
              <w:rPr>
                <w:bCs/>
              </w:rPr>
              <w:t xml:space="preserve"> </w:t>
            </w:r>
            <w:r w:rsidRPr="00B32F1B">
              <w:rPr>
                <w:bCs/>
              </w:rPr>
              <w:t>两种特殊情况：如果为值为</w:t>
            </w:r>
            <w:r w:rsidRPr="00B32F1B">
              <w:rPr>
                <w:bCs/>
              </w:rPr>
              <w:t>0</w:t>
            </w:r>
            <w:r w:rsidRPr="00B32F1B">
              <w:rPr>
                <w:rFonts w:hint="eastAsia"/>
                <w:bCs/>
              </w:rPr>
              <w:t>，会立刻返回。</w:t>
            </w:r>
          </w:p>
          <w:p w:rsidR="007A036B" w:rsidRPr="00B32F1B" w:rsidRDefault="007A036B" w:rsidP="00657ADF">
            <w:pPr>
              <w:numPr>
                <w:ilvl w:val="0"/>
                <w:numId w:val="94"/>
              </w:numPr>
              <w:rPr>
                <w:bCs/>
              </w:rPr>
            </w:pPr>
            <w:r w:rsidRPr="00B32F1B">
              <w:rPr>
                <w:bCs/>
              </w:rPr>
              <w:t xml:space="preserve"> </w:t>
            </w:r>
            <w:r w:rsidRPr="00B32F1B">
              <w:rPr>
                <w:bCs/>
              </w:rPr>
              <w:t>如果</w:t>
            </w:r>
            <w:r w:rsidRPr="00B32F1B">
              <w:rPr>
                <w:bCs/>
              </w:rPr>
              <w:t>timeout</w:t>
            </w:r>
            <w:r w:rsidRPr="00B32F1B">
              <w:rPr>
                <w:rFonts w:hint="eastAsia"/>
                <w:bCs/>
              </w:rPr>
              <w:t>是</w:t>
            </w:r>
            <w:r w:rsidRPr="00B32F1B">
              <w:rPr>
                <w:bCs/>
              </w:rPr>
              <w:t>NULL,</w:t>
            </w:r>
            <w:r w:rsidRPr="00B32F1B">
              <w:rPr>
                <w:rFonts w:hint="eastAsia"/>
                <w:bCs/>
              </w:rPr>
              <w:t>会阻塞式等待。</w:t>
            </w:r>
          </w:p>
          <w:p w:rsidR="007A036B" w:rsidRPr="00B32F1B" w:rsidRDefault="007A036B" w:rsidP="00147275">
            <w:pPr>
              <w:rPr>
                <w:bCs/>
              </w:rPr>
            </w:pPr>
            <w:r w:rsidRPr="00B32F1B">
              <w:rPr>
                <w:bCs/>
              </w:rPr>
              <w:t xml:space="preserve"> struct timeval {</w:t>
            </w:r>
          </w:p>
          <w:p w:rsidR="007A036B" w:rsidRPr="00B32F1B" w:rsidRDefault="007A036B" w:rsidP="00147275">
            <w:pPr>
              <w:rPr>
                <w:bCs/>
              </w:rPr>
            </w:pPr>
            <w:r w:rsidRPr="00B32F1B">
              <w:rPr>
                <w:bCs/>
              </w:rPr>
              <w:tab/>
            </w:r>
            <w:r w:rsidRPr="00B32F1B">
              <w:rPr>
                <w:bCs/>
              </w:rPr>
              <w:tab/>
              <w:t xml:space="preserve">  long</w:t>
            </w:r>
            <w:r w:rsidRPr="00B32F1B">
              <w:rPr>
                <w:bCs/>
              </w:rPr>
              <w:tab/>
              <w:t xml:space="preserve">  tv_sec;</w:t>
            </w:r>
            <w:r w:rsidRPr="00B32F1B">
              <w:rPr>
                <w:bCs/>
              </w:rPr>
              <w:tab/>
              <w:t xml:space="preserve">  /* seconds */</w:t>
            </w:r>
          </w:p>
          <w:p w:rsidR="007A036B" w:rsidRPr="00B32F1B" w:rsidRDefault="007A036B" w:rsidP="00147275">
            <w:pPr>
              <w:rPr>
                <w:bCs/>
              </w:rPr>
            </w:pPr>
            <w:r w:rsidRPr="00B32F1B">
              <w:rPr>
                <w:bCs/>
              </w:rPr>
              <w:tab/>
            </w:r>
            <w:r w:rsidRPr="00B32F1B">
              <w:rPr>
                <w:bCs/>
              </w:rPr>
              <w:tab/>
              <w:t xml:space="preserve">  long</w:t>
            </w:r>
            <w:r w:rsidRPr="00B32F1B">
              <w:rPr>
                <w:bCs/>
              </w:rPr>
              <w:tab/>
              <w:t xml:space="preserve">  tv_usec;</w:t>
            </w:r>
            <w:r w:rsidRPr="00B32F1B">
              <w:rPr>
                <w:bCs/>
              </w:rPr>
              <w:tab/>
              <w:t xml:space="preserve">  /* microseconds */</w:t>
            </w:r>
          </w:p>
          <w:p w:rsidR="007A036B" w:rsidRPr="00372C82" w:rsidRDefault="007A036B" w:rsidP="00147275">
            <w:pPr>
              <w:rPr>
                <w:bCs/>
              </w:rPr>
            </w:pPr>
            <w:r w:rsidRPr="00B32F1B">
              <w:rPr>
                <w:bCs/>
              </w:rPr>
              <w:tab/>
              <w:t xml:space="preserve">   };</w:t>
            </w:r>
          </w:p>
          <w:p w:rsidR="007A036B" w:rsidRPr="00372C82" w:rsidRDefault="007A036B" w:rsidP="00657ADF">
            <w:pPr>
              <w:numPr>
                <w:ilvl w:val="0"/>
                <w:numId w:val="95"/>
              </w:numPr>
              <w:rPr>
                <w:bCs/>
              </w:rPr>
            </w:pPr>
            <w:r w:rsidRPr="00372C82">
              <w:rPr>
                <w:rFonts w:hint="eastAsia"/>
                <w:bCs/>
              </w:rPr>
              <w:t>一些调用使用</w:t>
            </w:r>
            <w:r w:rsidRPr="00372C82">
              <w:rPr>
                <w:bCs/>
              </w:rPr>
              <w:t>3</w:t>
            </w:r>
            <w:r w:rsidRPr="00372C82">
              <w:rPr>
                <w:rFonts w:hint="eastAsia"/>
                <w:bCs/>
              </w:rPr>
              <w:t>个空的</w:t>
            </w:r>
            <w:r w:rsidRPr="00372C82">
              <w:rPr>
                <w:bCs/>
              </w:rPr>
              <w:t>set, n</w:t>
            </w:r>
            <w:r w:rsidRPr="00372C82">
              <w:rPr>
                <w:rFonts w:hint="eastAsia"/>
                <w:bCs/>
              </w:rPr>
              <w:t>为</w:t>
            </w:r>
            <w:r w:rsidRPr="00372C82">
              <w:rPr>
                <w:bCs/>
              </w:rPr>
              <w:t xml:space="preserve">zero, </w:t>
            </w:r>
            <w:r w:rsidRPr="00372C82">
              <w:rPr>
                <w:rFonts w:hint="eastAsia"/>
                <w:bCs/>
              </w:rPr>
              <w:t>一个非空的</w:t>
            </w:r>
            <w:r w:rsidRPr="00372C82">
              <w:rPr>
                <w:bCs/>
              </w:rPr>
              <w:t>timeout</w:t>
            </w:r>
            <w:r w:rsidRPr="00372C82">
              <w:rPr>
                <w:rFonts w:hint="eastAsia"/>
                <w:bCs/>
              </w:rPr>
              <w:t>来达到较为精确的</w:t>
            </w:r>
            <w:r w:rsidRPr="00372C82">
              <w:rPr>
                <w:bCs/>
              </w:rPr>
              <w:t>sleep.</w:t>
            </w:r>
          </w:p>
          <w:p w:rsidR="007A036B" w:rsidRPr="00372C82" w:rsidRDefault="007A036B" w:rsidP="00657ADF">
            <w:pPr>
              <w:numPr>
                <w:ilvl w:val="0"/>
                <w:numId w:val="95"/>
              </w:numPr>
              <w:rPr>
                <w:bCs/>
              </w:rPr>
            </w:pPr>
            <w:r w:rsidRPr="00372C82">
              <w:rPr>
                <w:bCs/>
              </w:rPr>
              <w:t xml:space="preserve"> Linux</w:t>
            </w:r>
            <w:r w:rsidRPr="00372C82">
              <w:rPr>
                <w:rFonts w:hint="eastAsia"/>
                <w:bCs/>
              </w:rPr>
              <w:t>中</w:t>
            </w:r>
            <w:r w:rsidRPr="00372C82">
              <w:rPr>
                <w:bCs/>
              </w:rPr>
              <w:t>, select</w:t>
            </w:r>
            <w:r w:rsidRPr="00372C82">
              <w:rPr>
                <w:rFonts w:hint="eastAsia"/>
                <w:bCs/>
              </w:rPr>
              <w:t>函数改变了</w:t>
            </w:r>
            <w:r w:rsidRPr="00372C82">
              <w:rPr>
                <w:bCs/>
              </w:rPr>
              <w:t>timeout</w:t>
            </w:r>
            <w:r w:rsidRPr="00372C82">
              <w:rPr>
                <w:rFonts w:hint="eastAsia"/>
                <w:bCs/>
              </w:rPr>
              <w:t>值，用来指示还剩下的时间，但很多实现并不改</w:t>
            </w:r>
            <w:r w:rsidRPr="00372C82">
              <w:rPr>
                <w:bCs/>
              </w:rPr>
              <w:t>timeout</w:t>
            </w:r>
            <w:r w:rsidRPr="00372C82">
              <w:rPr>
                <w:rFonts w:hint="eastAsia"/>
                <w:bCs/>
              </w:rPr>
              <w:t>。</w:t>
            </w:r>
          </w:p>
          <w:p w:rsidR="007A036B" w:rsidRDefault="007A036B" w:rsidP="00657ADF">
            <w:pPr>
              <w:numPr>
                <w:ilvl w:val="0"/>
                <w:numId w:val="95"/>
              </w:numPr>
              <w:rPr>
                <w:bCs/>
              </w:rPr>
            </w:pPr>
            <w:r w:rsidRPr="00372C82">
              <w:rPr>
                <w:rFonts w:hint="eastAsia"/>
                <w:bCs/>
              </w:rPr>
              <w:t>为了较好的可移植性，</w:t>
            </w:r>
            <w:r w:rsidRPr="00372C82">
              <w:rPr>
                <w:bCs/>
              </w:rPr>
              <w:t>timeout</w:t>
            </w:r>
            <w:r w:rsidRPr="00372C82">
              <w:rPr>
                <w:rFonts w:hint="eastAsia"/>
                <w:bCs/>
              </w:rPr>
              <w:t>在循环中需要被重新赋初值。</w:t>
            </w:r>
          </w:p>
          <w:p w:rsidR="007A036B" w:rsidRDefault="007A036B" w:rsidP="00147275">
            <w:pPr>
              <w:rPr>
                <w:bCs/>
              </w:rPr>
            </w:pPr>
          </w:p>
          <w:p w:rsidR="007A036B" w:rsidRPr="00871AE7" w:rsidRDefault="007A036B" w:rsidP="00657ADF">
            <w:pPr>
              <w:numPr>
                <w:ilvl w:val="0"/>
                <w:numId w:val="99"/>
              </w:numPr>
              <w:rPr>
                <w:bCs/>
              </w:rPr>
            </w:pPr>
            <w:r w:rsidRPr="00372C82">
              <w:rPr>
                <w:bCs/>
              </w:rPr>
              <w:t>timeout</w:t>
            </w:r>
            <w:r w:rsidRPr="00871AE7">
              <w:rPr>
                <w:bCs/>
              </w:rPr>
              <w:t>== NULL</w:t>
            </w:r>
          </w:p>
          <w:p w:rsidR="007A036B" w:rsidRPr="00871AE7" w:rsidRDefault="007A036B" w:rsidP="00657ADF">
            <w:pPr>
              <w:numPr>
                <w:ilvl w:val="1"/>
                <w:numId w:val="99"/>
              </w:numPr>
              <w:rPr>
                <w:bCs/>
              </w:rPr>
            </w:pPr>
            <w:r w:rsidRPr="00871AE7">
              <w:rPr>
                <w:rFonts w:hint="eastAsia"/>
                <w:bCs/>
              </w:rPr>
              <w:t>无限等待</w:t>
            </w:r>
          </w:p>
          <w:p w:rsidR="007A036B" w:rsidRPr="00871AE7" w:rsidRDefault="007A036B" w:rsidP="00657ADF">
            <w:pPr>
              <w:numPr>
                <w:ilvl w:val="1"/>
                <w:numId w:val="99"/>
              </w:numPr>
              <w:rPr>
                <w:bCs/>
              </w:rPr>
            </w:pPr>
            <w:r w:rsidRPr="00871AE7">
              <w:rPr>
                <w:rFonts w:hint="eastAsia"/>
                <w:bCs/>
              </w:rPr>
              <w:t>被信号打断时返回</w:t>
            </w:r>
            <w:r w:rsidRPr="00871AE7">
              <w:rPr>
                <w:bCs/>
              </w:rPr>
              <w:t xml:space="preserve">1, errno </w:t>
            </w:r>
            <w:r w:rsidRPr="00871AE7">
              <w:rPr>
                <w:rFonts w:hint="eastAsia"/>
                <w:bCs/>
              </w:rPr>
              <w:t>设置成</w:t>
            </w:r>
            <w:r w:rsidRPr="00871AE7">
              <w:rPr>
                <w:rFonts w:hint="eastAsia"/>
                <w:bCs/>
              </w:rPr>
              <w:t xml:space="preserve"> </w:t>
            </w:r>
            <w:r w:rsidRPr="00871AE7">
              <w:rPr>
                <w:bCs/>
              </w:rPr>
              <w:t>EINTR</w:t>
            </w:r>
          </w:p>
          <w:p w:rsidR="007A036B" w:rsidRPr="00871AE7" w:rsidRDefault="007A036B" w:rsidP="00657ADF">
            <w:pPr>
              <w:numPr>
                <w:ilvl w:val="0"/>
                <w:numId w:val="99"/>
              </w:numPr>
              <w:rPr>
                <w:bCs/>
              </w:rPr>
            </w:pPr>
            <w:r w:rsidRPr="00372C82">
              <w:rPr>
                <w:bCs/>
              </w:rPr>
              <w:t>timeout</w:t>
            </w:r>
            <w:r w:rsidRPr="00871AE7">
              <w:rPr>
                <w:bCs/>
                <w:lang w:val="sv-SE"/>
              </w:rPr>
              <w:t>-&gt;tv_sec == 0 &amp;&amp; tvptr-&gt;tv_usec == 0</w:t>
            </w:r>
          </w:p>
          <w:p w:rsidR="007A036B" w:rsidRPr="00871AE7" w:rsidRDefault="007A036B" w:rsidP="00657ADF">
            <w:pPr>
              <w:numPr>
                <w:ilvl w:val="1"/>
                <w:numId w:val="99"/>
              </w:numPr>
              <w:rPr>
                <w:bCs/>
              </w:rPr>
            </w:pPr>
            <w:r w:rsidRPr="00871AE7">
              <w:rPr>
                <w:rFonts w:hint="eastAsia"/>
                <w:bCs/>
              </w:rPr>
              <w:t>不等待立即返回</w:t>
            </w:r>
          </w:p>
          <w:p w:rsidR="007A036B" w:rsidRPr="00871AE7" w:rsidRDefault="007A036B" w:rsidP="00657ADF">
            <w:pPr>
              <w:numPr>
                <w:ilvl w:val="0"/>
                <w:numId w:val="99"/>
              </w:numPr>
              <w:rPr>
                <w:bCs/>
              </w:rPr>
            </w:pPr>
            <w:r w:rsidRPr="00871AE7">
              <w:rPr>
                <w:bCs/>
              </w:rPr>
              <w:t xml:space="preserve"> </w:t>
            </w:r>
            <w:r w:rsidRPr="00372C82">
              <w:rPr>
                <w:bCs/>
              </w:rPr>
              <w:t>timeout</w:t>
            </w:r>
            <w:r w:rsidRPr="00871AE7">
              <w:rPr>
                <w:bCs/>
              </w:rPr>
              <w:t>-&gt;tv_sec != 0 || tvptr-&gt;tv_usec != 0</w:t>
            </w:r>
          </w:p>
          <w:p w:rsidR="007A036B" w:rsidRPr="00871AE7" w:rsidRDefault="007A036B" w:rsidP="00657ADF">
            <w:pPr>
              <w:numPr>
                <w:ilvl w:val="1"/>
                <w:numId w:val="99"/>
              </w:numPr>
              <w:rPr>
                <w:bCs/>
              </w:rPr>
            </w:pPr>
            <w:r w:rsidRPr="00871AE7">
              <w:rPr>
                <w:rFonts w:hint="eastAsia"/>
                <w:bCs/>
              </w:rPr>
              <w:t>等待特定时间长度</w:t>
            </w:r>
            <w:r w:rsidRPr="00871AE7">
              <w:rPr>
                <w:bCs/>
              </w:rPr>
              <w:t xml:space="preserve">, </w:t>
            </w:r>
            <w:r w:rsidRPr="00871AE7">
              <w:rPr>
                <w:rFonts w:hint="eastAsia"/>
                <w:bCs/>
              </w:rPr>
              <w:t>超时返回</w:t>
            </w:r>
            <w:r w:rsidRPr="00871AE7">
              <w:rPr>
                <w:bCs/>
              </w:rPr>
              <w:t>0</w:t>
            </w:r>
          </w:p>
          <w:p w:rsidR="007A036B" w:rsidRPr="00B32F1B" w:rsidRDefault="007A036B" w:rsidP="00147275">
            <w:pPr>
              <w:rPr>
                <w:b/>
                <w:bCs/>
              </w:rPr>
            </w:pPr>
          </w:p>
        </w:tc>
      </w:tr>
      <w:tr w:rsidR="007A036B" w:rsidTr="00147275">
        <w:tc>
          <w:tcPr>
            <w:tcW w:w="8522" w:type="dxa"/>
          </w:tcPr>
          <w:p w:rsidR="007A036B" w:rsidRDefault="007A036B" w:rsidP="00147275">
            <w:pPr>
              <w:rPr>
                <w:b/>
                <w:bCs/>
              </w:rPr>
            </w:pPr>
            <w:r>
              <w:rPr>
                <w:rFonts w:hint="eastAsia"/>
                <w:b/>
                <w:bCs/>
              </w:rPr>
              <w:t>select</w:t>
            </w:r>
            <w:r>
              <w:rPr>
                <w:rFonts w:hint="eastAsia"/>
                <w:b/>
                <w:bCs/>
              </w:rPr>
              <w:t>示例</w:t>
            </w:r>
          </w:p>
          <w:p w:rsidR="007A036B" w:rsidRPr="000A0E17" w:rsidRDefault="007A036B" w:rsidP="00147275">
            <w:pPr>
              <w:rPr>
                <w:bCs/>
              </w:rPr>
            </w:pPr>
            <w:r w:rsidRPr="000A0E17">
              <w:rPr>
                <w:rFonts w:hint="eastAsia"/>
                <w:bCs/>
              </w:rPr>
              <w:t xml:space="preserve">man </w:t>
            </w:r>
            <w:r w:rsidRPr="000A0E17">
              <w:rPr>
                <w:rFonts w:hint="eastAsia"/>
                <w:bCs/>
              </w:rPr>
              <w:t>手册</w:t>
            </w:r>
          </w:p>
        </w:tc>
      </w:tr>
    </w:tbl>
    <w:p w:rsidR="007A036B" w:rsidRDefault="007A036B" w:rsidP="007A036B"/>
    <w:p w:rsidR="007A036B" w:rsidRDefault="007A036B" w:rsidP="007A036B">
      <w:r>
        <w:rPr>
          <w:rFonts w:hint="eastAsia"/>
        </w:rPr>
        <w:t>select</w:t>
      </w:r>
      <w:r>
        <w:rPr>
          <w:rFonts w:hint="eastAsia"/>
        </w:rPr>
        <w:t>实现原理说明</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657ADF">
            <w:pPr>
              <w:numPr>
                <w:ilvl w:val="0"/>
                <w:numId w:val="100"/>
              </w:numPr>
            </w:pPr>
            <w:r w:rsidRPr="00871AE7">
              <w:t>fd_set</w:t>
            </w:r>
            <w:r w:rsidRPr="00871AE7">
              <w:rPr>
                <w:rFonts w:hint="eastAsia"/>
              </w:rPr>
              <w:t>是一个位向量</w:t>
            </w:r>
            <w:r w:rsidRPr="00871AE7">
              <w:t xml:space="preserve">, </w:t>
            </w:r>
            <w:r w:rsidRPr="00871AE7">
              <w:rPr>
                <w:rFonts w:hint="eastAsia"/>
              </w:rPr>
              <w:t>每位表示一个描述符</w:t>
            </w:r>
          </w:p>
          <w:p w:rsidR="007A036B" w:rsidRDefault="007A036B" w:rsidP="00147275">
            <w:r w:rsidRPr="00871AE7">
              <w:rPr>
                <w:noProof/>
              </w:rPr>
              <w:lastRenderedPageBreak/>
              <w:drawing>
                <wp:inline distT="0" distB="0" distL="0" distR="0" wp14:anchorId="1BFF52BC" wp14:editId="2D15A49B">
                  <wp:extent cx="4717222" cy="2203554"/>
                  <wp:effectExtent l="0" t="0" r="7620" b="635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17222" cy="2203554"/>
                          </a:xfrm>
                          <a:prstGeom prst="rect">
                            <a:avLst/>
                          </a:prstGeom>
                          <a:noFill/>
                          <a:ln>
                            <a:noFill/>
                          </a:ln>
                          <a:extLst/>
                        </pic:spPr>
                      </pic:pic>
                    </a:graphicData>
                  </a:graphic>
                </wp:inline>
              </w:drawing>
            </w:r>
          </w:p>
          <w:p w:rsidR="007A036B" w:rsidRPr="00871AE7" w:rsidRDefault="007A036B" w:rsidP="00657ADF">
            <w:pPr>
              <w:numPr>
                <w:ilvl w:val="0"/>
                <w:numId w:val="101"/>
              </w:numPr>
            </w:pPr>
            <w:r w:rsidRPr="00871AE7">
              <w:t>int FD_ISSET(int fd, fd_set *fdset);</w:t>
            </w:r>
          </w:p>
          <w:p w:rsidR="007A036B" w:rsidRPr="00871AE7" w:rsidRDefault="007A036B" w:rsidP="00657ADF">
            <w:pPr>
              <w:numPr>
                <w:ilvl w:val="1"/>
                <w:numId w:val="101"/>
              </w:numPr>
            </w:pPr>
            <w:r w:rsidRPr="00871AE7">
              <w:rPr>
                <w:rFonts w:hint="eastAsia"/>
              </w:rPr>
              <w:t>测试某个描述符是否在集合内</w:t>
            </w:r>
          </w:p>
          <w:p w:rsidR="007A036B" w:rsidRPr="00871AE7" w:rsidRDefault="007A036B" w:rsidP="00657ADF">
            <w:pPr>
              <w:numPr>
                <w:ilvl w:val="0"/>
                <w:numId w:val="101"/>
              </w:numPr>
            </w:pPr>
            <w:r w:rsidRPr="00871AE7">
              <w:t>void FD_CLR(int fd, fd_set *fdset);</w:t>
            </w:r>
          </w:p>
          <w:p w:rsidR="007A036B" w:rsidRPr="00871AE7" w:rsidRDefault="007A036B" w:rsidP="00657ADF">
            <w:pPr>
              <w:numPr>
                <w:ilvl w:val="1"/>
                <w:numId w:val="101"/>
              </w:numPr>
            </w:pPr>
            <w:r w:rsidRPr="00871AE7">
              <w:rPr>
                <w:rFonts w:hint="eastAsia"/>
              </w:rPr>
              <w:t>从集合内把一个描述符移除</w:t>
            </w:r>
          </w:p>
          <w:p w:rsidR="007A036B" w:rsidRPr="00871AE7" w:rsidRDefault="007A036B" w:rsidP="00657ADF">
            <w:pPr>
              <w:numPr>
                <w:ilvl w:val="0"/>
                <w:numId w:val="101"/>
              </w:numPr>
            </w:pPr>
            <w:r w:rsidRPr="00871AE7">
              <w:t>void FD_SET(int fd, fd_set *fdset);</w:t>
            </w:r>
          </w:p>
          <w:p w:rsidR="007A036B" w:rsidRPr="00871AE7" w:rsidRDefault="007A036B" w:rsidP="00657ADF">
            <w:pPr>
              <w:numPr>
                <w:ilvl w:val="1"/>
                <w:numId w:val="101"/>
              </w:numPr>
            </w:pPr>
            <w:r w:rsidRPr="00871AE7">
              <w:rPr>
                <w:rFonts w:hint="eastAsia"/>
              </w:rPr>
              <w:t>把一个描述符加入集合</w:t>
            </w:r>
          </w:p>
          <w:p w:rsidR="007A036B" w:rsidRPr="00871AE7" w:rsidRDefault="007A036B" w:rsidP="00657ADF">
            <w:pPr>
              <w:numPr>
                <w:ilvl w:val="0"/>
                <w:numId w:val="101"/>
              </w:numPr>
            </w:pPr>
            <w:r w:rsidRPr="00871AE7">
              <w:t>void FD_ZERO(fd_set *fdset);</w:t>
            </w:r>
          </w:p>
          <w:p w:rsidR="007A036B" w:rsidRPr="00871AE7" w:rsidRDefault="007A036B" w:rsidP="00657ADF">
            <w:pPr>
              <w:numPr>
                <w:ilvl w:val="1"/>
                <w:numId w:val="101"/>
              </w:numPr>
            </w:pPr>
            <w:r w:rsidRPr="00871AE7">
              <w:rPr>
                <w:rFonts w:hint="eastAsia"/>
              </w:rPr>
              <w:t>清空描述符集合</w:t>
            </w:r>
          </w:p>
          <w:p w:rsidR="007A036B" w:rsidRDefault="007A036B" w:rsidP="00147275">
            <w:r w:rsidRPr="00871AE7">
              <w:rPr>
                <w:noProof/>
              </w:rPr>
              <w:drawing>
                <wp:inline distT="0" distB="0" distL="0" distR="0" wp14:anchorId="32588B87" wp14:editId="09ED7CE2">
                  <wp:extent cx="4607344" cy="1491521"/>
                  <wp:effectExtent l="0" t="0" r="317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07344" cy="1491521"/>
                          </a:xfrm>
                          <a:prstGeom prst="rect">
                            <a:avLst/>
                          </a:prstGeom>
                          <a:noFill/>
                          <a:ln>
                            <a:noFill/>
                          </a:ln>
                          <a:extLst/>
                        </pic:spPr>
                      </pic:pic>
                    </a:graphicData>
                  </a:graphic>
                </wp:inline>
              </w:drawing>
            </w:r>
          </w:p>
          <w:p w:rsidR="007A036B" w:rsidRDefault="007A036B" w:rsidP="00147275"/>
        </w:tc>
      </w:tr>
      <w:tr w:rsidR="007A036B" w:rsidTr="00147275">
        <w:tc>
          <w:tcPr>
            <w:tcW w:w="8522" w:type="dxa"/>
          </w:tcPr>
          <w:p w:rsidR="007A036B" w:rsidRDefault="007A036B" w:rsidP="00147275">
            <w:r w:rsidRPr="00871AE7">
              <w:rPr>
                <w:noProof/>
              </w:rPr>
              <w:lastRenderedPageBreak/>
              <w:drawing>
                <wp:inline distT="0" distB="0" distL="0" distR="0" wp14:anchorId="76DC9E79" wp14:editId="08B886E4">
                  <wp:extent cx="4520909" cy="1873770"/>
                  <wp:effectExtent l="0" t="0" r="0" b="0"/>
                  <wp:docPr id="11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26732" cy="1876183"/>
                          </a:xfrm>
                          <a:prstGeom prst="rect">
                            <a:avLst/>
                          </a:prstGeom>
                          <a:noFill/>
                          <a:ln>
                            <a:noFill/>
                          </a:ln>
                          <a:extLst/>
                        </pic:spPr>
                      </pic:pic>
                    </a:graphicData>
                  </a:graphic>
                </wp:inline>
              </w:drawing>
            </w:r>
          </w:p>
          <w:p w:rsidR="007A036B" w:rsidRPr="00871AE7" w:rsidRDefault="007A036B" w:rsidP="00657ADF">
            <w:pPr>
              <w:numPr>
                <w:ilvl w:val="0"/>
                <w:numId w:val="102"/>
              </w:numPr>
            </w:pPr>
            <w:r w:rsidRPr="00871AE7">
              <w:rPr>
                <w:rFonts w:hint="eastAsia"/>
              </w:rPr>
              <w:t>可以把同一个描述符同时放取读和写集合</w:t>
            </w:r>
          </w:p>
          <w:p w:rsidR="007A036B" w:rsidRPr="00871AE7" w:rsidRDefault="007A036B" w:rsidP="00657ADF">
            <w:pPr>
              <w:numPr>
                <w:ilvl w:val="0"/>
                <w:numId w:val="102"/>
              </w:numPr>
            </w:pPr>
            <w:r w:rsidRPr="00871AE7">
              <w:rPr>
                <w:rFonts w:hint="eastAsia"/>
              </w:rPr>
              <w:t>当读和写者准备好时</w:t>
            </w:r>
            <w:r w:rsidRPr="00871AE7">
              <w:t xml:space="preserve">, </w:t>
            </w:r>
            <w:r w:rsidRPr="00871AE7">
              <w:rPr>
                <w:rFonts w:hint="eastAsia"/>
              </w:rPr>
              <w:t>返回值的计数分别加</w:t>
            </w:r>
            <w:r w:rsidRPr="00871AE7">
              <w:t>1</w:t>
            </w:r>
            <w:r w:rsidRPr="00871AE7">
              <w:rPr>
                <w:rFonts w:hint="eastAsia"/>
              </w:rPr>
              <w:t>次</w:t>
            </w:r>
          </w:p>
          <w:p w:rsidR="007A036B" w:rsidRPr="00871AE7" w:rsidRDefault="007A036B" w:rsidP="00657ADF">
            <w:pPr>
              <w:numPr>
                <w:ilvl w:val="0"/>
                <w:numId w:val="102"/>
              </w:numPr>
            </w:pPr>
            <w:r w:rsidRPr="00871AE7">
              <w:rPr>
                <w:rFonts w:hint="eastAsia"/>
              </w:rPr>
              <w:t>普通文件的三种状态总是返回准备好的状态</w:t>
            </w:r>
          </w:p>
          <w:p w:rsidR="007A036B" w:rsidRPr="00871AE7" w:rsidRDefault="007A036B" w:rsidP="00657ADF">
            <w:pPr>
              <w:numPr>
                <w:ilvl w:val="0"/>
                <w:numId w:val="102"/>
              </w:numPr>
            </w:pPr>
            <w:r w:rsidRPr="00871AE7">
              <w:rPr>
                <w:rFonts w:hint="eastAsia"/>
              </w:rPr>
              <w:t>是否阻塞式</w:t>
            </w:r>
            <w:r w:rsidRPr="00871AE7">
              <w:t>IO</w:t>
            </w:r>
            <w:r w:rsidRPr="00871AE7">
              <w:rPr>
                <w:rFonts w:hint="eastAsia"/>
              </w:rPr>
              <w:t>不会影响</w:t>
            </w:r>
            <w:r w:rsidRPr="00871AE7">
              <w:t>select</w:t>
            </w:r>
            <w:r w:rsidRPr="00871AE7">
              <w:rPr>
                <w:rFonts w:hint="eastAsia"/>
              </w:rPr>
              <w:t>的结果</w:t>
            </w:r>
          </w:p>
          <w:p w:rsidR="007A036B" w:rsidRPr="00871AE7" w:rsidRDefault="007A036B" w:rsidP="00657ADF">
            <w:pPr>
              <w:numPr>
                <w:ilvl w:val="0"/>
                <w:numId w:val="102"/>
              </w:numPr>
            </w:pPr>
            <w:r w:rsidRPr="00871AE7">
              <w:rPr>
                <w:rFonts w:hint="eastAsia"/>
              </w:rPr>
              <w:t>如果一个描述符到了文件结尾</w:t>
            </w:r>
            <w:r w:rsidRPr="00871AE7">
              <w:t>,select</w:t>
            </w:r>
            <w:r w:rsidRPr="00871AE7">
              <w:rPr>
                <w:rFonts w:hint="eastAsia"/>
              </w:rPr>
              <w:t>返回的状态是准备好</w:t>
            </w:r>
          </w:p>
          <w:p w:rsidR="007A036B" w:rsidRPr="00871AE7" w:rsidRDefault="007A036B" w:rsidP="00657ADF">
            <w:pPr>
              <w:numPr>
                <w:ilvl w:val="0"/>
                <w:numId w:val="102"/>
              </w:numPr>
            </w:pPr>
            <w:r w:rsidRPr="00871AE7">
              <w:rPr>
                <w:rFonts w:hint="eastAsia"/>
              </w:rPr>
              <w:lastRenderedPageBreak/>
              <w:t>对一个准备好的描述符</w:t>
            </w:r>
            <w:r w:rsidRPr="00871AE7">
              <w:t xml:space="preserve">, </w:t>
            </w:r>
            <w:r w:rsidRPr="00871AE7">
              <w:rPr>
                <w:rFonts w:hint="eastAsia"/>
              </w:rPr>
              <w:t>读出长度是</w:t>
            </w:r>
            <w:r w:rsidRPr="00871AE7">
              <w:t>0</w:t>
            </w:r>
            <w:r w:rsidRPr="00871AE7">
              <w:rPr>
                <w:rFonts w:hint="eastAsia"/>
              </w:rPr>
              <w:t>表示到达结尾</w:t>
            </w:r>
          </w:p>
          <w:p w:rsidR="007A036B" w:rsidRPr="00871AE7" w:rsidRDefault="007A036B" w:rsidP="00147275"/>
        </w:tc>
      </w:tr>
      <w:tr w:rsidR="007A036B" w:rsidTr="00147275">
        <w:tc>
          <w:tcPr>
            <w:tcW w:w="8522" w:type="dxa"/>
          </w:tcPr>
          <w:p w:rsidR="007A036B" w:rsidRPr="00871AE7" w:rsidRDefault="007A036B" w:rsidP="00147275"/>
        </w:tc>
      </w:tr>
    </w:tbl>
    <w:p w:rsidR="007A036B" w:rsidRDefault="007A036B" w:rsidP="007A036B">
      <w:pPr>
        <w:pStyle w:val="4"/>
      </w:pPr>
      <w:r>
        <w:rPr>
          <w:rFonts w:hint="eastAsia"/>
        </w:rPr>
        <w:t>简单</w:t>
      </w:r>
      <w:r>
        <w:rPr>
          <w:rFonts w:hint="eastAsia"/>
        </w:rPr>
        <w:t>select</w:t>
      </w:r>
      <w:r>
        <w:rPr>
          <w:rFonts w:hint="eastAsia"/>
        </w:rPr>
        <w:t>语法</w:t>
      </w:r>
    </w:p>
    <w:p w:rsidR="007A036B" w:rsidRDefault="007A036B" w:rsidP="007A036B">
      <w:pPr>
        <w:pStyle w:val="4"/>
      </w:pPr>
      <w:r>
        <w:rPr>
          <w:rFonts w:hint="eastAsia"/>
        </w:rPr>
        <w:t>用</w:t>
      </w:r>
      <w:r>
        <w:rPr>
          <w:rFonts w:hint="eastAsia"/>
        </w:rPr>
        <w:t>select</w:t>
      </w:r>
      <w:r>
        <w:rPr>
          <w:rFonts w:hint="eastAsia"/>
        </w:rPr>
        <w:t>完善</w:t>
      </w:r>
      <w:r>
        <w:rPr>
          <w:rFonts w:hint="eastAsia"/>
        </w:rPr>
        <w:t>echoclient</w:t>
      </w:r>
    </w:p>
    <w:p w:rsidR="007A036B" w:rsidRDefault="007A036B" w:rsidP="007A036B">
      <w:pPr>
        <w:pStyle w:val="4"/>
      </w:pPr>
      <w:r>
        <w:rPr>
          <w:rFonts w:hint="eastAsia"/>
        </w:rPr>
        <w:t>用</w:t>
      </w:r>
      <w:r>
        <w:rPr>
          <w:rFonts w:hint="eastAsia"/>
        </w:rPr>
        <w:t>select</w:t>
      </w:r>
      <w:r>
        <w:rPr>
          <w:rFonts w:hint="eastAsia"/>
        </w:rPr>
        <w:t>完善</w:t>
      </w:r>
      <w:r>
        <w:rPr>
          <w:rFonts w:hint="eastAsia"/>
        </w:rPr>
        <w:t>echoserver</w:t>
      </w:r>
    </w:p>
    <w:p w:rsidR="007A036B" w:rsidRDefault="007A036B" w:rsidP="007A036B">
      <w:pPr>
        <w:pStyle w:val="4"/>
      </w:pPr>
      <w:r>
        <w:rPr>
          <w:rFonts w:hint="eastAsia"/>
        </w:rPr>
        <w:t>套接字</w:t>
      </w:r>
      <w:r>
        <w:rPr>
          <w:rFonts w:hint="eastAsia"/>
        </w:rPr>
        <w:t>IO</w:t>
      </w:r>
      <w:r>
        <w:rPr>
          <w:rFonts w:hint="eastAsia"/>
        </w:rPr>
        <w:t>超时设置方法</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pPr>
              <w:rPr>
                <w:b/>
                <w:bCs/>
              </w:rPr>
            </w:pPr>
            <w:r w:rsidRPr="00BC6B48">
              <w:rPr>
                <w:rFonts w:hint="eastAsia"/>
                <w:b/>
                <w:bCs/>
              </w:rPr>
              <w:t>套接字</w:t>
            </w:r>
            <w:r w:rsidRPr="00BC6B48">
              <w:rPr>
                <w:b/>
                <w:bCs/>
              </w:rPr>
              <w:t>I/O</w:t>
            </w:r>
            <w:r w:rsidRPr="00BC6B48">
              <w:rPr>
                <w:rFonts w:hint="eastAsia"/>
                <w:b/>
                <w:bCs/>
              </w:rPr>
              <w:t>超时设置方法</w:t>
            </w:r>
          </w:p>
          <w:p w:rsidR="007A036B" w:rsidRPr="00BC6B48" w:rsidRDefault="007A036B" w:rsidP="00657ADF">
            <w:pPr>
              <w:numPr>
                <w:ilvl w:val="0"/>
                <w:numId w:val="106"/>
              </w:numPr>
              <w:rPr>
                <w:b/>
                <w:bCs/>
              </w:rPr>
            </w:pPr>
            <w:r w:rsidRPr="00BC6B48">
              <w:rPr>
                <w:rFonts w:hint="eastAsia"/>
                <w:b/>
                <w:bCs/>
              </w:rPr>
              <w:t>alarm</w:t>
            </w:r>
          </w:p>
          <w:p w:rsidR="007A036B" w:rsidRPr="00BC6B48" w:rsidRDefault="007A036B" w:rsidP="00657ADF">
            <w:pPr>
              <w:numPr>
                <w:ilvl w:val="0"/>
                <w:numId w:val="106"/>
              </w:numPr>
              <w:rPr>
                <w:b/>
                <w:bCs/>
              </w:rPr>
            </w:pPr>
            <w:r w:rsidRPr="00BC6B48">
              <w:rPr>
                <w:rFonts w:hint="eastAsia"/>
                <w:b/>
                <w:bCs/>
              </w:rPr>
              <w:t>套接字选项</w:t>
            </w:r>
            <w:r>
              <w:rPr>
                <w:rFonts w:hint="eastAsia"/>
                <w:b/>
                <w:bCs/>
              </w:rPr>
              <w:t xml:space="preserve">  </w:t>
            </w:r>
          </w:p>
          <w:p w:rsidR="007A036B" w:rsidRPr="00BC6B48" w:rsidRDefault="007A036B" w:rsidP="00657ADF">
            <w:pPr>
              <w:numPr>
                <w:ilvl w:val="1"/>
                <w:numId w:val="106"/>
              </w:numPr>
              <w:rPr>
                <w:b/>
                <w:bCs/>
              </w:rPr>
            </w:pPr>
            <w:r w:rsidRPr="00BC6B48">
              <w:rPr>
                <w:rFonts w:hint="eastAsia"/>
                <w:b/>
                <w:bCs/>
              </w:rPr>
              <w:t>SO_SNDTIMEO</w:t>
            </w:r>
          </w:p>
          <w:p w:rsidR="007A036B" w:rsidRPr="00BC6B48" w:rsidRDefault="007A036B" w:rsidP="00657ADF">
            <w:pPr>
              <w:numPr>
                <w:ilvl w:val="1"/>
                <w:numId w:val="106"/>
              </w:numPr>
              <w:rPr>
                <w:b/>
                <w:bCs/>
              </w:rPr>
            </w:pPr>
            <w:r w:rsidRPr="00BC6B48">
              <w:rPr>
                <w:rFonts w:hint="eastAsia"/>
                <w:b/>
                <w:bCs/>
              </w:rPr>
              <w:t>SO_RCVTIMEO</w:t>
            </w:r>
          </w:p>
          <w:p w:rsidR="007A036B" w:rsidRPr="00BC6B48" w:rsidRDefault="007A036B" w:rsidP="00657ADF">
            <w:pPr>
              <w:numPr>
                <w:ilvl w:val="0"/>
                <w:numId w:val="106"/>
              </w:numPr>
              <w:rPr>
                <w:b/>
                <w:bCs/>
              </w:rPr>
            </w:pPr>
            <w:r w:rsidRPr="00BC6B48">
              <w:rPr>
                <w:rFonts w:hint="eastAsia"/>
                <w:b/>
                <w:bCs/>
              </w:rPr>
              <w:t>select</w:t>
            </w:r>
          </w:p>
          <w:p w:rsidR="007A036B" w:rsidRDefault="007A036B" w:rsidP="00147275"/>
        </w:tc>
      </w:tr>
      <w:tr w:rsidR="007A036B" w:rsidTr="00147275">
        <w:tc>
          <w:tcPr>
            <w:tcW w:w="8522" w:type="dxa"/>
          </w:tcPr>
          <w:p w:rsidR="007A036B" w:rsidRDefault="007A036B" w:rsidP="00147275">
            <w:pPr>
              <w:rPr>
                <w:b/>
                <w:bCs/>
              </w:rPr>
            </w:pPr>
            <w:r>
              <w:rPr>
                <w:rFonts w:hint="eastAsia"/>
                <w:b/>
                <w:bCs/>
              </w:rPr>
              <w:t>闹钟方法</w:t>
            </w:r>
            <w:r>
              <w:rPr>
                <w:rFonts w:hint="eastAsia"/>
                <w:b/>
                <w:bCs/>
              </w:rPr>
              <w:t>alarm</w:t>
            </w:r>
          </w:p>
          <w:p w:rsidR="007A036B" w:rsidRDefault="007A036B" w:rsidP="00147275">
            <w:r>
              <w:rPr>
                <w:rFonts w:hint="eastAsia"/>
              </w:rPr>
              <w:t>方案</w:t>
            </w:r>
            <w:r>
              <w:rPr>
                <w:rFonts w:hint="eastAsia"/>
              </w:rPr>
              <w:t>1</w:t>
            </w:r>
          </w:p>
          <w:p w:rsidR="007A036B" w:rsidRDefault="007A036B" w:rsidP="00147275">
            <w:r>
              <w:t xml:space="preserve">void handler(int sig) </w:t>
            </w:r>
          </w:p>
          <w:p w:rsidR="007A036B" w:rsidRDefault="007A036B" w:rsidP="00147275">
            <w:r>
              <w:t>{</w:t>
            </w:r>
          </w:p>
          <w:p w:rsidR="007A036B" w:rsidRDefault="007A036B" w:rsidP="00147275">
            <w:r>
              <w:rPr>
                <w:rFonts w:hint="eastAsia"/>
              </w:rPr>
              <w:tab/>
              <w:t>return 0; //</w:t>
            </w:r>
            <w:r>
              <w:rPr>
                <w:rFonts w:hint="eastAsia"/>
              </w:rPr>
              <w:t>闹钟仅用来做打断</w:t>
            </w:r>
            <w:r>
              <w:rPr>
                <w:rFonts w:hint="eastAsia"/>
              </w:rPr>
              <w:t>read</w:t>
            </w:r>
            <w:r>
              <w:rPr>
                <w:rFonts w:hint="eastAsia"/>
              </w:rPr>
              <w:t>操作，无其他用途</w:t>
            </w:r>
          </w:p>
          <w:p w:rsidR="007A036B" w:rsidRDefault="007A036B" w:rsidP="00147275">
            <w:r>
              <w:t>}</w:t>
            </w:r>
          </w:p>
          <w:p w:rsidR="007A036B" w:rsidRDefault="007A036B" w:rsidP="00147275"/>
          <w:p w:rsidR="007A036B" w:rsidRDefault="007A036B" w:rsidP="00147275">
            <w:r>
              <w:rPr>
                <w:rFonts w:hint="eastAsia"/>
              </w:rPr>
              <w:t>//</w:t>
            </w:r>
            <w:r>
              <w:rPr>
                <w:rFonts w:hint="eastAsia"/>
              </w:rPr>
              <w:t>设置一个闹钟，</w:t>
            </w:r>
            <w:r>
              <w:rPr>
                <w:rFonts w:hint="eastAsia"/>
              </w:rPr>
              <w:t>5</w:t>
            </w:r>
            <w:r>
              <w:rPr>
                <w:rFonts w:hint="eastAsia"/>
              </w:rPr>
              <w:t>秒钟以后打断</w:t>
            </w:r>
            <w:r>
              <w:rPr>
                <w:rFonts w:hint="eastAsia"/>
              </w:rPr>
              <w:t>read</w:t>
            </w:r>
            <w:r>
              <w:rPr>
                <w:rFonts w:hint="eastAsia"/>
              </w:rPr>
              <w:t>函数，达到超时的目的</w:t>
            </w:r>
          </w:p>
          <w:p w:rsidR="007A036B" w:rsidRDefault="007A036B" w:rsidP="00147275">
            <w:r>
              <w:t>SIGALRM</w:t>
            </w:r>
          </w:p>
          <w:p w:rsidR="007A036B" w:rsidRDefault="007A036B" w:rsidP="00147275">
            <w:r>
              <w:tab/>
              <w:t>signal(SIGALRM, handle);</w:t>
            </w:r>
          </w:p>
          <w:p w:rsidR="007A036B" w:rsidRDefault="007A036B" w:rsidP="00147275">
            <w:r>
              <w:tab/>
              <w:t>alarm(5)</w:t>
            </w:r>
          </w:p>
          <w:p w:rsidR="007A036B" w:rsidRDefault="007A036B" w:rsidP="00147275">
            <w:r>
              <w:tab/>
              <w:t>int ret = read(fd, buf, sizeof(buf));</w:t>
            </w:r>
          </w:p>
          <w:p w:rsidR="007A036B" w:rsidRDefault="007A036B" w:rsidP="00147275">
            <w:r>
              <w:tab/>
              <w:t>if (ret==-1 &amp;&amp; errno=EINTR)</w:t>
            </w:r>
          </w:p>
          <w:p w:rsidR="007A036B" w:rsidRDefault="007A036B" w:rsidP="00147275">
            <w:r>
              <w:tab/>
              <w:t>{</w:t>
            </w:r>
          </w:p>
          <w:p w:rsidR="007A036B" w:rsidRDefault="007A036B" w:rsidP="00147275">
            <w:r>
              <w:tab/>
            </w:r>
            <w:r>
              <w:tab/>
              <w:t>errno = ETIMEDOUT;</w:t>
            </w:r>
          </w:p>
          <w:p w:rsidR="007A036B" w:rsidRDefault="007A036B" w:rsidP="00147275">
            <w:r>
              <w:tab/>
              <w:t>}</w:t>
            </w:r>
          </w:p>
          <w:p w:rsidR="007A036B" w:rsidRDefault="007A036B" w:rsidP="00147275">
            <w:r>
              <w:tab/>
              <w:t>else if (ret &gt;=0)</w:t>
            </w:r>
          </w:p>
          <w:p w:rsidR="007A036B" w:rsidRDefault="007A036B" w:rsidP="00147275">
            <w:r>
              <w:tab/>
              <w:t>{</w:t>
            </w:r>
          </w:p>
          <w:p w:rsidR="007A036B" w:rsidRDefault="007A036B" w:rsidP="00147275">
            <w:r>
              <w:tab/>
            </w:r>
            <w:r>
              <w:tab/>
              <w:t>alarm(0)';</w:t>
            </w:r>
          </w:p>
          <w:p w:rsidR="007A036B" w:rsidRDefault="007A036B" w:rsidP="00147275">
            <w:r>
              <w:tab/>
              <w:t>}</w:t>
            </w:r>
          </w:p>
        </w:tc>
      </w:tr>
      <w:tr w:rsidR="007A036B" w:rsidTr="00147275">
        <w:tc>
          <w:tcPr>
            <w:tcW w:w="8522" w:type="dxa"/>
          </w:tcPr>
          <w:p w:rsidR="007A036B" w:rsidRDefault="007A036B" w:rsidP="00147275">
            <w:r w:rsidRPr="00BC6B48">
              <w:rPr>
                <w:rFonts w:hint="eastAsia"/>
                <w:b/>
                <w:bCs/>
              </w:rPr>
              <w:t>套接字选项</w:t>
            </w:r>
          </w:p>
          <w:p w:rsidR="007A036B" w:rsidRDefault="007A036B" w:rsidP="00147275">
            <w:r>
              <w:rPr>
                <w:rFonts w:hint="eastAsia"/>
              </w:rPr>
              <w:lastRenderedPageBreak/>
              <w:tab/>
              <w:t xml:space="preserve">SO_SNDTIME </w:t>
            </w:r>
            <w:r>
              <w:rPr>
                <w:rFonts w:hint="eastAsia"/>
              </w:rPr>
              <w:t>发送的时间</w:t>
            </w:r>
          </w:p>
          <w:p w:rsidR="007A036B" w:rsidRDefault="007A036B" w:rsidP="00147275">
            <w:r>
              <w:rPr>
                <w:rFonts w:hint="eastAsia"/>
              </w:rPr>
              <w:tab/>
              <w:t xml:space="preserve">SO_RCVTIME </w:t>
            </w:r>
            <w:r>
              <w:rPr>
                <w:rFonts w:hint="eastAsia"/>
              </w:rPr>
              <w:t>接受的时间</w:t>
            </w:r>
          </w:p>
          <w:p w:rsidR="007A036B" w:rsidRDefault="007A036B" w:rsidP="00147275">
            <w:r>
              <w:tab/>
              <w:t>setsockopt (sock, SOL_SOCKET, SO_RCVTIMEO, 5);</w:t>
            </w:r>
          </w:p>
          <w:p w:rsidR="007A036B" w:rsidRDefault="007A036B" w:rsidP="00147275">
            <w:r>
              <w:tab/>
              <w:t>if (ret==-1 &amp;&amp; errno=EWOULDBLOCK)</w:t>
            </w:r>
          </w:p>
          <w:p w:rsidR="007A036B" w:rsidRDefault="007A036B" w:rsidP="00147275">
            <w:r>
              <w:tab/>
              <w:t>{</w:t>
            </w:r>
          </w:p>
          <w:p w:rsidR="007A036B" w:rsidRDefault="007A036B" w:rsidP="00147275">
            <w:r>
              <w:tab/>
            </w:r>
            <w:r>
              <w:tab/>
              <w:t>errno = ETIMEDOUT;</w:t>
            </w:r>
          </w:p>
          <w:p w:rsidR="007A036B" w:rsidRDefault="007A036B" w:rsidP="00147275">
            <w:r>
              <w:tab/>
              <w:t>}</w:t>
            </w:r>
          </w:p>
          <w:p w:rsidR="007A036B" w:rsidRDefault="007A036B" w:rsidP="00147275"/>
          <w:p w:rsidR="007A036B" w:rsidRPr="00E75540" w:rsidRDefault="007A036B" w:rsidP="00147275">
            <w:r>
              <w:rPr>
                <w:rFonts w:hint="eastAsia"/>
              </w:rPr>
              <w:t>缺点：不易移植，有些内核没有实现。</w:t>
            </w:r>
          </w:p>
        </w:tc>
      </w:tr>
      <w:tr w:rsidR="007A036B" w:rsidTr="00147275">
        <w:tc>
          <w:tcPr>
            <w:tcW w:w="8522" w:type="dxa"/>
          </w:tcPr>
          <w:p w:rsidR="007A036B" w:rsidRPr="00F80857" w:rsidRDefault="007A036B" w:rsidP="00147275">
            <w:pPr>
              <w:rPr>
                <w:b/>
                <w:bCs/>
              </w:rPr>
            </w:pPr>
            <w:r w:rsidRPr="00F80857">
              <w:rPr>
                <w:rFonts w:hint="eastAsia"/>
                <w:b/>
                <w:bCs/>
              </w:rPr>
              <w:lastRenderedPageBreak/>
              <w:t>select</w:t>
            </w:r>
          </w:p>
          <w:p w:rsidR="007A036B" w:rsidRPr="00E75540" w:rsidRDefault="007A036B" w:rsidP="00657ADF">
            <w:pPr>
              <w:numPr>
                <w:ilvl w:val="0"/>
                <w:numId w:val="107"/>
              </w:numPr>
              <w:rPr>
                <w:b/>
                <w:bCs/>
              </w:rPr>
            </w:pPr>
            <w:r w:rsidRPr="00E75540">
              <w:rPr>
                <w:rFonts w:hint="eastAsia"/>
                <w:b/>
                <w:bCs/>
              </w:rPr>
              <w:t>用</w:t>
            </w:r>
            <w:r w:rsidRPr="00E75540">
              <w:rPr>
                <w:rFonts w:hint="eastAsia"/>
                <w:b/>
                <w:bCs/>
              </w:rPr>
              <w:t>select</w:t>
            </w:r>
            <w:r w:rsidRPr="00E75540">
              <w:rPr>
                <w:rFonts w:hint="eastAsia"/>
                <w:b/>
                <w:bCs/>
              </w:rPr>
              <w:t>实现超时</w:t>
            </w:r>
          </w:p>
          <w:p w:rsidR="007A036B" w:rsidRPr="00E75540" w:rsidRDefault="007A036B" w:rsidP="00657ADF">
            <w:pPr>
              <w:numPr>
                <w:ilvl w:val="1"/>
                <w:numId w:val="107"/>
              </w:numPr>
              <w:rPr>
                <w:b/>
                <w:bCs/>
              </w:rPr>
            </w:pPr>
            <w:r w:rsidRPr="00E75540">
              <w:rPr>
                <w:rFonts w:hint="eastAsia"/>
                <w:b/>
                <w:bCs/>
              </w:rPr>
              <w:t>read_timeout</w:t>
            </w:r>
            <w:r w:rsidRPr="00E75540">
              <w:rPr>
                <w:rFonts w:hint="eastAsia"/>
                <w:b/>
                <w:bCs/>
              </w:rPr>
              <w:t>函数封装</w:t>
            </w:r>
          </w:p>
          <w:p w:rsidR="007A036B" w:rsidRPr="00E75540" w:rsidRDefault="007A036B" w:rsidP="00657ADF">
            <w:pPr>
              <w:numPr>
                <w:ilvl w:val="1"/>
                <w:numId w:val="107"/>
              </w:numPr>
              <w:rPr>
                <w:b/>
                <w:bCs/>
              </w:rPr>
            </w:pPr>
            <w:r w:rsidRPr="00E75540">
              <w:rPr>
                <w:rFonts w:hint="eastAsia"/>
                <w:b/>
                <w:bCs/>
              </w:rPr>
              <w:t>write_timeout</w:t>
            </w:r>
            <w:r w:rsidRPr="00E75540">
              <w:rPr>
                <w:rFonts w:hint="eastAsia"/>
                <w:b/>
                <w:bCs/>
              </w:rPr>
              <w:t>函数封装</w:t>
            </w:r>
          </w:p>
          <w:p w:rsidR="007A036B" w:rsidRPr="00E75540" w:rsidRDefault="007A036B" w:rsidP="00657ADF">
            <w:pPr>
              <w:numPr>
                <w:ilvl w:val="1"/>
                <w:numId w:val="107"/>
              </w:numPr>
              <w:rPr>
                <w:b/>
                <w:bCs/>
              </w:rPr>
            </w:pPr>
            <w:r w:rsidRPr="00E75540">
              <w:rPr>
                <w:rFonts w:hint="eastAsia"/>
                <w:b/>
                <w:bCs/>
              </w:rPr>
              <w:t>accept_timeout</w:t>
            </w:r>
            <w:r w:rsidRPr="00E75540">
              <w:rPr>
                <w:rFonts w:hint="eastAsia"/>
                <w:b/>
                <w:bCs/>
              </w:rPr>
              <w:t>函数封装</w:t>
            </w:r>
          </w:p>
          <w:p w:rsidR="007A036B" w:rsidRPr="00E75540" w:rsidRDefault="007A036B" w:rsidP="00657ADF">
            <w:pPr>
              <w:numPr>
                <w:ilvl w:val="1"/>
                <w:numId w:val="107"/>
              </w:numPr>
              <w:rPr>
                <w:b/>
                <w:bCs/>
              </w:rPr>
            </w:pPr>
            <w:r w:rsidRPr="00E75540">
              <w:rPr>
                <w:rFonts w:hint="eastAsia"/>
                <w:b/>
                <w:bCs/>
              </w:rPr>
              <w:t>connect_timeout</w:t>
            </w:r>
            <w:r w:rsidRPr="00E75540">
              <w:rPr>
                <w:rFonts w:hint="eastAsia"/>
                <w:b/>
                <w:bCs/>
              </w:rPr>
              <w:t>函数封装</w:t>
            </w:r>
          </w:p>
          <w:p w:rsidR="007A036B" w:rsidRPr="00BC6B48" w:rsidRDefault="007A036B" w:rsidP="00147275">
            <w:pPr>
              <w:rPr>
                <w:b/>
                <w:bCs/>
              </w:rPr>
            </w:pPr>
          </w:p>
        </w:tc>
      </w:tr>
    </w:tbl>
    <w:p w:rsidR="007A036B" w:rsidRDefault="007A036B" w:rsidP="007A036B">
      <w:pPr>
        <w:pStyle w:val="3"/>
      </w:pPr>
      <w:r>
        <w:rPr>
          <w:rFonts w:hint="eastAsia"/>
        </w:rPr>
        <w:t>9</w:t>
      </w:r>
      <w:r w:rsidR="00502DD2">
        <w:t xml:space="preserve"> </w:t>
      </w:r>
      <w:r>
        <w:rPr>
          <w:rFonts w:hint="eastAsia"/>
        </w:rPr>
        <w:t>POLL</w:t>
      </w:r>
      <w:r>
        <w:rPr>
          <w:rFonts w:hint="eastAsia"/>
        </w:rPr>
        <w:t>模型</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Pr="00F01398" w:rsidRDefault="007A036B" w:rsidP="00147275">
            <w:r>
              <w:rPr>
                <w:rFonts w:hint="eastAsia"/>
              </w:rPr>
              <w:t>POLL</w:t>
            </w:r>
            <w:r>
              <w:rPr>
                <w:rFonts w:hint="eastAsia"/>
              </w:rPr>
              <w:t>基本概念</w:t>
            </w:r>
          </w:p>
          <w:p w:rsidR="007A036B" w:rsidRPr="00F01398" w:rsidRDefault="007A036B" w:rsidP="00657ADF">
            <w:pPr>
              <w:numPr>
                <w:ilvl w:val="0"/>
                <w:numId w:val="103"/>
              </w:numPr>
            </w:pPr>
            <w:r w:rsidRPr="00F01398">
              <w:t>int poll(struct pollfd fdarray[ ], nfds_t nfds, int timeout);</w:t>
            </w:r>
          </w:p>
          <w:p w:rsidR="007A036B" w:rsidRPr="00F01398" w:rsidRDefault="007A036B" w:rsidP="00657ADF">
            <w:pPr>
              <w:numPr>
                <w:ilvl w:val="0"/>
                <w:numId w:val="103"/>
              </w:numPr>
            </w:pPr>
            <w:r w:rsidRPr="00F01398">
              <w:rPr>
                <w:rFonts w:hint="eastAsia"/>
              </w:rPr>
              <w:t>所有文件描述符放在一个数组里</w:t>
            </w:r>
            <w:r w:rsidRPr="00F01398">
              <w:t>, nfds</w:t>
            </w:r>
            <w:r w:rsidRPr="00F01398">
              <w:rPr>
                <w:rFonts w:hint="eastAsia"/>
              </w:rPr>
              <w:t>是长度</w:t>
            </w:r>
          </w:p>
          <w:p w:rsidR="007A036B" w:rsidRPr="00F01398" w:rsidRDefault="007A036B" w:rsidP="00147275">
            <w:r w:rsidRPr="00F01398">
              <w:rPr>
                <w:noProof/>
              </w:rPr>
              <w:drawing>
                <wp:inline distT="0" distB="0" distL="0" distR="0" wp14:anchorId="2A1B80C4" wp14:editId="7C27B1EC">
                  <wp:extent cx="4689683" cy="704538"/>
                  <wp:effectExtent l="0" t="0" r="0" b="635"/>
                  <wp:docPr id="16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89683" cy="704538"/>
                          </a:xfrm>
                          <a:prstGeom prst="rect">
                            <a:avLst/>
                          </a:prstGeom>
                          <a:noFill/>
                          <a:ln>
                            <a:noFill/>
                          </a:ln>
                          <a:extLst/>
                        </pic:spPr>
                      </pic:pic>
                    </a:graphicData>
                  </a:graphic>
                </wp:inline>
              </w:drawing>
            </w:r>
          </w:p>
          <w:p w:rsidR="007A036B" w:rsidRDefault="007A036B" w:rsidP="00147275"/>
        </w:tc>
      </w:tr>
      <w:tr w:rsidR="007A036B" w:rsidTr="00147275">
        <w:tc>
          <w:tcPr>
            <w:tcW w:w="8522" w:type="dxa"/>
          </w:tcPr>
          <w:p w:rsidR="007A036B" w:rsidRDefault="007A036B" w:rsidP="00147275">
            <w:r>
              <w:rPr>
                <w:rFonts w:hint="eastAsia"/>
              </w:rPr>
              <w:t>POLL</w:t>
            </w:r>
            <w:r>
              <w:rPr>
                <w:rFonts w:hint="eastAsia"/>
              </w:rPr>
              <w:t>参数</w:t>
            </w:r>
          </w:p>
          <w:p w:rsidR="007A036B" w:rsidRPr="00F01398" w:rsidRDefault="007A036B" w:rsidP="00657ADF">
            <w:pPr>
              <w:numPr>
                <w:ilvl w:val="0"/>
                <w:numId w:val="104"/>
              </w:numPr>
            </w:pPr>
            <w:r w:rsidRPr="00F01398">
              <w:t xml:space="preserve">POLLIN </w:t>
            </w:r>
            <w:r w:rsidRPr="00F01398">
              <w:rPr>
                <w:rFonts w:hint="eastAsia"/>
              </w:rPr>
              <w:t>优先不低于</w:t>
            </w:r>
            <w:r w:rsidRPr="00F01398">
              <w:t>POLLRDNORM|POLLRDBAND</w:t>
            </w:r>
            <w:r w:rsidRPr="00F01398">
              <w:rPr>
                <w:rFonts w:hint="eastAsia"/>
              </w:rPr>
              <w:t>的数据可读</w:t>
            </w:r>
            <w:r w:rsidRPr="00F01398">
              <w:rPr>
                <w:rFonts w:hint="eastAsia"/>
              </w:rPr>
              <w:t xml:space="preserve"> </w:t>
            </w:r>
          </w:p>
          <w:p w:rsidR="007A036B" w:rsidRPr="00F01398" w:rsidRDefault="007A036B" w:rsidP="00657ADF">
            <w:pPr>
              <w:numPr>
                <w:ilvl w:val="0"/>
                <w:numId w:val="104"/>
              </w:numPr>
            </w:pPr>
            <w:r w:rsidRPr="00F01398">
              <w:t xml:space="preserve">POLLRDNORM </w:t>
            </w:r>
            <w:r w:rsidRPr="00F01398">
              <w:rPr>
                <w:rFonts w:hint="eastAsia"/>
              </w:rPr>
              <w:t>普通优先级数据可读</w:t>
            </w:r>
          </w:p>
          <w:p w:rsidR="007A036B" w:rsidRPr="00F01398" w:rsidRDefault="007A036B" w:rsidP="00657ADF">
            <w:pPr>
              <w:numPr>
                <w:ilvl w:val="0"/>
                <w:numId w:val="104"/>
              </w:numPr>
            </w:pPr>
            <w:r w:rsidRPr="00F01398">
              <w:t xml:space="preserve">POLLRDBAND  </w:t>
            </w:r>
          </w:p>
          <w:p w:rsidR="007A036B" w:rsidRPr="00F01398" w:rsidRDefault="007A036B" w:rsidP="00657ADF">
            <w:pPr>
              <w:numPr>
                <w:ilvl w:val="0"/>
                <w:numId w:val="104"/>
              </w:numPr>
            </w:pPr>
            <w:r w:rsidRPr="00F01398">
              <w:t xml:space="preserve">POLLPRI </w:t>
            </w:r>
            <w:r w:rsidRPr="00F01398">
              <w:rPr>
                <w:rFonts w:hint="eastAsia"/>
              </w:rPr>
              <w:t>高优先级数据可读</w:t>
            </w:r>
            <w:r w:rsidRPr="00F01398">
              <w:t>.</w:t>
            </w:r>
          </w:p>
          <w:p w:rsidR="007A036B" w:rsidRPr="00F01398" w:rsidRDefault="007A036B" w:rsidP="00657ADF">
            <w:pPr>
              <w:numPr>
                <w:ilvl w:val="0"/>
                <w:numId w:val="104"/>
              </w:numPr>
            </w:pPr>
            <w:r w:rsidRPr="00F01398">
              <w:t xml:space="preserve">POLLOUT </w:t>
            </w:r>
            <w:r w:rsidRPr="00F01398">
              <w:rPr>
                <w:rFonts w:hint="eastAsia"/>
              </w:rPr>
              <w:t>普通优先级数据可写</w:t>
            </w:r>
          </w:p>
          <w:p w:rsidR="007A036B" w:rsidRPr="00F01398" w:rsidRDefault="007A036B" w:rsidP="00657ADF">
            <w:pPr>
              <w:numPr>
                <w:ilvl w:val="0"/>
                <w:numId w:val="104"/>
              </w:numPr>
            </w:pPr>
            <w:r w:rsidRPr="00F01398">
              <w:t>POLLWRBAND</w:t>
            </w:r>
          </w:p>
          <w:p w:rsidR="007A036B" w:rsidRPr="00F01398" w:rsidRDefault="007A036B" w:rsidP="00657ADF">
            <w:pPr>
              <w:numPr>
                <w:ilvl w:val="0"/>
                <w:numId w:val="104"/>
              </w:numPr>
            </w:pPr>
            <w:r w:rsidRPr="00F01398">
              <w:t xml:space="preserve">POLLERR </w:t>
            </w:r>
            <w:r w:rsidRPr="00F01398">
              <w:rPr>
                <w:rFonts w:hint="eastAsia"/>
              </w:rPr>
              <w:t>出错</w:t>
            </w:r>
            <w:r w:rsidRPr="00F01398">
              <w:rPr>
                <w:rFonts w:hint="eastAsia"/>
              </w:rPr>
              <w:t xml:space="preserve"> </w:t>
            </w:r>
          </w:p>
          <w:p w:rsidR="007A036B" w:rsidRPr="00F01398" w:rsidRDefault="007A036B" w:rsidP="00657ADF">
            <w:pPr>
              <w:numPr>
                <w:ilvl w:val="0"/>
                <w:numId w:val="104"/>
              </w:numPr>
            </w:pPr>
            <w:r w:rsidRPr="00F01398">
              <w:t xml:space="preserve">POLLHUP </w:t>
            </w:r>
            <w:r w:rsidRPr="00F01398">
              <w:rPr>
                <w:rFonts w:hint="eastAsia"/>
              </w:rPr>
              <w:t>挂起</w:t>
            </w:r>
            <w:r w:rsidRPr="00F01398">
              <w:t xml:space="preserve">, </w:t>
            </w:r>
            <w:r w:rsidRPr="00F01398">
              <w:rPr>
                <w:rFonts w:hint="eastAsia"/>
              </w:rPr>
              <w:t>目前还有数据等待操作</w:t>
            </w:r>
          </w:p>
          <w:p w:rsidR="007A036B" w:rsidRPr="00F01398" w:rsidRDefault="007A036B" w:rsidP="00657ADF">
            <w:pPr>
              <w:numPr>
                <w:ilvl w:val="0"/>
                <w:numId w:val="104"/>
              </w:numPr>
            </w:pPr>
            <w:r w:rsidRPr="00F01398">
              <w:t xml:space="preserve">POLLNVAL </w:t>
            </w:r>
            <w:r w:rsidRPr="00F01398">
              <w:rPr>
                <w:rFonts w:hint="eastAsia"/>
              </w:rPr>
              <w:t>描述符不是一个打开的文件</w:t>
            </w:r>
          </w:p>
          <w:p w:rsidR="007A036B" w:rsidRDefault="007A036B" w:rsidP="00147275"/>
        </w:tc>
      </w:tr>
      <w:tr w:rsidR="007A036B" w:rsidTr="00147275">
        <w:tc>
          <w:tcPr>
            <w:tcW w:w="8522" w:type="dxa"/>
          </w:tcPr>
          <w:p w:rsidR="007A036B" w:rsidRPr="00F01398" w:rsidRDefault="007A036B" w:rsidP="00657ADF">
            <w:pPr>
              <w:numPr>
                <w:ilvl w:val="0"/>
                <w:numId w:val="105"/>
              </w:numPr>
            </w:pPr>
            <w:r w:rsidRPr="00F01398">
              <w:t xml:space="preserve">timeout == -1 </w:t>
            </w:r>
            <w:r w:rsidRPr="00F01398">
              <w:rPr>
                <w:rFonts w:hint="eastAsia"/>
              </w:rPr>
              <w:t>永久等待</w:t>
            </w:r>
          </w:p>
          <w:p w:rsidR="007A036B" w:rsidRPr="00F01398" w:rsidRDefault="007A036B" w:rsidP="00657ADF">
            <w:pPr>
              <w:numPr>
                <w:ilvl w:val="0"/>
                <w:numId w:val="105"/>
              </w:numPr>
            </w:pPr>
            <w:r w:rsidRPr="00F01398">
              <w:t xml:space="preserve">timeout == 0 </w:t>
            </w:r>
            <w:r w:rsidRPr="00F01398">
              <w:rPr>
                <w:rFonts w:hint="eastAsia"/>
              </w:rPr>
              <w:t>不等待</w:t>
            </w:r>
          </w:p>
          <w:p w:rsidR="007A036B" w:rsidRDefault="007A036B" w:rsidP="00657ADF">
            <w:pPr>
              <w:numPr>
                <w:ilvl w:val="0"/>
                <w:numId w:val="105"/>
              </w:numPr>
            </w:pPr>
            <w:r w:rsidRPr="00F01398">
              <w:t xml:space="preserve">timeout &gt; 0 </w:t>
            </w:r>
            <w:r w:rsidRPr="00F01398">
              <w:rPr>
                <w:rFonts w:hint="eastAsia"/>
              </w:rPr>
              <w:t>等待的毫秒数</w:t>
            </w:r>
          </w:p>
        </w:tc>
      </w:tr>
    </w:tbl>
    <w:p w:rsidR="007A036B" w:rsidRDefault="007A036B" w:rsidP="007A036B"/>
    <w:p w:rsidR="007A036B" w:rsidRDefault="007A036B" w:rsidP="007A036B">
      <w:pPr>
        <w:pStyle w:val="3"/>
      </w:pPr>
      <w:r>
        <w:rPr>
          <w:rFonts w:hint="eastAsia"/>
        </w:rPr>
        <w:lastRenderedPageBreak/>
        <w:t>10 socket</w:t>
      </w:r>
      <w:r>
        <w:rPr>
          <w:rFonts w:hint="eastAsia"/>
        </w:rPr>
        <w:t>性能测试</w:t>
      </w:r>
      <w:r>
        <w:rPr>
          <w:rFonts w:hint="eastAsia"/>
        </w:rPr>
        <w:t xml:space="preserve"> </w:t>
      </w:r>
    </w:p>
    <w:p w:rsidR="007A036B" w:rsidRDefault="007A036B" w:rsidP="007A036B"/>
    <w:p w:rsidR="007A036B" w:rsidRDefault="007A036B" w:rsidP="007A036B"/>
    <w:p w:rsidR="007A036B" w:rsidRPr="005148A2" w:rsidRDefault="007A036B" w:rsidP="007A036B"/>
    <w:p w:rsidR="00B036E7" w:rsidRDefault="00B036E7" w:rsidP="00B036E7"/>
    <w:p w:rsidR="00B036E7" w:rsidRDefault="00B036E7" w:rsidP="00B036E7"/>
    <w:p w:rsidR="00B036E7" w:rsidRDefault="00B036E7" w:rsidP="00B036E7"/>
    <w:p w:rsidR="007A036B" w:rsidRPr="009D2A78" w:rsidRDefault="007A036B" w:rsidP="007A036B">
      <w:pPr>
        <w:pStyle w:val="2"/>
      </w:pPr>
      <w:r>
        <w:rPr>
          <w:rFonts w:hint="eastAsia"/>
        </w:rPr>
        <w:t>UDP</w:t>
      </w:r>
      <w:r>
        <w:rPr>
          <w:rFonts w:hint="eastAsia"/>
        </w:rPr>
        <w:t>编程实践</w:t>
      </w:r>
    </w:p>
    <w:tbl>
      <w:tblPr>
        <w:tblStyle w:val="a5"/>
        <w:tblW w:w="0" w:type="auto"/>
        <w:tblLook w:val="04A0" w:firstRow="1" w:lastRow="0" w:firstColumn="1" w:lastColumn="0" w:noHBand="0" w:noVBand="1"/>
      </w:tblPr>
      <w:tblGrid>
        <w:gridCol w:w="8522"/>
      </w:tblGrid>
      <w:tr w:rsidR="007A036B" w:rsidTr="00147275">
        <w:tc>
          <w:tcPr>
            <w:tcW w:w="8522" w:type="dxa"/>
          </w:tcPr>
          <w:p w:rsidR="007A036B" w:rsidRDefault="007A036B" w:rsidP="00147275">
            <w:pPr>
              <w:rPr>
                <w:b/>
                <w:bCs/>
              </w:rPr>
            </w:pPr>
            <w:r>
              <w:rPr>
                <w:rFonts w:hint="eastAsia"/>
                <w:b/>
                <w:bCs/>
              </w:rPr>
              <w:t>UDP</w:t>
            </w:r>
            <w:r>
              <w:rPr>
                <w:rFonts w:hint="eastAsia"/>
                <w:b/>
                <w:bCs/>
              </w:rPr>
              <w:t>的特点</w:t>
            </w:r>
          </w:p>
          <w:p w:rsidR="007A036B" w:rsidRPr="001022A2" w:rsidRDefault="007A036B" w:rsidP="00657ADF">
            <w:pPr>
              <w:numPr>
                <w:ilvl w:val="0"/>
                <w:numId w:val="109"/>
              </w:numPr>
            </w:pPr>
            <w:r w:rsidRPr="001022A2">
              <w:rPr>
                <w:rFonts w:hint="eastAsia"/>
              </w:rPr>
              <w:t>无连接</w:t>
            </w:r>
          </w:p>
          <w:p w:rsidR="007A036B" w:rsidRPr="001022A2" w:rsidRDefault="007A036B" w:rsidP="00657ADF">
            <w:pPr>
              <w:numPr>
                <w:ilvl w:val="0"/>
                <w:numId w:val="109"/>
              </w:numPr>
            </w:pPr>
            <w:r w:rsidRPr="001022A2">
              <w:rPr>
                <w:rFonts w:hint="eastAsia"/>
              </w:rPr>
              <w:t>基于消息的数据传输服务</w:t>
            </w:r>
            <w:r>
              <w:rPr>
                <w:rFonts w:hint="eastAsia"/>
              </w:rPr>
              <w:t xml:space="preserve"> </w:t>
            </w:r>
          </w:p>
          <w:p w:rsidR="007A036B" w:rsidRPr="001022A2" w:rsidRDefault="007A036B" w:rsidP="00657ADF">
            <w:pPr>
              <w:numPr>
                <w:ilvl w:val="0"/>
                <w:numId w:val="109"/>
              </w:numPr>
            </w:pPr>
            <w:r w:rsidRPr="001022A2">
              <w:rPr>
                <w:rFonts w:hint="eastAsia"/>
              </w:rPr>
              <w:t>不可靠</w:t>
            </w:r>
          </w:p>
          <w:p w:rsidR="007A036B" w:rsidRDefault="007A036B" w:rsidP="00657ADF">
            <w:pPr>
              <w:numPr>
                <w:ilvl w:val="0"/>
                <w:numId w:val="109"/>
              </w:numPr>
            </w:pPr>
            <w:r w:rsidRPr="001022A2">
              <w:rPr>
                <w:rFonts w:hint="eastAsia"/>
              </w:rPr>
              <w:t>一般情况下</w:t>
            </w:r>
            <w:r w:rsidRPr="001022A2">
              <w:rPr>
                <w:rFonts w:hint="eastAsia"/>
              </w:rPr>
              <w:t>UDP</w:t>
            </w:r>
            <w:r w:rsidRPr="001022A2">
              <w:rPr>
                <w:rFonts w:hint="eastAsia"/>
              </w:rPr>
              <w:t>更加高效</w:t>
            </w:r>
          </w:p>
        </w:tc>
      </w:tr>
      <w:tr w:rsidR="007A036B" w:rsidTr="00147275">
        <w:tc>
          <w:tcPr>
            <w:tcW w:w="8522" w:type="dxa"/>
          </w:tcPr>
          <w:p w:rsidR="007A036B" w:rsidRDefault="007A036B" w:rsidP="00147275">
            <w:pPr>
              <w:rPr>
                <w:b/>
                <w:bCs/>
              </w:rPr>
            </w:pPr>
            <w:r w:rsidRPr="00A35570">
              <w:rPr>
                <w:b/>
                <w:bCs/>
              </w:rPr>
              <w:t>UDP</w:t>
            </w:r>
            <w:r w:rsidRPr="00A35570">
              <w:rPr>
                <w:rFonts w:hint="eastAsia"/>
                <w:b/>
                <w:bCs/>
              </w:rPr>
              <w:t>客户</w:t>
            </w:r>
            <w:r w:rsidRPr="00A35570">
              <w:rPr>
                <w:b/>
                <w:bCs/>
              </w:rPr>
              <w:t>/</w:t>
            </w:r>
            <w:r w:rsidRPr="00A35570">
              <w:rPr>
                <w:rFonts w:hint="eastAsia"/>
                <w:b/>
                <w:bCs/>
              </w:rPr>
              <w:t>服务基本模型</w:t>
            </w:r>
          </w:p>
          <w:p w:rsidR="007A036B" w:rsidRDefault="007A036B" w:rsidP="00147275"/>
          <w:p w:rsidR="007A036B" w:rsidRPr="00E85A1B" w:rsidRDefault="007A036B" w:rsidP="00147275">
            <w:r w:rsidRPr="00A35570">
              <w:rPr>
                <w:noProof/>
              </w:rPr>
              <w:drawing>
                <wp:inline distT="0" distB="0" distL="0" distR="0" wp14:anchorId="19E198F5" wp14:editId="7EB5A9F8">
                  <wp:extent cx="4745202" cy="3800006"/>
                  <wp:effectExtent l="0" t="0" r="0" b="0"/>
                  <wp:docPr id="860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4"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46765" cy="3801258"/>
                          </a:xfrm>
                          <a:prstGeom prst="rect">
                            <a:avLst/>
                          </a:prstGeom>
                          <a:noFill/>
                          <a:ln>
                            <a:noFill/>
                          </a:ln>
                          <a:effectLst/>
                          <a:extLst/>
                        </pic:spPr>
                      </pic:pic>
                    </a:graphicData>
                  </a:graphic>
                </wp:inline>
              </w:drawing>
            </w:r>
          </w:p>
        </w:tc>
      </w:tr>
      <w:tr w:rsidR="007A036B" w:rsidTr="00147275">
        <w:tc>
          <w:tcPr>
            <w:tcW w:w="8522" w:type="dxa"/>
          </w:tcPr>
          <w:p w:rsidR="007A036B" w:rsidRDefault="007A036B" w:rsidP="00147275">
            <w:pPr>
              <w:rPr>
                <w:b/>
                <w:bCs/>
              </w:rPr>
            </w:pPr>
            <w:r w:rsidRPr="00A44D27">
              <w:rPr>
                <w:b/>
                <w:bCs/>
              </w:rPr>
              <w:t>UDP</w:t>
            </w:r>
            <w:r w:rsidRPr="00A44D27">
              <w:rPr>
                <w:rFonts w:hint="eastAsia"/>
                <w:b/>
                <w:bCs/>
              </w:rPr>
              <w:t>注意点</w:t>
            </w:r>
          </w:p>
          <w:p w:rsidR="007A036B" w:rsidRPr="00A44D27" w:rsidRDefault="007A036B" w:rsidP="00657ADF">
            <w:pPr>
              <w:numPr>
                <w:ilvl w:val="0"/>
                <w:numId w:val="89"/>
              </w:numPr>
            </w:pPr>
            <w:r w:rsidRPr="00A44D27">
              <w:rPr>
                <w:rFonts w:hint="eastAsia"/>
              </w:rPr>
              <w:t>UDP</w:t>
            </w:r>
            <w:r w:rsidRPr="00A44D27">
              <w:rPr>
                <w:rFonts w:hint="eastAsia"/>
              </w:rPr>
              <w:t>报文可能会丢失、重复</w:t>
            </w:r>
            <w:r>
              <w:rPr>
                <w:rFonts w:hint="eastAsia"/>
              </w:rPr>
              <w:t xml:space="preserve"> </w:t>
            </w:r>
          </w:p>
          <w:p w:rsidR="007A036B" w:rsidRPr="00A44D27" w:rsidRDefault="007A036B" w:rsidP="00657ADF">
            <w:pPr>
              <w:numPr>
                <w:ilvl w:val="0"/>
                <w:numId w:val="89"/>
              </w:numPr>
            </w:pPr>
            <w:r w:rsidRPr="00A44D27">
              <w:rPr>
                <w:rFonts w:hint="eastAsia"/>
              </w:rPr>
              <w:t>UDP</w:t>
            </w:r>
            <w:r w:rsidRPr="00A44D27">
              <w:rPr>
                <w:rFonts w:hint="eastAsia"/>
              </w:rPr>
              <w:t>报文可能会乱序</w:t>
            </w:r>
            <w:r>
              <w:rPr>
                <w:rFonts w:hint="eastAsia"/>
              </w:rPr>
              <w:t xml:space="preserve"> </w:t>
            </w:r>
          </w:p>
          <w:p w:rsidR="007A036B" w:rsidRDefault="007A036B" w:rsidP="00657ADF">
            <w:pPr>
              <w:numPr>
                <w:ilvl w:val="0"/>
                <w:numId w:val="89"/>
              </w:numPr>
            </w:pPr>
            <w:r w:rsidRPr="00A44D27">
              <w:rPr>
                <w:rFonts w:hint="eastAsia"/>
              </w:rPr>
              <w:t>UDP</w:t>
            </w:r>
            <w:r w:rsidRPr="00A44D27">
              <w:rPr>
                <w:rFonts w:hint="eastAsia"/>
              </w:rPr>
              <w:t>缺乏流量控制</w:t>
            </w:r>
          </w:p>
          <w:p w:rsidR="007A036B" w:rsidRPr="00A44D27" w:rsidRDefault="007A036B" w:rsidP="00147275">
            <w:pPr>
              <w:ind w:left="720"/>
            </w:pPr>
            <w:r>
              <w:rPr>
                <w:rFonts w:hint="eastAsia"/>
              </w:rPr>
              <w:t>udp</w:t>
            </w:r>
            <w:r>
              <w:rPr>
                <w:rFonts w:hint="eastAsia"/>
              </w:rPr>
              <w:t>缓冲区写满以后，没有流量控制机制，会覆盖缓冲区。</w:t>
            </w:r>
          </w:p>
          <w:p w:rsidR="007A036B" w:rsidRDefault="007A036B" w:rsidP="00657ADF">
            <w:pPr>
              <w:numPr>
                <w:ilvl w:val="0"/>
                <w:numId w:val="89"/>
              </w:numPr>
            </w:pPr>
            <w:r w:rsidRPr="00A44D27">
              <w:rPr>
                <w:rFonts w:hint="eastAsia"/>
              </w:rPr>
              <w:lastRenderedPageBreak/>
              <w:t>UDP</w:t>
            </w:r>
            <w:r w:rsidRPr="00A44D27">
              <w:rPr>
                <w:rFonts w:hint="eastAsia"/>
              </w:rPr>
              <w:t>协议数据报文截断</w:t>
            </w:r>
          </w:p>
          <w:p w:rsidR="007A036B" w:rsidRPr="00A44D27" w:rsidRDefault="007A036B" w:rsidP="00147275">
            <w:pPr>
              <w:ind w:left="720"/>
            </w:pPr>
            <w:r>
              <w:rPr>
                <w:rFonts w:hint="eastAsia"/>
              </w:rPr>
              <w:t>如果接收到的数据报</w:t>
            </w:r>
            <w:r w:rsidRPr="004B1B22">
              <w:rPr>
                <w:rFonts w:hint="eastAsia"/>
                <w:color w:val="FF0000"/>
              </w:rPr>
              <w:t>，大于缓冲区；报文可以被截断；后面的部分会丢失</w:t>
            </w:r>
            <w:r>
              <w:rPr>
                <w:rFonts w:hint="eastAsia"/>
              </w:rPr>
              <w:t>。</w:t>
            </w:r>
          </w:p>
          <w:p w:rsidR="007A036B" w:rsidRDefault="007A036B" w:rsidP="00657ADF">
            <w:pPr>
              <w:numPr>
                <w:ilvl w:val="0"/>
                <w:numId w:val="89"/>
              </w:numPr>
            </w:pPr>
            <w:r w:rsidRPr="00A44D27">
              <w:rPr>
                <w:rFonts w:hint="eastAsia"/>
              </w:rPr>
              <w:t>recvfrom</w:t>
            </w:r>
            <w:r w:rsidRPr="00A44D27">
              <w:rPr>
                <w:rFonts w:hint="eastAsia"/>
              </w:rPr>
              <w:t>返回</w:t>
            </w:r>
            <w:r w:rsidRPr="00A44D27">
              <w:rPr>
                <w:rFonts w:hint="eastAsia"/>
              </w:rPr>
              <w:t>0</w:t>
            </w:r>
            <w:r w:rsidRPr="00A44D27">
              <w:rPr>
                <w:rFonts w:hint="eastAsia"/>
              </w:rPr>
              <w:t>，不代表连接关闭，因为</w:t>
            </w:r>
            <w:r w:rsidRPr="00A44D27">
              <w:rPr>
                <w:rFonts w:hint="eastAsia"/>
              </w:rPr>
              <w:t>udp</w:t>
            </w:r>
            <w:r w:rsidRPr="00A44D27">
              <w:rPr>
                <w:rFonts w:hint="eastAsia"/>
              </w:rPr>
              <w:t>是无连接的。</w:t>
            </w:r>
          </w:p>
          <w:p w:rsidR="007A036B" w:rsidRPr="00A44D27" w:rsidRDefault="007A036B" w:rsidP="00147275">
            <w:pPr>
              <w:ind w:left="720"/>
            </w:pPr>
            <w:r>
              <w:rPr>
                <w:rFonts w:hint="eastAsia"/>
              </w:rPr>
              <w:t xml:space="preserve">  sendto</w:t>
            </w:r>
            <w:r>
              <w:rPr>
                <w:rFonts w:hint="eastAsia"/>
              </w:rPr>
              <w:t>可以发送数据</w:t>
            </w:r>
            <w:r>
              <w:rPr>
                <w:rFonts w:hint="eastAsia"/>
              </w:rPr>
              <w:t>0</w:t>
            </w:r>
            <w:r>
              <w:rPr>
                <w:rFonts w:hint="eastAsia"/>
              </w:rPr>
              <w:t>包。。。只含有</w:t>
            </w:r>
            <w:r>
              <w:rPr>
                <w:rFonts w:hint="eastAsia"/>
              </w:rPr>
              <w:t>udp</w:t>
            </w:r>
            <w:r>
              <w:rPr>
                <w:rFonts w:hint="eastAsia"/>
              </w:rPr>
              <w:t>头部。</w:t>
            </w:r>
          </w:p>
          <w:p w:rsidR="007A036B" w:rsidRDefault="007A036B" w:rsidP="00657ADF">
            <w:pPr>
              <w:numPr>
                <w:ilvl w:val="0"/>
                <w:numId w:val="89"/>
              </w:numPr>
            </w:pPr>
            <w:r w:rsidRPr="00A44D27">
              <w:rPr>
                <w:rFonts w:hint="eastAsia"/>
              </w:rPr>
              <w:t>ICMP</w:t>
            </w:r>
            <w:r w:rsidRPr="00A44D27">
              <w:rPr>
                <w:rFonts w:hint="eastAsia"/>
              </w:rPr>
              <w:t>异步错误</w:t>
            </w:r>
          </w:p>
          <w:p w:rsidR="007A036B" w:rsidRDefault="007A036B" w:rsidP="00147275">
            <w:pPr>
              <w:ind w:left="720"/>
            </w:pPr>
            <w:r>
              <w:rPr>
                <w:rFonts w:hint="eastAsia"/>
              </w:rPr>
              <w:t>观察现象：</w:t>
            </w:r>
            <w:r>
              <w:rPr>
                <w:rFonts w:hint="eastAsia"/>
              </w:rPr>
              <w:t xml:space="preserve"> </w:t>
            </w:r>
            <w:r>
              <w:rPr>
                <w:rFonts w:hint="eastAsia"/>
              </w:rPr>
              <w:t>关闭</w:t>
            </w:r>
            <w:r>
              <w:rPr>
                <w:rFonts w:hint="eastAsia"/>
              </w:rPr>
              <w:t>udp</w:t>
            </w:r>
            <w:r>
              <w:rPr>
                <w:rFonts w:hint="eastAsia"/>
              </w:rPr>
              <w:t>服务端，若启动</w:t>
            </w:r>
            <w:r>
              <w:rPr>
                <w:rFonts w:hint="eastAsia"/>
              </w:rPr>
              <w:t>udp</w:t>
            </w:r>
            <w:r>
              <w:rPr>
                <w:rFonts w:hint="eastAsia"/>
              </w:rPr>
              <w:t>客户端，从键盘接受数据后，再发送数据。</w:t>
            </w:r>
            <w:r>
              <w:rPr>
                <w:rFonts w:hint="eastAsia"/>
              </w:rPr>
              <w:t>udp</w:t>
            </w:r>
            <w:r>
              <w:rPr>
                <w:rFonts w:hint="eastAsia"/>
              </w:rPr>
              <w:t>客户端阻塞在</w:t>
            </w:r>
            <w:r>
              <w:rPr>
                <w:rFonts w:hint="eastAsia"/>
              </w:rPr>
              <w:t>sendto</w:t>
            </w:r>
            <w:r>
              <w:rPr>
                <w:rFonts w:hint="eastAsia"/>
              </w:rPr>
              <w:t>位置；</w:t>
            </w:r>
          </w:p>
          <w:p w:rsidR="007A036B" w:rsidRDefault="007A036B" w:rsidP="00147275">
            <w:pPr>
              <w:ind w:left="720"/>
            </w:pPr>
            <w:r>
              <w:rPr>
                <w:rFonts w:hint="eastAsia"/>
              </w:rPr>
              <w:t>//</w:t>
            </w:r>
            <w:r>
              <w:rPr>
                <w:rFonts w:hint="eastAsia"/>
              </w:rPr>
              <w:t>说明</w:t>
            </w:r>
            <w:r>
              <w:rPr>
                <w:rFonts w:hint="eastAsia"/>
              </w:rPr>
              <w:t>1</w:t>
            </w:r>
            <w:r>
              <w:rPr>
                <w:rFonts w:hint="eastAsia"/>
              </w:rPr>
              <w:t>：</w:t>
            </w:r>
            <w:r>
              <w:rPr>
                <w:rFonts w:hint="eastAsia"/>
              </w:rPr>
              <w:t>udp</w:t>
            </w:r>
            <w:r>
              <w:rPr>
                <w:rFonts w:hint="eastAsia"/>
              </w:rPr>
              <w:t>发送报文的时，只把数据</w:t>
            </w:r>
            <w:r>
              <w:rPr>
                <w:rFonts w:hint="eastAsia"/>
              </w:rPr>
              <w:t>copy</w:t>
            </w:r>
            <w:r>
              <w:rPr>
                <w:rFonts w:hint="eastAsia"/>
              </w:rPr>
              <w:t>到发送缓冲区。在服务器没有起来的情况下，可以发送成功。</w:t>
            </w:r>
          </w:p>
          <w:p w:rsidR="007A036B" w:rsidRDefault="007A036B" w:rsidP="00147275">
            <w:pPr>
              <w:ind w:left="720"/>
            </w:pPr>
            <w:r>
              <w:rPr>
                <w:rFonts w:hint="eastAsia"/>
              </w:rPr>
              <w:t>说明</w:t>
            </w:r>
            <w:r>
              <w:rPr>
                <w:rFonts w:hint="eastAsia"/>
              </w:rPr>
              <w:t>2</w:t>
            </w:r>
            <w:r>
              <w:rPr>
                <w:rFonts w:hint="eastAsia"/>
              </w:rPr>
              <w:t>：所谓</w:t>
            </w:r>
            <w:r>
              <w:rPr>
                <w:rFonts w:hint="eastAsia"/>
              </w:rPr>
              <w:t>ICMP</w:t>
            </w:r>
            <w:r>
              <w:rPr>
                <w:rFonts w:hint="eastAsia"/>
              </w:rPr>
              <w:t>异步错误是指：发送的报文的时候，没有错误，接受报文</w:t>
            </w:r>
            <w:r>
              <w:rPr>
                <w:rFonts w:hint="eastAsia"/>
              </w:rPr>
              <w:t>recvfrom</w:t>
            </w:r>
            <w:r>
              <w:rPr>
                <w:rFonts w:hint="eastAsia"/>
              </w:rPr>
              <w:t>的时候，回收到</w:t>
            </w:r>
            <w:r>
              <w:rPr>
                <w:rFonts w:hint="eastAsia"/>
              </w:rPr>
              <w:t>ICMP</w:t>
            </w:r>
            <w:r>
              <w:rPr>
                <w:rFonts w:hint="eastAsia"/>
              </w:rPr>
              <w:t>应答</w:t>
            </w:r>
          </w:p>
          <w:p w:rsidR="007A036B" w:rsidRPr="00A44D27" w:rsidRDefault="007A036B" w:rsidP="00147275">
            <w:pPr>
              <w:ind w:left="720"/>
            </w:pPr>
            <w:r>
              <w:rPr>
                <w:rFonts w:hint="eastAsia"/>
              </w:rPr>
              <w:t>说明</w:t>
            </w:r>
            <w:r>
              <w:rPr>
                <w:rFonts w:hint="eastAsia"/>
              </w:rPr>
              <w:t>3</w:t>
            </w:r>
            <w:r>
              <w:rPr>
                <w:rFonts w:hint="eastAsia"/>
              </w:rPr>
              <w:t>：异步的错误，是无法返回未连接的套接字。</w:t>
            </w:r>
            <w:r>
              <w:rPr>
                <w:rFonts w:hint="eastAsia"/>
              </w:rPr>
              <w:t>udp</w:t>
            </w:r>
            <w:r>
              <w:rPr>
                <w:rFonts w:hint="eastAsia"/>
              </w:rPr>
              <w:t>也可以调用</w:t>
            </w:r>
            <w:r>
              <w:rPr>
                <w:rFonts w:hint="eastAsia"/>
              </w:rPr>
              <w:t>connect</w:t>
            </w:r>
          </w:p>
          <w:p w:rsidR="007A036B" w:rsidRDefault="007A036B" w:rsidP="00657ADF">
            <w:pPr>
              <w:numPr>
                <w:ilvl w:val="0"/>
                <w:numId w:val="89"/>
              </w:numPr>
            </w:pPr>
            <w:r w:rsidRPr="00A44D27">
              <w:rPr>
                <w:rFonts w:hint="eastAsia"/>
              </w:rPr>
              <w:t>UDP connect</w:t>
            </w:r>
          </w:p>
          <w:p w:rsidR="007A036B" w:rsidRDefault="007A036B" w:rsidP="00147275">
            <w:pPr>
              <w:ind w:left="720"/>
            </w:pPr>
            <w:r>
              <w:rPr>
                <w:rFonts w:hint="eastAsia"/>
              </w:rPr>
              <w:t>说明</w:t>
            </w:r>
            <w:r>
              <w:rPr>
                <w:rFonts w:hint="eastAsia"/>
              </w:rPr>
              <w:t>1</w:t>
            </w:r>
            <w:r>
              <w:rPr>
                <w:rFonts w:hint="eastAsia"/>
              </w:rPr>
              <w:t>：</w:t>
            </w:r>
            <w:r w:rsidRPr="001131C9">
              <w:rPr>
                <w:rFonts w:hint="eastAsia"/>
              </w:rPr>
              <w:t>//udp</w:t>
            </w:r>
            <w:r w:rsidRPr="001131C9">
              <w:rPr>
                <w:rFonts w:hint="eastAsia"/>
              </w:rPr>
              <w:t>调用</w:t>
            </w:r>
            <w:r w:rsidRPr="001131C9">
              <w:rPr>
                <w:rFonts w:hint="eastAsia"/>
              </w:rPr>
              <w:t>connet</w:t>
            </w:r>
            <w:r w:rsidRPr="001131C9">
              <w:rPr>
                <w:rFonts w:hint="eastAsia"/>
              </w:rPr>
              <w:t>，并没有三次握手，只是维护了一个状态信息（和对等方的）。。。</w:t>
            </w:r>
          </w:p>
          <w:p w:rsidR="007A036B" w:rsidRPr="00A44D27" w:rsidRDefault="007A036B" w:rsidP="00147275">
            <w:pPr>
              <w:ind w:left="720"/>
            </w:pPr>
            <w:r>
              <w:rPr>
                <w:rFonts w:hint="eastAsia"/>
              </w:rPr>
              <w:t>说明</w:t>
            </w:r>
            <w:r>
              <w:rPr>
                <w:rFonts w:hint="eastAsia"/>
              </w:rPr>
              <w:t>2</w:t>
            </w:r>
            <w:r>
              <w:rPr>
                <w:rFonts w:hint="eastAsia"/>
              </w:rPr>
              <w:t>）</w:t>
            </w:r>
            <w:r w:rsidRPr="00C106E6">
              <w:rPr>
                <w:rFonts w:hint="eastAsia"/>
              </w:rPr>
              <w:t>//</w:t>
            </w:r>
            <w:r w:rsidRPr="00C106E6">
              <w:rPr>
                <w:rFonts w:hint="eastAsia"/>
              </w:rPr>
              <w:t>一但调用</w:t>
            </w:r>
            <w:r w:rsidRPr="00C106E6">
              <w:rPr>
                <w:rFonts w:hint="eastAsia"/>
              </w:rPr>
              <w:t>connect</w:t>
            </w:r>
            <w:r w:rsidRPr="00C106E6">
              <w:rPr>
                <w:rFonts w:hint="eastAsia"/>
              </w:rPr>
              <w:t>，就可以使用</w:t>
            </w:r>
            <w:r w:rsidRPr="00C106E6">
              <w:rPr>
                <w:rFonts w:hint="eastAsia"/>
              </w:rPr>
              <w:t>send</w:t>
            </w:r>
            <w:r w:rsidRPr="00C106E6">
              <w:rPr>
                <w:rFonts w:hint="eastAsia"/>
              </w:rPr>
              <w:t>函数</w:t>
            </w:r>
          </w:p>
          <w:p w:rsidR="007A036B" w:rsidRDefault="007A036B" w:rsidP="00147275">
            <w:pPr>
              <w:ind w:left="720"/>
            </w:pPr>
          </w:p>
          <w:p w:rsidR="007A036B" w:rsidRDefault="007A036B" w:rsidP="00147275">
            <w:pPr>
              <w:ind w:left="720"/>
            </w:pPr>
          </w:p>
        </w:tc>
      </w:tr>
      <w:tr w:rsidR="007A036B" w:rsidTr="00147275">
        <w:tc>
          <w:tcPr>
            <w:tcW w:w="8522" w:type="dxa"/>
          </w:tcPr>
          <w:p w:rsidR="007A036B" w:rsidRPr="00CC5886" w:rsidRDefault="007A036B" w:rsidP="00147275">
            <w:pPr>
              <w:rPr>
                <w:color w:val="FF0000"/>
              </w:rPr>
            </w:pPr>
            <w:r w:rsidRPr="00CC5886">
              <w:rPr>
                <w:rFonts w:hint="eastAsia"/>
                <w:color w:val="FF0000"/>
              </w:rPr>
              <w:lastRenderedPageBreak/>
              <w:t>结论：客户端调用</w:t>
            </w:r>
            <w:r w:rsidRPr="00CC5886">
              <w:rPr>
                <w:rFonts w:hint="eastAsia"/>
                <w:color w:val="FF0000"/>
              </w:rPr>
              <w:t>connet</w:t>
            </w:r>
            <w:r w:rsidRPr="00CC5886">
              <w:rPr>
                <w:rFonts w:hint="eastAsia"/>
                <w:color w:val="FF0000"/>
              </w:rPr>
              <w:t>和不调</w:t>
            </w:r>
            <w:r w:rsidRPr="00CC5886">
              <w:rPr>
                <w:rFonts w:hint="eastAsia"/>
                <w:color w:val="FF0000"/>
              </w:rPr>
              <w:t>connet</w:t>
            </w:r>
            <w:r w:rsidRPr="00CC5886">
              <w:rPr>
                <w:rFonts w:hint="eastAsia"/>
                <w:color w:val="FF0000"/>
              </w:rPr>
              <w:t>的区别。</w:t>
            </w:r>
          </w:p>
          <w:p w:rsidR="007A036B" w:rsidRPr="00CC5886" w:rsidRDefault="007A036B" w:rsidP="00657ADF">
            <w:pPr>
              <w:pStyle w:val="a9"/>
              <w:numPr>
                <w:ilvl w:val="0"/>
                <w:numId w:val="110"/>
              </w:numPr>
              <w:ind w:firstLineChars="0"/>
              <w:rPr>
                <w:color w:val="FF0000"/>
              </w:rPr>
            </w:pPr>
            <w:r w:rsidRPr="00CC5886">
              <w:rPr>
                <w:rFonts w:hint="eastAsia"/>
                <w:color w:val="FF0000"/>
              </w:rPr>
              <w:t>udp</w:t>
            </w:r>
            <w:r w:rsidRPr="00CC5886">
              <w:rPr>
                <w:rFonts w:hint="eastAsia"/>
                <w:color w:val="FF0000"/>
              </w:rPr>
              <w:t>也可以调用</w:t>
            </w:r>
            <w:r w:rsidRPr="00CC5886">
              <w:rPr>
                <w:rFonts w:hint="eastAsia"/>
                <w:color w:val="FF0000"/>
              </w:rPr>
              <w:t>connet</w:t>
            </w:r>
          </w:p>
          <w:p w:rsidR="007A036B" w:rsidRPr="00CC5886" w:rsidRDefault="007A036B" w:rsidP="00657ADF">
            <w:pPr>
              <w:pStyle w:val="a9"/>
              <w:numPr>
                <w:ilvl w:val="0"/>
                <w:numId w:val="110"/>
              </w:numPr>
              <w:ind w:firstLineChars="0"/>
              <w:rPr>
                <w:b/>
                <w:bCs/>
                <w:color w:val="FF0000"/>
              </w:rPr>
            </w:pPr>
            <w:r w:rsidRPr="00CC5886">
              <w:rPr>
                <w:rFonts w:hint="eastAsia"/>
                <w:color w:val="FF0000"/>
              </w:rPr>
              <w:t>udp</w:t>
            </w:r>
            <w:r w:rsidRPr="00CC5886">
              <w:rPr>
                <w:rFonts w:hint="eastAsia"/>
                <w:color w:val="FF0000"/>
              </w:rPr>
              <w:t>客户端调用了</w:t>
            </w:r>
            <w:r w:rsidRPr="00CC5886">
              <w:rPr>
                <w:rFonts w:hint="eastAsia"/>
                <w:color w:val="FF0000"/>
              </w:rPr>
              <w:t>connect</w:t>
            </w:r>
            <w:r w:rsidRPr="00CC5886">
              <w:rPr>
                <w:rFonts w:hint="eastAsia"/>
                <w:color w:val="FF0000"/>
              </w:rPr>
              <w:t>以后，不会阻塞在</w:t>
            </w:r>
            <w:r w:rsidRPr="00CC5886">
              <w:rPr>
                <w:color w:val="FF0000"/>
              </w:rPr>
              <w:t>recvfrom</w:t>
            </w:r>
            <w:r w:rsidRPr="00CC5886">
              <w:rPr>
                <w:rFonts w:hint="eastAsia"/>
                <w:color w:val="FF0000"/>
              </w:rPr>
              <w:t>函数这里。</w:t>
            </w:r>
          </w:p>
          <w:p w:rsidR="007A036B" w:rsidRPr="00CC5886" w:rsidRDefault="007A036B" w:rsidP="00657ADF">
            <w:pPr>
              <w:pStyle w:val="a9"/>
              <w:numPr>
                <w:ilvl w:val="0"/>
                <w:numId w:val="110"/>
              </w:numPr>
              <w:ind w:firstLineChars="0"/>
              <w:rPr>
                <w:b/>
                <w:bCs/>
              </w:rPr>
            </w:pPr>
            <w:r w:rsidRPr="00CC5886">
              <w:rPr>
                <w:rFonts w:hint="eastAsia"/>
                <w:color w:val="FF0000"/>
              </w:rPr>
              <w:t>一但调用</w:t>
            </w:r>
            <w:r w:rsidRPr="00CC5886">
              <w:rPr>
                <w:rFonts w:hint="eastAsia"/>
                <w:color w:val="FF0000"/>
              </w:rPr>
              <w:t>connect</w:t>
            </w:r>
            <w:r w:rsidRPr="00CC5886">
              <w:rPr>
                <w:rFonts w:hint="eastAsia"/>
                <w:color w:val="FF0000"/>
              </w:rPr>
              <w:t>，就可以使用</w:t>
            </w:r>
            <w:r w:rsidRPr="00CC5886">
              <w:rPr>
                <w:rFonts w:hint="eastAsia"/>
                <w:color w:val="FF0000"/>
              </w:rPr>
              <w:t>send</w:t>
            </w:r>
            <w:r w:rsidRPr="00CC5886">
              <w:rPr>
                <w:rFonts w:hint="eastAsia"/>
                <w:color w:val="FF0000"/>
              </w:rPr>
              <w:t>函数</w:t>
            </w:r>
          </w:p>
          <w:p w:rsidR="007A036B" w:rsidRDefault="007A036B" w:rsidP="00657ADF">
            <w:pPr>
              <w:numPr>
                <w:ilvl w:val="0"/>
                <w:numId w:val="110"/>
              </w:numPr>
            </w:pPr>
            <w:r w:rsidRPr="00A44D27">
              <w:rPr>
                <w:rFonts w:hint="eastAsia"/>
              </w:rPr>
              <w:t>UDP</w:t>
            </w:r>
            <w:r w:rsidRPr="00A44D27">
              <w:rPr>
                <w:rFonts w:hint="eastAsia"/>
              </w:rPr>
              <w:t>协议数据报文截断</w:t>
            </w:r>
          </w:p>
          <w:p w:rsidR="007A036B" w:rsidRPr="00A44D27" w:rsidRDefault="007A036B" w:rsidP="00147275">
            <w:pPr>
              <w:ind w:left="720"/>
            </w:pPr>
            <w:r>
              <w:rPr>
                <w:rFonts w:hint="eastAsia"/>
              </w:rPr>
              <w:t>如果接收到的数据报</w:t>
            </w:r>
            <w:r w:rsidRPr="004B1B22">
              <w:rPr>
                <w:rFonts w:hint="eastAsia"/>
                <w:color w:val="FF0000"/>
              </w:rPr>
              <w:t>，大于缓冲区；报文可以被截断；后面的部分会丢失</w:t>
            </w:r>
            <w:r>
              <w:rPr>
                <w:rFonts w:hint="eastAsia"/>
              </w:rPr>
              <w:t>。</w:t>
            </w:r>
          </w:p>
          <w:p w:rsidR="007A036B" w:rsidRPr="00CC5886" w:rsidRDefault="007A036B" w:rsidP="00147275">
            <w:pPr>
              <w:rPr>
                <w:b/>
                <w:bCs/>
              </w:rPr>
            </w:pPr>
          </w:p>
        </w:tc>
      </w:tr>
      <w:tr w:rsidR="007A036B" w:rsidTr="00147275">
        <w:tc>
          <w:tcPr>
            <w:tcW w:w="8522" w:type="dxa"/>
          </w:tcPr>
          <w:p w:rsidR="007A036B" w:rsidRDefault="007A036B" w:rsidP="00147275">
            <w:pPr>
              <w:rPr>
                <w:b/>
                <w:bCs/>
              </w:rPr>
            </w:pPr>
            <w:r>
              <w:rPr>
                <w:rFonts w:hint="eastAsia"/>
                <w:b/>
                <w:bCs/>
              </w:rPr>
              <w:t>实验</w:t>
            </w:r>
            <w:r>
              <w:rPr>
                <w:rFonts w:hint="eastAsia"/>
                <w:b/>
                <w:bCs/>
              </w:rPr>
              <w:t>1</w:t>
            </w:r>
          </w:p>
          <w:p w:rsidR="007A036B" w:rsidRPr="00A7706F" w:rsidRDefault="007A036B" w:rsidP="00147275">
            <w:pPr>
              <w:rPr>
                <w:bCs/>
              </w:rPr>
            </w:pPr>
            <w:r w:rsidRPr="00A7706F">
              <w:rPr>
                <w:rFonts w:hint="eastAsia"/>
                <w:bCs/>
              </w:rPr>
              <w:t>//</w:t>
            </w:r>
            <w:r w:rsidRPr="00A7706F">
              <w:rPr>
                <w:rFonts w:hint="eastAsia"/>
                <w:bCs/>
              </w:rPr>
              <w:t>数据报方式。。。。不是字节流</w:t>
            </w:r>
          </w:p>
          <w:p w:rsidR="007A036B" w:rsidRPr="00A7706F" w:rsidRDefault="007A036B" w:rsidP="00147275">
            <w:pPr>
              <w:rPr>
                <w:bCs/>
              </w:rPr>
            </w:pPr>
            <w:r w:rsidRPr="00A7706F">
              <w:rPr>
                <w:rFonts w:hint="eastAsia"/>
                <w:bCs/>
              </w:rPr>
              <w:tab/>
              <w:t>//</w:t>
            </w:r>
            <w:r w:rsidRPr="00A7706F">
              <w:rPr>
                <w:rFonts w:hint="eastAsia"/>
                <w:bCs/>
              </w:rPr>
              <w:t>如果接受数据时，指定的缓冲区的大小，较小；</w:t>
            </w:r>
          </w:p>
          <w:p w:rsidR="007A036B" w:rsidRDefault="007A036B" w:rsidP="00147275">
            <w:pPr>
              <w:rPr>
                <w:bCs/>
              </w:rPr>
            </w:pPr>
            <w:r w:rsidRPr="00A7706F">
              <w:rPr>
                <w:rFonts w:hint="eastAsia"/>
                <w:bCs/>
              </w:rPr>
              <w:tab/>
              <w:t>//</w:t>
            </w:r>
            <w:r w:rsidRPr="00A7706F">
              <w:rPr>
                <w:rFonts w:hint="eastAsia"/>
                <w:bCs/>
              </w:rPr>
              <w:t>剩余部分将要截断，扔掉</w:t>
            </w:r>
          </w:p>
          <w:p w:rsidR="007A036B" w:rsidRPr="002F326D" w:rsidRDefault="007A036B" w:rsidP="00147275">
            <w:pPr>
              <w:rPr>
                <w:b/>
                <w:bCs/>
              </w:rPr>
            </w:pPr>
            <w:r w:rsidRPr="002F326D">
              <w:rPr>
                <w:rFonts w:hint="eastAsia"/>
                <w:b/>
                <w:bCs/>
              </w:rPr>
              <w:t>实验</w:t>
            </w:r>
            <w:r w:rsidRPr="002F326D">
              <w:rPr>
                <w:rFonts w:hint="eastAsia"/>
                <w:b/>
                <w:bCs/>
              </w:rPr>
              <w:t>2</w:t>
            </w:r>
            <w:r w:rsidRPr="002F326D">
              <w:rPr>
                <w:rFonts w:hint="eastAsia"/>
                <w:b/>
                <w:bCs/>
              </w:rPr>
              <w:t>：</w:t>
            </w:r>
          </w:p>
          <w:p w:rsidR="007A036B" w:rsidRDefault="007A036B" w:rsidP="00147275">
            <w:pPr>
              <w:rPr>
                <w:bCs/>
              </w:rPr>
            </w:pPr>
            <w:r w:rsidRPr="00D34444">
              <w:rPr>
                <w:rFonts w:hint="eastAsia"/>
                <w:bCs/>
              </w:rPr>
              <w:t>sendto</w:t>
            </w:r>
            <w:r w:rsidRPr="00D34444">
              <w:rPr>
                <w:rFonts w:hint="eastAsia"/>
                <w:bCs/>
              </w:rPr>
              <w:t>可以发送</w:t>
            </w:r>
            <w:r w:rsidRPr="00D34444">
              <w:rPr>
                <w:rFonts w:hint="eastAsia"/>
                <w:bCs/>
              </w:rPr>
              <w:t>0</w:t>
            </w:r>
            <w:r w:rsidRPr="00D34444">
              <w:rPr>
                <w:rFonts w:hint="eastAsia"/>
                <w:bCs/>
              </w:rPr>
              <w:t>包，只含头部。</w:t>
            </w:r>
          </w:p>
          <w:p w:rsidR="007A036B" w:rsidRPr="00D34444" w:rsidRDefault="007A036B" w:rsidP="00147275">
            <w:pPr>
              <w:rPr>
                <w:bCs/>
              </w:rPr>
            </w:pPr>
          </w:p>
        </w:tc>
      </w:tr>
    </w:tbl>
    <w:p w:rsidR="007A036B" w:rsidRPr="005148A2" w:rsidRDefault="007A036B" w:rsidP="007A036B"/>
    <w:p w:rsidR="00B036E7" w:rsidRPr="007A036B" w:rsidRDefault="00B036E7" w:rsidP="00B036E7"/>
    <w:p w:rsidR="00147275" w:rsidRDefault="00147275" w:rsidP="00147275">
      <w:pPr>
        <w:widowControl/>
        <w:jc w:val="left"/>
      </w:pPr>
    </w:p>
    <w:p w:rsidR="00147275" w:rsidRPr="00956CB3" w:rsidRDefault="00147275" w:rsidP="00147275">
      <w:pPr>
        <w:rPr>
          <w:sz w:val="30"/>
          <w:szCs w:val="30"/>
        </w:rPr>
      </w:pPr>
      <w:r>
        <w:rPr>
          <w:rFonts w:hint="eastAsia"/>
          <w:sz w:val="30"/>
          <w:szCs w:val="30"/>
        </w:rPr>
        <w:t>linux Socket-</w:t>
      </w:r>
      <w:r>
        <w:rPr>
          <w:rFonts w:hint="eastAsia"/>
          <w:sz w:val="30"/>
          <w:szCs w:val="30"/>
        </w:rPr>
        <w:t>应用</w:t>
      </w:r>
      <w:r w:rsidRPr="00956CB3">
        <w:rPr>
          <w:rFonts w:hint="eastAsia"/>
          <w:sz w:val="30"/>
          <w:szCs w:val="30"/>
        </w:rPr>
        <w:t>编程</w:t>
      </w:r>
      <w:r>
        <w:rPr>
          <w:rFonts w:hint="eastAsia"/>
          <w:sz w:val="30"/>
          <w:szCs w:val="30"/>
        </w:rPr>
        <w:t>-</w:t>
      </w:r>
      <w:r>
        <w:rPr>
          <w:rFonts w:hint="eastAsia"/>
          <w:sz w:val="30"/>
          <w:szCs w:val="30"/>
        </w:rPr>
        <w:t>理论概念</w:t>
      </w:r>
      <w:r>
        <w:rPr>
          <w:rFonts w:hint="eastAsia"/>
          <w:sz w:val="30"/>
          <w:szCs w:val="30"/>
        </w:rPr>
        <w:t>-</w:t>
      </w:r>
      <w:r w:rsidRPr="00956CB3">
        <w:rPr>
          <w:rFonts w:hint="eastAsia"/>
          <w:sz w:val="30"/>
          <w:szCs w:val="30"/>
        </w:rPr>
        <w:t>专题讲座</w:t>
      </w:r>
      <w:r w:rsidRPr="00956CB3">
        <w:rPr>
          <w:rFonts w:hint="eastAsia"/>
          <w:sz w:val="30"/>
          <w:szCs w:val="30"/>
        </w:rPr>
        <w:t xml:space="preserve"> </w:t>
      </w:r>
    </w:p>
    <w:p w:rsidR="00147275" w:rsidRPr="009D2A78" w:rsidRDefault="00147275" w:rsidP="00147275">
      <w:pPr>
        <w:pStyle w:val="3"/>
      </w:pPr>
      <w:r>
        <w:rPr>
          <w:rFonts w:hint="eastAsia"/>
        </w:rPr>
        <w:t>ISO</w:t>
      </w:r>
      <w:r>
        <w:rPr>
          <w:rFonts w:hint="eastAsia"/>
        </w:rPr>
        <w:t>的开放互联网模型（</w:t>
      </w:r>
      <w:r>
        <w:rPr>
          <w:rFonts w:hint="eastAsia"/>
        </w:rPr>
        <w:t>OSI</w:t>
      </w:r>
      <w:r>
        <w:rPr>
          <w:rFonts w:hint="eastAsia"/>
        </w:rPr>
        <w:t>）</w:t>
      </w:r>
    </w:p>
    <w:tbl>
      <w:tblPr>
        <w:tblStyle w:val="a5"/>
        <w:tblW w:w="0" w:type="auto"/>
        <w:tblLook w:val="04A0" w:firstRow="1" w:lastRow="0" w:firstColumn="1" w:lastColumn="0" w:noHBand="0" w:noVBand="1"/>
      </w:tblPr>
      <w:tblGrid>
        <w:gridCol w:w="8522"/>
      </w:tblGrid>
      <w:tr w:rsidR="00147275" w:rsidTr="00147275">
        <w:tc>
          <w:tcPr>
            <w:tcW w:w="8522" w:type="dxa"/>
          </w:tcPr>
          <w:p w:rsidR="00147275" w:rsidRDefault="00147275" w:rsidP="00147275">
            <w:pPr>
              <w:rPr>
                <w:b/>
                <w:bCs/>
              </w:rPr>
            </w:pPr>
            <w:r w:rsidRPr="00EC5B48">
              <w:rPr>
                <w:b/>
                <w:bCs/>
              </w:rPr>
              <w:t>TCP</w:t>
            </w:r>
            <w:r w:rsidRPr="00EC5B48">
              <w:rPr>
                <w:rFonts w:hint="eastAsia"/>
                <w:b/>
                <w:bCs/>
              </w:rPr>
              <w:t>回射客户</w:t>
            </w:r>
            <w:r w:rsidRPr="00EC5B48">
              <w:rPr>
                <w:b/>
                <w:bCs/>
              </w:rPr>
              <w:t>/</w:t>
            </w:r>
            <w:r w:rsidRPr="00EC5B48">
              <w:rPr>
                <w:rFonts w:hint="eastAsia"/>
                <w:b/>
                <w:bCs/>
              </w:rPr>
              <w:t>服务器</w:t>
            </w:r>
            <w:r>
              <w:rPr>
                <w:rFonts w:hint="eastAsia"/>
                <w:b/>
                <w:bCs/>
              </w:rPr>
              <w:t>模型总结</w:t>
            </w:r>
            <w:r>
              <w:rPr>
                <w:rFonts w:hint="eastAsia"/>
                <w:b/>
                <w:bCs/>
              </w:rPr>
              <w:t xml:space="preserve"> </w:t>
            </w:r>
          </w:p>
          <w:p w:rsidR="00147275" w:rsidRPr="00724217" w:rsidRDefault="00147275" w:rsidP="00657ADF">
            <w:pPr>
              <w:numPr>
                <w:ilvl w:val="0"/>
                <w:numId w:val="111"/>
              </w:numPr>
            </w:pPr>
            <w:r w:rsidRPr="00724217">
              <w:rPr>
                <w:rFonts w:hint="eastAsia"/>
              </w:rPr>
              <w:t>OSI</w:t>
            </w:r>
            <w:r w:rsidRPr="00724217">
              <w:rPr>
                <w:rFonts w:hint="eastAsia"/>
              </w:rPr>
              <w:t>（</w:t>
            </w:r>
            <w:r w:rsidRPr="00724217">
              <w:t>open system interconnection</w:t>
            </w:r>
            <w:r w:rsidRPr="00724217">
              <w:rPr>
                <w:rFonts w:hint="eastAsia"/>
              </w:rPr>
              <w:t>）开放系统互联模型是由</w:t>
            </w:r>
            <w:r w:rsidRPr="00724217">
              <w:t>ISO</w:t>
            </w:r>
            <w:r w:rsidRPr="00724217">
              <w:rPr>
                <w:rFonts w:hint="eastAsia"/>
              </w:rPr>
              <w:t>（</w:t>
            </w:r>
            <w:r w:rsidRPr="00724217">
              <w:t>International Organization for Standardization</w:t>
            </w:r>
            <w:r w:rsidRPr="00724217">
              <w:rPr>
                <w:rFonts w:hint="eastAsia"/>
              </w:rPr>
              <w:t>）国际标准化组织定义的网络分层模型，共七层。</w:t>
            </w:r>
          </w:p>
          <w:p w:rsidR="00147275" w:rsidRPr="00724217" w:rsidRDefault="00147275" w:rsidP="00147275">
            <w:r>
              <w:rPr>
                <w:rFonts w:hint="eastAsia"/>
              </w:rPr>
              <w:lastRenderedPageBreak/>
              <w:t xml:space="preserve">   </w:t>
            </w:r>
          </w:p>
          <w:p w:rsidR="00147275" w:rsidRDefault="00147275" w:rsidP="00147275">
            <w:r w:rsidRPr="00724217">
              <w:rPr>
                <w:noProof/>
              </w:rPr>
              <w:drawing>
                <wp:inline distT="0" distB="0" distL="0" distR="0" wp14:anchorId="1A468D6D" wp14:editId="1FAC4B84">
                  <wp:extent cx="4160323" cy="2345960"/>
                  <wp:effectExtent l="0" t="0" r="0" b="0"/>
                  <wp:docPr id="430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60323" cy="2345960"/>
                          </a:xfrm>
                          <a:prstGeom prst="rect">
                            <a:avLst/>
                          </a:prstGeom>
                          <a:noFill/>
                          <a:extLst/>
                        </pic:spPr>
                      </pic:pic>
                    </a:graphicData>
                  </a:graphic>
                </wp:inline>
              </w:drawing>
            </w:r>
          </w:p>
        </w:tc>
      </w:tr>
      <w:tr w:rsidR="00147275" w:rsidTr="00147275">
        <w:tc>
          <w:tcPr>
            <w:tcW w:w="8522" w:type="dxa"/>
          </w:tcPr>
          <w:p w:rsidR="00147275" w:rsidRPr="00A17D84" w:rsidRDefault="00147275" w:rsidP="00657ADF">
            <w:pPr>
              <w:numPr>
                <w:ilvl w:val="0"/>
                <w:numId w:val="112"/>
              </w:numPr>
              <w:rPr>
                <w:bCs/>
              </w:rPr>
            </w:pPr>
            <w:r w:rsidRPr="00A17D84">
              <w:rPr>
                <w:rFonts w:hint="eastAsia"/>
                <w:bCs/>
              </w:rPr>
              <w:lastRenderedPageBreak/>
              <w:t>物理层</w:t>
            </w:r>
            <w:r w:rsidRPr="00A17D84">
              <w:rPr>
                <w:rFonts w:hint="eastAsia"/>
                <w:bCs/>
              </w:rPr>
              <w:t>(Physical Layer)</w:t>
            </w:r>
            <w:r w:rsidRPr="00A17D84">
              <w:rPr>
                <w:rFonts w:hint="eastAsia"/>
                <w:bCs/>
              </w:rPr>
              <w:t>：物理层定义了所有电子及物理设备的规范，为上层的传输提供了一个物理介质，本层中数据传输的单位为比特（</w:t>
            </w:r>
            <w:r w:rsidRPr="00A17D84">
              <w:rPr>
                <w:rFonts w:hint="eastAsia"/>
                <w:bCs/>
              </w:rPr>
              <w:t>b</w:t>
            </w:r>
            <w:r w:rsidRPr="00A17D84">
              <w:rPr>
                <w:bCs/>
              </w:rPr>
              <w:t>it</w:t>
            </w:r>
            <w:r w:rsidRPr="00A17D84">
              <w:rPr>
                <w:rFonts w:hint="eastAsia"/>
                <w:bCs/>
              </w:rPr>
              <w:t>）。属于本层定义的规范有</w:t>
            </w:r>
            <w:r w:rsidRPr="00A17D84">
              <w:rPr>
                <w:rFonts w:hint="eastAsia"/>
                <w:bCs/>
              </w:rPr>
              <w:t>EIA/TIA RS-232</w:t>
            </w:r>
            <w:r w:rsidRPr="00A17D84">
              <w:rPr>
                <w:rFonts w:hint="eastAsia"/>
                <w:bCs/>
              </w:rPr>
              <w:t>、</w:t>
            </w:r>
            <w:r w:rsidRPr="00A17D84">
              <w:rPr>
                <w:rFonts w:hint="eastAsia"/>
                <w:bCs/>
              </w:rPr>
              <w:t>EIA/TIA RS-449</w:t>
            </w:r>
            <w:r w:rsidRPr="00A17D84">
              <w:rPr>
                <w:rFonts w:hint="eastAsia"/>
                <w:bCs/>
              </w:rPr>
              <w:t>、</w:t>
            </w:r>
            <w:r w:rsidRPr="00A17D84">
              <w:rPr>
                <w:rFonts w:hint="eastAsia"/>
                <w:bCs/>
              </w:rPr>
              <w:t>V.35</w:t>
            </w:r>
            <w:r w:rsidRPr="00A17D84">
              <w:rPr>
                <w:rFonts w:hint="eastAsia"/>
                <w:bCs/>
              </w:rPr>
              <w:t>、</w:t>
            </w:r>
            <w:r w:rsidRPr="00A17D84">
              <w:rPr>
                <w:rFonts w:hint="eastAsia"/>
                <w:bCs/>
              </w:rPr>
              <w:t>RJ-45</w:t>
            </w:r>
            <w:r w:rsidRPr="00A17D84">
              <w:rPr>
                <w:rFonts w:hint="eastAsia"/>
                <w:bCs/>
              </w:rPr>
              <w:t>等，实际使用中的设备如网卡等属于本层。</w:t>
            </w:r>
          </w:p>
          <w:p w:rsidR="00147275" w:rsidRPr="00A17D84" w:rsidRDefault="00147275" w:rsidP="00657ADF">
            <w:pPr>
              <w:numPr>
                <w:ilvl w:val="0"/>
                <w:numId w:val="112"/>
              </w:numPr>
              <w:rPr>
                <w:bCs/>
              </w:rPr>
            </w:pPr>
            <w:r w:rsidRPr="00A17D84">
              <w:rPr>
                <w:rFonts w:hint="eastAsia"/>
                <w:bCs/>
              </w:rPr>
              <w:t>数据链路层（</w:t>
            </w:r>
            <w:r w:rsidRPr="00A17D84">
              <w:rPr>
                <w:rFonts w:hint="eastAsia"/>
                <w:bCs/>
              </w:rPr>
              <w:t>Data Link Layer</w:t>
            </w:r>
            <w:r w:rsidRPr="00A17D84">
              <w:rPr>
                <w:rFonts w:hint="eastAsia"/>
                <w:bCs/>
              </w:rPr>
              <w:t>）：对物理层收到的比特流进行数据成帧。提供可靠的数据传输服务，实现无差错数据传输。在数据链路层中数据的单位为帧（</w:t>
            </w:r>
            <w:r w:rsidRPr="00A17D84">
              <w:rPr>
                <w:rFonts w:hint="eastAsia"/>
                <w:bCs/>
              </w:rPr>
              <w:t>frame</w:t>
            </w:r>
            <w:r w:rsidRPr="00A17D84">
              <w:rPr>
                <w:rFonts w:hint="eastAsia"/>
                <w:bCs/>
              </w:rPr>
              <w:t>）。属于本层定义的规范有</w:t>
            </w:r>
            <w:r w:rsidRPr="00A17D84">
              <w:rPr>
                <w:rFonts w:hint="eastAsia"/>
                <w:bCs/>
              </w:rPr>
              <w:t>SDLC</w:t>
            </w:r>
            <w:r w:rsidRPr="00A17D84">
              <w:rPr>
                <w:rFonts w:hint="eastAsia"/>
                <w:bCs/>
              </w:rPr>
              <w:t>、</w:t>
            </w:r>
            <w:r w:rsidRPr="00A17D84">
              <w:rPr>
                <w:rFonts w:hint="eastAsia"/>
                <w:bCs/>
              </w:rPr>
              <w:t>HDLC</w:t>
            </w:r>
            <w:r w:rsidRPr="00A17D84">
              <w:rPr>
                <w:rFonts w:hint="eastAsia"/>
                <w:bCs/>
              </w:rPr>
              <w:t>、</w:t>
            </w:r>
            <w:r w:rsidRPr="00A17D84">
              <w:rPr>
                <w:rFonts w:hint="eastAsia"/>
                <w:bCs/>
              </w:rPr>
              <w:t>PPP</w:t>
            </w:r>
            <w:r w:rsidRPr="00A17D84">
              <w:rPr>
                <w:rFonts w:hint="eastAsia"/>
                <w:bCs/>
              </w:rPr>
              <w:t>、</w:t>
            </w:r>
            <w:r w:rsidRPr="00A17D84">
              <w:rPr>
                <w:rFonts w:hint="eastAsia"/>
                <w:bCs/>
              </w:rPr>
              <w:t>STP</w:t>
            </w:r>
            <w:r w:rsidRPr="00A17D84">
              <w:rPr>
                <w:rFonts w:hint="eastAsia"/>
                <w:bCs/>
              </w:rPr>
              <w:t>、帧中继等，实际使用中的设备如</w:t>
            </w:r>
            <w:r w:rsidRPr="00A17D84">
              <w:rPr>
                <w:rFonts w:hint="eastAsia"/>
                <w:bCs/>
              </w:rPr>
              <w:t>switch</w:t>
            </w:r>
            <w:r w:rsidRPr="00A17D84">
              <w:rPr>
                <w:rFonts w:hint="eastAsia"/>
                <w:bCs/>
              </w:rPr>
              <w:t>交换机属于本层。</w:t>
            </w:r>
          </w:p>
          <w:p w:rsidR="00147275" w:rsidRPr="00A17D84" w:rsidRDefault="00147275" w:rsidP="00657ADF">
            <w:pPr>
              <w:numPr>
                <w:ilvl w:val="0"/>
                <w:numId w:val="112"/>
              </w:numPr>
              <w:rPr>
                <w:bCs/>
              </w:rPr>
            </w:pPr>
            <w:r w:rsidRPr="00A17D84">
              <w:rPr>
                <w:rFonts w:hint="eastAsia"/>
                <w:bCs/>
              </w:rPr>
              <w:t>网络层（</w:t>
            </w:r>
            <w:r w:rsidRPr="00A17D84">
              <w:rPr>
                <w:rFonts w:hint="eastAsia"/>
                <w:bCs/>
              </w:rPr>
              <w:t>Network Layer</w:t>
            </w:r>
            <w:r w:rsidRPr="00A17D84">
              <w:rPr>
                <w:rFonts w:hint="eastAsia"/>
                <w:bCs/>
              </w:rPr>
              <w:t>）：网络层负责将各个子网之间的数据进行路由选择，分组与重组。本层中数据传输的单位为数据包（</w:t>
            </w:r>
            <w:r w:rsidRPr="00A17D84">
              <w:rPr>
                <w:rFonts w:hint="eastAsia"/>
                <w:bCs/>
              </w:rPr>
              <w:t>packet</w:t>
            </w:r>
            <w:r w:rsidRPr="00A17D84">
              <w:rPr>
                <w:rFonts w:hint="eastAsia"/>
                <w:bCs/>
              </w:rPr>
              <w:t>）。属于本层定义的规范有</w:t>
            </w:r>
            <w:r w:rsidRPr="00A17D84">
              <w:rPr>
                <w:rFonts w:hint="eastAsia"/>
                <w:bCs/>
              </w:rPr>
              <w:t>IP</w:t>
            </w:r>
            <w:r w:rsidRPr="00A17D84">
              <w:rPr>
                <w:rFonts w:hint="eastAsia"/>
                <w:bCs/>
              </w:rPr>
              <w:t>、</w:t>
            </w:r>
            <w:r w:rsidRPr="00A17D84">
              <w:rPr>
                <w:rFonts w:hint="eastAsia"/>
                <w:bCs/>
              </w:rPr>
              <w:t>IPX</w:t>
            </w:r>
            <w:r w:rsidRPr="00A17D84">
              <w:rPr>
                <w:rFonts w:hint="eastAsia"/>
                <w:bCs/>
              </w:rPr>
              <w:t>、</w:t>
            </w:r>
            <w:r w:rsidRPr="00A17D84">
              <w:rPr>
                <w:rFonts w:hint="eastAsia"/>
                <w:bCs/>
              </w:rPr>
              <w:t>RIP</w:t>
            </w:r>
            <w:r w:rsidRPr="00A17D84">
              <w:rPr>
                <w:rFonts w:hint="eastAsia"/>
                <w:bCs/>
              </w:rPr>
              <w:t>、</w:t>
            </w:r>
            <w:r w:rsidRPr="00A17D84">
              <w:rPr>
                <w:rFonts w:hint="eastAsia"/>
                <w:bCs/>
              </w:rPr>
              <w:t>OSPF</w:t>
            </w:r>
            <w:r w:rsidRPr="00A17D84">
              <w:rPr>
                <w:rFonts w:hint="eastAsia"/>
                <w:bCs/>
              </w:rPr>
              <w:t>、</w:t>
            </w:r>
            <w:r w:rsidRPr="00A17D84">
              <w:rPr>
                <w:rFonts w:hint="eastAsia"/>
                <w:bCs/>
              </w:rPr>
              <w:t>ICMP</w:t>
            </w:r>
            <w:r w:rsidRPr="00A17D84">
              <w:rPr>
                <w:rFonts w:hint="eastAsia"/>
                <w:bCs/>
              </w:rPr>
              <w:t>、</w:t>
            </w:r>
            <w:r w:rsidRPr="00A17D84">
              <w:rPr>
                <w:rFonts w:hint="eastAsia"/>
                <w:bCs/>
              </w:rPr>
              <w:t>IGMP</w:t>
            </w:r>
            <w:r w:rsidRPr="00A17D84">
              <w:rPr>
                <w:rFonts w:hint="eastAsia"/>
                <w:bCs/>
              </w:rPr>
              <w:t>等。实际使用中的设备如路由器属于本层。</w:t>
            </w:r>
          </w:p>
        </w:tc>
      </w:tr>
      <w:tr w:rsidR="00147275" w:rsidTr="00147275">
        <w:tc>
          <w:tcPr>
            <w:tcW w:w="8522" w:type="dxa"/>
          </w:tcPr>
          <w:p w:rsidR="00147275" w:rsidRPr="00A17D84" w:rsidRDefault="00147275" w:rsidP="00657ADF">
            <w:pPr>
              <w:numPr>
                <w:ilvl w:val="0"/>
                <w:numId w:val="113"/>
              </w:numPr>
            </w:pPr>
            <w:r w:rsidRPr="00A17D84">
              <w:rPr>
                <w:rFonts w:hint="eastAsia"/>
              </w:rPr>
              <w:t>传输层（</w:t>
            </w:r>
            <w:r w:rsidRPr="00A17D84">
              <w:rPr>
                <w:rFonts w:hint="eastAsia"/>
              </w:rPr>
              <w:t>Transport Layer</w:t>
            </w:r>
            <w:r w:rsidRPr="00A17D84">
              <w:rPr>
                <w:rFonts w:hint="eastAsia"/>
              </w:rPr>
              <w:t>）：提供可靠的数据传输服务，它检测路由器丢弃的包，然后产生一个重传请求，能够将乱序收到的数据包重新排序。</w:t>
            </w:r>
          </w:p>
          <w:p w:rsidR="00147275" w:rsidRPr="00A17D84" w:rsidRDefault="00147275" w:rsidP="00657ADF">
            <w:pPr>
              <w:numPr>
                <w:ilvl w:val="0"/>
                <w:numId w:val="113"/>
              </w:numPr>
            </w:pPr>
            <w:r w:rsidRPr="00A17D84">
              <w:rPr>
                <w:rFonts w:hint="eastAsia"/>
              </w:rPr>
              <w:t>会话层（</w:t>
            </w:r>
            <w:r w:rsidRPr="00A17D84">
              <w:rPr>
                <w:rFonts w:hint="eastAsia"/>
              </w:rPr>
              <w:t>Session Layer</w:t>
            </w:r>
            <w:r w:rsidRPr="00A17D84">
              <w:rPr>
                <w:rFonts w:hint="eastAsia"/>
              </w:rPr>
              <w:t>）：管理主机之间会话过程，包括会话建立、终止和会话过程中的管理。</w:t>
            </w:r>
          </w:p>
          <w:p w:rsidR="00147275" w:rsidRPr="00A17D84" w:rsidRDefault="00147275" w:rsidP="00657ADF">
            <w:pPr>
              <w:numPr>
                <w:ilvl w:val="0"/>
                <w:numId w:val="113"/>
              </w:numPr>
            </w:pPr>
            <w:r w:rsidRPr="00A17D84">
              <w:rPr>
                <w:rFonts w:hint="eastAsia"/>
              </w:rPr>
              <w:t>表示层（</w:t>
            </w:r>
            <w:r w:rsidRPr="00A17D84">
              <w:rPr>
                <w:rFonts w:hint="eastAsia"/>
              </w:rPr>
              <w:t>Presentation Layer</w:t>
            </w:r>
            <w:r w:rsidRPr="00A17D84">
              <w:rPr>
                <w:rFonts w:hint="eastAsia"/>
              </w:rPr>
              <w:t>）：表示层对网络传输的数据进行变换，使得多个主机之间传送的信息能够互相理解，包括数据的压缩、加密、格式转换等。</w:t>
            </w:r>
          </w:p>
          <w:p w:rsidR="00147275" w:rsidRDefault="00147275" w:rsidP="00657ADF">
            <w:pPr>
              <w:numPr>
                <w:ilvl w:val="0"/>
                <w:numId w:val="113"/>
              </w:numPr>
            </w:pPr>
            <w:r w:rsidRPr="00A17D84">
              <w:rPr>
                <w:rFonts w:hint="eastAsia"/>
              </w:rPr>
              <w:t>应用层（</w:t>
            </w:r>
            <w:r w:rsidRPr="00A17D84">
              <w:rPr>
                <w:rFonts w:hint="eastAsia"/>
              </w:rPr>
              <w:t>Application Layer</w:t>
            </w:r>
            <w:r w:rsidRPr="00A17D84">
              <w:rPr>
                <w:rFonts w:hint="eastAsia"/>
              </w:rPr>
              <w:t>）：应用层与应用程序界面沟通，以达至展示给用户的目的。</w:t>
            </w:r>
            <w:r w:rsidRPr="00A17D84">
              <w:rPr>
                <w:rFonts w:hint="eastAsia"/>
              </w:rPr>
              <w:t xml:space="preserve"> </w:t>
            </w:r>
            <w:r w:rsidRPr="00A17D84">
              <w:rPr>
                <w:rFonts w:hint="eastAsia"/>
              </w:rPr>
              <w:t>在此常见的协定有</w:t>
            </w:r>
            <w:r w:rsidRPr="00A17D84">
              <w:rPr>
                <w:rFonts w:hint="eastAsia"/>
              </w:rPr>
              <w:t>: HTTP</w:t>
            </w:r>
            <w:r w:rsidRPr="00A17D84">
              <w:rPr>
                <w:rFonts w:hint="eastAsia"/>
              </w:rPr>
              <w:t>，</w:t>
            </w:r>
            <w:r w:rsidRPr="00A17D84">
              <w:rPr>
                <w:rFonts w:hint="eastAsia"/>
              </w:rPr>
              <w:t>HTTPS</w:t>
            </w:r>
            <w:r w:rsidRPr="00A17D84">
              <w:rPr>
                <w:rFonts w:hint="eastAsia"/>
              </w:rPr>
              <w:t>，</w:t>
            </w:r>
            <w:r w:rsidRPr="00A17D84">
              <w:rPr>
                <w:rFonts w:hint="eastAsia"/>
              </w:rPr>
              <w:t>FTP</w:t>
            </w:r>
            <w:r w:rsidRPr="00A17D84">
              <w:rPr>
                <w:rFonts w:hint="eastAsia"/>
              </w:rPr>
              <w:t>，</w:t>
            </w:r>
            <w:r w:rsidRPr="00A17D84">
              <w:rPr>
                <w:rFonts w:hint="eastAsia"/>
              </w:rPr>
              <w:t>TELNET</w:t>
            </w:r>
            <w:r w:rsidRPr="00A17D84">
              <w:rPr>
                <w:rFonts w:hint="eastAsia"/>
              </w:rPr>
              <w:t>，</w:t>
            </w:r>
            <w:r w:rsidRPr="00A17D84">
              <w:rPr>
                <w:rFonts w:hint="eastAsia"/>
              </w:rPr>
              <w:t>SSH</w:t>
            </w:r>
            <w:r w:rsidRPr="00A17D84">
              <w:rPr>
                <w:rFonts w:hint="eastAsia"/>
              </w:rPr>
              <w:t>，</w:t>
            </w:r>
            <w:r w:rsidRPr="00A17D84">
              <w:rPr>
                <w:rFonts w:hint="eastAsia"/>
              </w:rPr>
              <w:t>SMTP</w:t>
            </w:r>
            <w:r w:rsidRPr="00A17D84">
              <w:rPr>
                <w:rFonts w:hint="eastAsia"/>
              </w:rPr>
              <w:t>，</w:t>
            </w:r>
            <w:r w:rsidRPr="00A17D84">
              <w:rPr>
                <w:rFonts w:hint="eastAsia"/>
              </w:rPr>
              <w:t>POP3</w:t>
            </w:r>
            <w:r w:rsidRPr="00A17D84">
              <w:rPr>
                <w:rFonts w:hint="eastAsia"/>
              </w:rPr>
              <w:t>等</w:t>
            </w:r>
          </w:p>
          <w:p w:rsidR="00147275" w:rsidRPr="00A17D84" w:rsidRDefault="00147275" w:rsidP="00657ADF">
            <w:pPr>
              <w:numPr>
                <w:ilvl w:val="0"/>
                <w:numId w:val="113"/>
              </w:numPr>
            </w:pPr>
            <w:r w:rsidRPr="00761F18">
              <w:rPr>
                <w:rFonts w:hint="eastAsia"/>
                <w:color w:val="FF0000"/>
              </w:rPr>
              <w:t>结论：传输层能做差错控制。。对</w:t>
            </w:r>
            <w:r w:rsidRPr="00761F18">
              <w:rPr>
                <w:rFonts w:hint="eastAsia"/>
                <w:color w:val="FF0000"/>
              </w:rPr>
              <w:t>IP</w:t>
            </w:r>
            <w:r w:rsidRPr="00761F18">
              <w:rPr>
                <w:rFonts w:hint="eastAsia"/>
                <w:color w:val="FF0000"/>
              </w:rPr>
              <w:t>包进行排序</w:t>
            </w:r>
            <w:r>
              <w:rPr>
                <w:rFonts w:hint="eastAsia"/>
              </w:rPr>
              <w:t xml:space="preserve"> </w:t>
            </w:r>
            <w:r w:rsidRPr="00906A1A">
              <w:rPr>
                <w:rFonts w:hint="eastAsia"/>
                <w:color w:val="FF0000"/>
              </w:rPr>
              <w:t xml:space="preserve"> IP</w:t>
            </w:r>
            <w:r w:rsidRPr="00906A1A">
              <w:rPr>
                <w:rFonts w:hint="eastAsia"/>
                <w:color w:val="FF0000"/>
              </w:rPr>
              <w:t>路由</w:t>
            </w:r>
            <w:r>
              <w:rPr>
                <w:rFonts w:hint="eastAsia"/>
              </w:rPr>
              <w:t xml:space="preserve"> </w:t>
            </w:r>
          </w:p>
          <w:p w:rsidR="00147275" w:rsidRDefault="00147275" w:rsidP="00147275">
            <w:r w:rsidRPr="00A17D84">
              <w:rPr>
                <w:b/>
                <w:bCs/>
              </w:rPr>
              <w:t>OSI</w:t>
            </w:r>
            <w:r w:rsidRPr="00A17D84">
              <w:rPr>
                <w:rFonts w:hint="eastAsia"/>
                <w:b/>
                <w:bCs/>
              </w:rPr>
              <w:t>和邮件发送</w:t>
            </w:r>
          </w:p>
          <w:p w:rsidR="00147275" w:rsidRDefault="00147275" w:rsidP="00147275">
            <w:r w:rsidRPr="00A17D84">
              <w:rPr>
                <w:noProof/>
              </w:rPr>
              <w:lastRenderedPageBreak/>
              <w:drawing>
                <wp:inline distT="0" distB="0" distL="0" distR="0" wp14:anchorId="2FD9D448" wp14:editId="52B19304">
                  <wp:extent cx="4364047" cy="4459573"/>
                  <wp:effectExtent l="0" t="0" r="0" b="0"/>
                  <wp:docPr id="450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63040" cy="4458544"/>
                          </a:xfrm>
                          <a:prstGeom prst="rect">
                            <a:avLst/>
                          </a:prstGeom>
                          <a:noFill/>
                          <a:extLst/>
                        </pic:spPr>
                      </pic:pic>
                    </a:graphicData>
                  </a:graphic>
                </wp:inline>
              </w:drawing>
            </w:r>
          </w:p>
          <w:p w:rsidR="00147275" w:rsidRDefault="00147275" w:rsidP="00147275"/>
        </w:tc>
      </w:tr>
    </w:tbl>
    <w:p w:rsidR="00147275" w:rsidRDefault="00147275" w:rsidP="00147275"/>
    <w:p w:rsidR="00147275" w:rsidRDefault="00147275" w:rsidP="00147275">
      <w:pPr>
        <w:pStyle w:val="3"/>
      </w:pPr>
      <w:r w:rsidRPr="00A17D84">
        <w:rPr>
          <w:rFonts w:hint="eastAsia"/>
        </w:rPr>
        <w:t>TCP/IP</w:t>
      </w:r>
      <w:r w:rsidRPr="00A17D84">
        <w:rPr>
          <w:rFonts w:hint="eastAsia"/>
        </w:rPr>
        <w:t>四层模型</w:t>
      </w:r>
    </w:p>
    <w:tbl>
      <w:tblPr>
        <w:tblStyle w:val="a5"/>
        <w:tblW w:w="0" w:type="auto"/>
        <w:tblLook w:val="04A0" w:firstRow="1" w:lastRow="0" w:firstColumn="1" w:lastColumn="0" w:noHBand="0" w:noVBand="1"/>
      </w:tblPr>
      <w:tblGrid>
        <w:gridCol w:w="8522"/>
      </w:tblGrid>
      <w:tr w:rsidR="00147275" w:rsidTr="00147275">
        <w:tc>
          <w:tcPr>
            <w:tcW w:w="8522" w:type="dxa"/>
          </w:tcPr>
          <w:p w:rsidR="00147275" w:rsidRDefault="00147275" w:rsidP="00147275">
            <w:pPr>
              <w:rPr>
                <w:b/>
                <w:bCs/>
              </w:rPr>
            </w:pPr>
            <w:r w:rsidRPr="002D319C">
              <w:rPr>
                <w:rFonts w:hint="eastAsia"/>
                <w:b/>
                <w:bCs/>
              </w:rPr>
              <w:t>和</w:t>
            </w:r>
            <w:r w:rsidRPr="002D319C">
              <w:rPr>
                <w:b/>
                <w:bCs/>
              </w:rPr>
              <w:t>OSI</w:t>
            </w:r>
            <w:r w:rsidRPr="002D319C">
              <w:rPr>
                <w:rFonts w:hint="eastAsia"/>
                <w:b/>
                <w:bCs/>
              </w:rPr>
              <w:t>七层的不同</w:t>
            </w:r>
          </w:p>
          <w:p w:rsidR="00147275" w:rsidRDefault="00147275" w:rsidP="00147275">
            <w:pPr>
              <w:rPr>
                <w:b/>
                <w:bCs/>
              </w:rPr>
            </w:pPr>
            <w:r>
              <w:object w:dxaOrig="7511" w:dyaOrig="3346">
                <v:shape id="_x0000_i1046" type="#_x0000_t75" style="width:373.75pt;height:167.15pt" o:ole="">
                  <v:imagedata r:id="rId182" o:title=""/>
                </v:shape>
                <o:OLEObject Type="Embed" ProgID="PBrush" ShapeID="_x0000_i1046" DrawAspect="Content" ObjectID="_1533063465" r:id="rId183"/>
              </w:object>
            </w:r>
          </w:p>
          <w:p w:rsidR="00147275" w:rsidRDefault="00147275" w:rsidP="00147275">
            <w:pPr>
              <w:rPr>
                <w:b/>
                <w:bCs/>
              </w:rPr>
            </w:pPr>
            <w:r>
              <w:rPr>
                <w:rFonts w:hint="eastAsia"/>
                <w:b/>
                <w:bCs/>
              </w:rPr>
              <w:t>TCP/IP</w:t>
            </w:r>
            <w:r>
              <w:rPr>
                <w:rFonts w:hint="eastAsia"/>
                <w:b/>
                <w:bCs/>
              </w:rPr>
              <w:t>主要协议</w:t>
            </w:r>
          </w:p>
          <w:p w:rsidR="00147275" w:rsidRDefault="00147275" w:rsidP="00147275">
            <w:pPr>
              <w:rPr>
                <w:b/>
                <w:bCs/>
              </w:rPr>
            </w:pPr>
            <w:r w:rsidRPr="002D319C">
              <w:rPr>
                <w:b/>
                <w:bCs/>
                <w:noProof/>
              </w:rPr>
              <w:lastRenderedPageBreak/>
              <w:drawing>
                <wp:inline distT="0" distB="0" distL="0" distR="0" wp14:anchorId="0161D786" wp14:editId="2195E5B5">
                  <wp:extent cx="4377127" cy="3132944"/>
                  <wp:effectExtent l="0" t="0" r="4445" b="0"/>
                  <wp:docPr id="62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79761" cy="3134829"/>
                          </a:xfrm>
                          <a:prstGeom prst="rect">
                            <a:avLst/>
                          </a:prstGeom>
                          <a:noFill/>
                          <a:extLst/>
                        </pic:spPr>
                      </pic:pic>
                    </a:graphicData>
                  </a:graphic>
                </wp:inline>
              </w:drawing>
            </w:r>
          </w:p>
          <w:p w:rsidR="00147275" w:rsidRDefault="00147275" w:rsidP="00147275">
            <w:pPr>
              <w:rPr>
                <w:b/>
                <w:bCs/>
              </w:rPr>
            </w:pPr>
          </w:p>
          <w:p w:rsidR="00147275" w:rsidRDefault="00147275" w:rsidP="00147275">
            <w:pPr>
              <w:rPr>
                <w:b/>
                <w:bCs/>
              </w:rPr>
            </w:pPr>
            <w:r w:rsidRPr="002D319C">
              <w:rPr>
                <w:rFonts w:hint="eastAsia"/>
                <w:b/>
                <w:bCs/>
              </w:rPr>
              <w:t>运行</w:t>
            </w:r>
            <w:r w:rsidRPr="002D319C">
              <w:rPr>
                <w:b/>
                <w:bCs/>
              </w:rPr>
              <w:t>FTP</w:t>
            </w:r>
            <w:r w:rsidRPr="002D319C">
              <w:rPr>
                <w:rFonts w:hint="eastAsia"/>
                <w:b/>
                <w:bCs/>
              </w:rPr>
              <w:t>的两台主机</w:t>
            </w:r>
          </w:p>
          <w:p w:rsidR="00147275" w:rsidRDefault="00147275" w:rsidP="00147275">
            <w:pPr>
              <w:rPr>
                <w:b/>
                <w:bCs/>
              </w:rPr>
            </w:pPr>
            <w:r w:rsidRPr="002D319C">
              <w:rPr>
                <w:b/>
                <w:bCs/>
                <w:noProof/>
              </w:rPr>
              <w:drawing>
                <wp:inline distT="0" distB="0" distL="0" distR="0" wp14:anchorId="0E9A02CF" wp14:editId="456A8B10">
                  <wp:extent cx="4070819" cy="2518348"/>
                  <wp:effectExtent l="0" t="0" r="6350" b="0"/>
                  <wp:docPr id="56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4"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70819" cy="2518348"/>
                          </a:xfrm>
                          <a:prstGeom prst="rect">
                            <a:avLst/>
                          </a:prstGeom>
                          <a:noFill/>
                          <a:extLst/>
                        </pic:spPr>
                      </pic:pic>
                    </a:graphicData>
                  </a:graphic>
                </wp:inline>
              </w:drawing>
            </w:r>
          </w:p>
          <w:p w:rsidR="00147275" w:rsidRDefault="00147275" w:rsidP="00147275"/>
        </w:tc>
      </w:tr>
      <w:tr w:rsidR="00147275" w:rsidTr="00147275">
        <w:tc>
          <w:tcPr>
            <w:tcW w:w="8522" w:type="dxa"/>
          </w:tcPr>
          <w:p w:rsidR="00147275" w:rsidRDefault="00147275" w:rsidP="00147275">
            <w:pPr>
              <w:rPr>
                <w:b/>
                <w:bCs/>
              </w:rPr>
            </w:pPr>
            <w:r w:rsidRPr="002D319C">
              <w:rPr>
                <w:rFonts w:hint="eastAsia"/>
                <w:b/>
                <w:bCs/>
              </w:rPr>
              <w:lastRenderedPageBreak/>
              <w:t>通过路由器连接的网络</w:t>
            </w:r>
          </w:p>
          <w:p w:rsidR="00147275" w:rsidRDefault="00147275" w:rsidP="00147275">
            <w:pPr>
              <w:rPr>
                <w:b/>
                <w:bCs/>
              </w:rPr>
            </w:pPr>
            <w:r w:rsidRPr="002D319C">
              <w:rPr>
                <w:b/>
                <w:bCs/>
                <w:noProof/>
              </w:rPr>
              <w:lastRenderedPageBreak/>
              <w:drawing>
                <wp:inline distT="0" distB="0" distL="0" distR="0" wp14:anchorId="2365CE6D" wp14:editId="13ACF328">
                  <wp:extent cx="4439822" cy="3020518"/>
                  <wp:effectExtent l="0" t="0" r="0" b="8890"/>
                  <wp:docPr id="176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1"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39822" cy="3020518"/>
                          </a:xfrm>
                          <a:prstGeom prst="rect">
                            <a:avLst/>
                          </a:prstGeom>
                          <a:noFill/>
                          <a:ln>
                            <a:noFill/>
                          </a:ln>
                          <a:effectLst/>
                          <a:extLst/>
                        </pic:spPr>
                      </pic:pic>
                    </a:graphicData>
                  </a:graphic>
                </wp:inline>
              </w:drawing>
            </w:r>
          </w:p>
          <w:p w:rsidR="00147275" w:rsidRPr="004657C6" w:rsidRDefault="00147275" w:rsidP="00657ADF">
            <w:pPr>
              <w:numPr>
                <w:ilvl w:val="0"/>
                <w:numId w:val="115"/>
              </w:numPr>
              <w:rPr>
                <w:b/>
                <w:bCs/>
              </w:rPr>
            </w:pPr>
            <w:r w:rsidRPr="004657C6">
              <w:rPr>
                <w:rFonts w:hint="eastAsia"/>
                <w:b/>
                <w:bCs/>
              </w:rPr>
              <w:t>（对等通信、封装、分用、端口）</w:t>
            </w:r>
          </w:p>
          <w:p w:rsidR="00147275" w:rsidRDefault="00147275" w:rsidP="00147275">
            <w:pPr>
              <w:rPr>
                <w:b/>
                <w:bCs/>
              </w:rPr>
            </w:pPr>
            <w:r>
              <w:rPr>
                <w:rFonts w:hint="eastAsia"/>
                <w:b/>
                <w:bCs/>
              </w:rPr>
              <w:t>对等通讯</w:t>
            </w:r>
          </w:p>
          <w:p w:rsidR="00147275" w:rsidRDefault="00147275" w:rsidP="00147275">
            <w:r>
              <w:object w:dxaOrig="8852" w:dyaOrig="4023">
                <v:shape id="_x0000_i1047" type="#_x0000_t75" style="width:376.3pt;height:171.55pt" o:ole="">
                  <v:imagedata r:id="rId187" o:title=""/>
                </v:shape>
                <o:OLEObject Type="Embed" ProgID="PBrush" ShapeID="_x0000_i1047" DrawAspect="Content" ObjectID="_1533063466" r:id="rId188"/>
              </w:object>
            </w:r>
          </w:p>
          <w:p w:rsidR="00147275" w:rsidRDefault="00147275" w:rsidP="00147275"/>
          <w:p w:rsidR="00147275" w:rsidRDefault="00147275" w:rsidP="00147275">
            <w:pPr>
              <w:rPr>
                <w:b/>
                <w:bCs/>
              </w:rPr>
            </w:pPr>
            <w:r w:rsidRPr="00134226">
              <w:rPr>
                <w:rFonts w:hint="eastAsia"/>
                <w:b/>
                <w:bCs/>
              </w:rPr>
              <w:t>封装（</w:t>
            </w:r>
            <w:r w:rsidRPr="00134226">
              <w:rPr>
                <w:b/>
                <w:bCs/>
              </w:rPr>
              <w:t>Encapsulation</w:t>
            </w:r>
            <w:r w:rsidRPr="00134226">
              <w:rPr>
                <w:rFonts w:hint="eastAsia"/>
                <w:b/>
                <w:bCs/>
              </w:rPr>
              <w:t>）</w:t>
            </w:r>
          </w:p>
          <w:p w:rsidR="00147275" w:rsidRDefault="00147275" w:rsidP="00147275">
            <w:pPr>
              <w:rPr>
                <w:b/>
                <w:bCs/>
              </w:rPr>
            </w:pPr>
            <w:r w:rsidRPr="00134226">
              <w:rPr>
                <w:b/>
                <w:bCs/>
                <w:noProof/>
              </w:rPr>
              <w:lastRenderedPageBreak/>
              <w:drawing>
                <wp:inline distT="0" distB="0" distL="0" distR="0" wp14:anchorId="6CF90AEA" wp14:editId="2924947E">
                  <wp:extent cx="4838472" cy="3904938"/>
                  <wp:effectExtent l="0" t="0" r="635" b="635"/>
                  <wp:docPr id="58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3"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38472" cy="3904938"/>
                          </a:xfrm>
                          <a:prstGeom prst="rect">
                            <a:avLst/>
                          </a:prstGeom>
                          <a:noFill/>
                          <a:extLst/>
                        </pic:spPr>
                      </pic:pic>
                    </a:graphicData>
                  </a:graphic>
                </wp:inline>
              </w:drawing>
            </w:r>
          </w:p>
          <w:p w:rsidR="00147275" w:rsidRDefault="00147275" w:rsidP="00147275">
            <w:pPr>
              <w:rPr>
                <w:b/>
                <w:bCs/>
              </w:rPr>
            </w:pPr>
            <w:r w:rsidRPr="000B760D">
              <w:rPr>
                <w:rFonts w:hint="eastAsia"/>
                <w:b/>
                <w:bCs/>
              </w:rPr>
              <w:t>分用（</w:t>
            </w:r>
            <w:r w:rsidRPr="000B760D">
              <w:rPr>
                <w:b/>
                <w:bCs/>
              </w:rPr>
              <w:t>Demultiplexing</w:t>
            </w:r>
            <w:r>
              <w:rPr>
                <w:rFonts w:hint="eastAsia"/>
                <w:b/>
                <w:bCs/>
              </w:rPr>
              <w:t>,</w:t>
            </w:r>
            <w:r>
              <w:rPr>
                <w:rFonts w:hint="eastAsia"/>
                <w:b/>
                <w:bCs/>
              </w:rPr>
              <w:t>解封</w:t>
            </w:r>
            <w:r w:rsidRPr="000B760D">
              <w:rPr>
                <w:rFonts w:hint="eastAsia"/>
                <w:b/>
                <w:bCs/>
              </w:rPr>
              <w:t>）</w:t>
            </w:r>
          </w:p>
          <w:p w:rsidR="00147275" w:rsidRDefault="00147275" w:rsidP="00147275">
            <w:pPr>
              <w:rPr>
                <w:b/>
                <w:bCs/>
              </w:rPr>
            </w:pPr>
            <w:r w:rsidRPr="000B760D">
              <w:rPr>
                <w:b/>
                <w:bCs/>
                <w:noProof/>
              </w:rPr>
              <w:drawing>
                <wp:inline distT="0" distB="0" distL="0" distR="0" wp14:anchorId="7B616562" wp14:editId="627B68F8">
                  <wp:extent cx="4731295" cy="3185410"/>
                  <wp:effectExtent l="0" t="0" r="0" b="0"/>
                  <wp:docPr id="593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8"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31295" cy="3185410"/>
                          </a:xfrm>
                          <a:prstGeom prst="rect">
                            <a:avLst/>
                          </a:prstGeom>
                          <a:noFill/>
                          <a:extLst/>
                        </pic:spPr>
                      </pic:pic>
                    </a:graphicData>
                  </a:graphic>
                </wp:inline>
              </w:drawing>
            </w:r>
          </w:p>
          <w:p w:rsidR="00147275" w:rsidRDefault="00147275" w:rsidP="00147275">
            <w:pPr>
              <w:rPr>
                <w:b/>
                <w:bCs/>
              </w:rPr>
            </w:pPr>
            <w:r w:rsidRPr="008E36D8">
              <w:rPr>
                <w:rFonts w:hint="eastAsia"/>
                <w:b/>
                <w:bCs/>
              </w:rPr>
              <w:t>端口</w:t>
            </w:r>
          </w:p>
          <w:p w:rsidR="00147275" w:rsidRPr="008E36D8" w:rsidRDefault="00147275" w:rsidP="00657ADF">
            <w:pPr>
              <w:numPr>
                <w:ilvl w:val="0"/>
                <w:numId w:val="114"/>
              </w:numPr>
              <w:rPr>
                <w:bCs/>
              </w:rPr>
            </w:pPr>
            <w:r w:rsidRPr="008E36D8">
              <w:rPr>
                <w:rFonts w:hint="eastAsia"/>
                <w:bCs/>
              </w:rPr>
              <w:t>众所周知端口（</w:t>
            </w:r>
            <w:r w:rsidRPr="008E36D8">
              <w:rPr>
                <w:bCs/>
              </w:rPr>
              <w:t>Well Known Ports</w:t>
            </w:r>
            <w:r w:rsidRPr="008E36D8">
              <w:rPr>
                <w:rFonts w:hint="eastAsia"/>
                <w:bCs/>
              </w:rPr>
              <w:t>）：从</w:t>
            </w:r>
            <w:r w:rsidRPr="008E36D8">
              <w:rPr>
                <w:bCs/>
              </w:rPr>
              <w:t>0</w:t>
            </w:r>
            <w:r w:rsidRPr="008E36D8">
              <w:rPr>
                <w:rFonts w:hint="eastAsia"/>
                <w:bCs/>
              </w:rPr>
              <w:t>到</w:t>
            </w:r>
            <w:r w:rsidRPr="008E36D8">
              <w:rPr>
                <w:bCs/>
              </w:rPr>
              <w:t>1023</w:t>
            </w:r>
            <w:r w:rsidRPr="008E36D8">
              <w:rPr>
                <w:rFonts w:hint="eastAsia"/>
                <w:bCs/>
              </w:rPr>
              <w:t>，这些端口由</w:t>
            </w:r>
            <w:r w:rsidRPr="008E36D8">
              <w:rPr>
                <w:bCs/>
              </w:rPr>
              <w:t>IANA</w:t>
            </w:r>
            <w:r w:rsidRPr="008E36D8">
              <w:rPr>
                <w:rFonts w:hint="eastAsia"/>
                <w:bCs/>
              </w:rPr>
              <w:t>分配和控制它们紧密绑定于一些服务。通常这些端口的通讯明确表明了某种服务的协议。例如：</w:t>
            </w:r>
            <w:r w:rsidRPr="008E36D8">
              <w:rPr>
                <w:bCs/>
              </w:rPr>
              <w:t>21</w:t>
            </w:r>
            <w:r w:rsidRPr="008E36D8">
              <w:rPr>
                <w:rFonts w:hint="eastAsia"/>
                <w:bCs/>
              </w:rPr>
              <w:t>端口为</w:t>
            </w:r>
            <w:r w:rsidRPr="008E36D8">
              <w:rPr>
                <w:bCs/>
              </w:rPr>
              <w:t>ftp</w:t>
            </w:r>
            <w:r w:rsidRPr="008E36D8">
              <w:rPr>
                <w:rFonts w:hint="eastAsia"/>
                <w:bCs/>
              </w:rPr>
              <w:t>服务端口。</w:t>
            </w:r>
            <w:r w:rsidRPr="008E36D8">
              <w:rPr>
                <w:rFonts w:hint="eastAsia"/>
                <w:bCs/>
              </w:rPr>
              <w:t xml:space="preserve"> </w:t>
            </w:r>
          </w:p>
          <w:p w:rsidR="00147275" w:rsidRPr="008E36D8" w:rsidRDefault="00147275" w:rsidP="00657ADF">
            <w:pPr>
              <w:numPr>
                <w:ilvl w:val="0"/>
                <w:numId w:val="114"/>
              </w:numPr>
              <w:rPr>
                <w:bCs/>
              </w:rPr>
            </w:pPr>
            <w:r w:rsidRPr="008E36D8">
              <w:rPr>
                <w:rFonts w:hint="eastAsia"/>
                <w:bCs/>
              </w:rPr>
              <w:t>注册端口（</w:t>
            </w:r>
            <w:r w:rsidRPr="008E36D8">
              <w:rPr>
                <w:bCs/>
              </w:rPr>
              <w:t>Registered Ports</w:t>
            </w:r>
            <w:r w:rsidRPr="008E36D8">
              <w:rPr>
                <w:rFonts w:hint="eastAsia"/>
                <w:bCs/>
              </w:rPr>
              <w:t>）：从</w:t>
            </w:r>
            <w:r w:rsidRPr="008E36D8">
              <w:rPr>
                <w:bCs/>
              </w:rPr>
              <w:t>1024</w:t>
            </w:r>
            <w:r w:rsidRPr="008E36D8">
              <w:rPr>
                <w:rFonts w:hint="eastAsia"/>
                <w:bCs/>
              </w:rPr>
              <w:t>到</w:t>
            </w:r>
            <w:r w:rsidRPr="008E36D8">
              <w:rPr>
                <w:bCs/>
              </w:rPr>
              <w:t>49151</w:t>
            </w:r>
            <w:r w:rsidRPr="008E36D8">
              <w:rPr>
                <w:rFonts w:hint="eastAsia"/>
                <w:bCs/>
              </w:rPr>
              <w:t>。它些端口不受</w:t>
            </w:r>
            <w:r w:rsidRPr="008E36D8">
              <w:rPr>
                <w:bCs/>
              </w:rPr>
              <w:t>IANA</w:t>
            </w:r>
            <w:r w:rsidRPr="008E36D8">
              <w:rPr>
                <w:rFonts w:hint="eastAsia"/>
                <w:bCs/>
              </w:rPr>
              <w:t>控制，但由</w:t>
            </w:r>
            <w:r w:rsidRPr="008E36D8">
              <w:rPr>
                <w:bCs/>
              </w:rPr>
              <w:t>IANA</w:t>
            </w:r>
            <w:r w:rsidRPr="008E36D8">
              <w:rPr>
                <w:rFonts w:hint="eastAsia"/>
                <w:bCs/>
              </w:rPr>
              <w:t>登记并提供使用情况清单。它们松散地绑定于一些服务。也就是说有许多服务绑定</w:t>
            </w:r>
            <w:r w:rsidRPr="008E36D8">
              <w:rPr>
                <w:rFonts w:hint="eastAsia"/>
                <w:bCs/>
              </w:rPr>
              <w:lastRenderedPageBreak/>
              <w:t>于这些端口，这些端口同样用于许多其它目的。例如：</w:t>
            </w:r>
            <w:r w:rsidRPr="008E36D8">
              <w:rPr>
                <w:bCs/>
              </w:rPr>
              <w:t>1433 Microsoft SQL</w:t>
            </w:r>
            <w:r w:rsidRPr="008E36D8">
              <w:rPr>
                <w:rFonts w:hint="eastAsia"/>
                <w:bCs/>
              </w:rPr>
              <w:t>服务端口</w:t>
            </w:r>
          </w:p>
          <w:p w:rsidR="00147275" w:rsidRPr="002D319C" w:rsidRDefault="00147275" w:rsidP="00657ADF">
            <w:pPr>
              <w:numPr>
                <w:ilvl w:val="0"/>
                <w:numId w:val="114"/>
              </w:numPr>
              <w:rPr>
                <w:b/>
                <w:bCs/>
              </w:rPr>
            </w:pPr>
            <w:r w:rsidRPr="008E36D8">
              <w:rPr>
                <w:rFonts w:hint="eastAsia"/>
                <w:bCs/>
              </w:rPr>
              <w:t>动态或私有端口（</w:t>
            </w:r>
            <w:r w:rsidRPr="008E36D8">
              <w:rPr>
                <w:bCs/>
              </w:rPr>
              <w:t>Dynamic or Private Ports</w:t>
            </w:r>
            <w:r w:rsidRPr="008E36D8">
              <w:rPr>
                <w:rFonts w:hint="eastAsia"/>
                <w:bCs/>
              </w:rPr>
              <w:t>）：从</w:t>
            </w:r>
            <w:r w:rsidRPr="008E36D8">
              <w:rPr>
                <w:bCs/>
              </w:rPr>
              <w:t>49152</w:t>
            </w:r>
            <w:r w:rsidRPr="008E36D8">
              <w:rPr>
                <w:rFonts w:hint="eastAsia"/>
                <w:bCs/>
              </w:rPr>
              <w:t>到</w:t>
            </w:r>
            <w:r w:rsidRPr="008E36D8">
              <w:rPr>
                <w:bCs/>
              </w:rPr>
              <w:t>65535</w:t>
            </w:r>
            <w:r w:rsidRPr="008E36D8">
              <w:rPr>
                <w:rFonts w:hint="eastAsia"/>
                <w:bCs/>
              </w:rPr>
              <w:t>。</w:t>
            </w:r>
            <w:r w:rsidRPr="008E36D8">
              <w:rPr>
                <w:bCs/>
              </w:rPr>
              <w:t>IANA</w:t>
            </w:r>
            <w:r w:rsidRPr="008E36D8">
              <w:rPr>
                <w:rFonts w:hint="eastAsia"/>
                <w:bCs/>
              </w:rPr>
              <w:t>不管这些端口。实际上，机器通常从</w:t>
            </w:r>
            <w:r w:rsidRPr="008E36D8">
              <w:rPr>
                <w:bCs/>
              </w:rPr>
              <w:t>1024</w:t>
            </w:r>
            <w:r w:rsidRPr="008E36D8">
              <w:rPr>
                <w:rFonts w:hint="eastAsia"/>
                <w:bCs/>
              </w:rPr>
              <w:t>起分配动态端口。但也有例外：</w:t>
            </w:r>
            <w:r w:rsidRPr="008E36D8">
              <w:rPr>
                <w:bCs/>
              </w:rPr>
              <w:t>SUN</w:t>
            </w:r>
            <w:r w:rsidRPr="008E36D8">
              <w:rPr>
                <w:rFonts w:hint="eastAsia"/>
                <w:bCs/>
              </w:rPr>
              <w:t>的</w:t>
            </w:r>
            <w:r w:rsidRPr="008E36D8">
              <w:rPr>
                <w:bCs/>
              </w:rPr>
              <w:t>RPC</w:t>
            </w:r>
            <w:r w:rsidRPr="008E36D8">
              <w:rPr>
                <w:rFonts w:hint="eastAsia"/>
                <w:bCs/>
              </w:rPr>
              <w:t>端口从</w:t>
            </w:r>
            <w:r w:rsidRPr="008E36D8">
              <w:rPr>
                <w:bCs/>
              </w:rPr>
              <w:t>32768</w:t>
            </w:r>
            <w:r w:rsidRPr="008E36D8">
              <w:rPr>
                <w:rFonts w:hint="eastAsia"/>
                <w:bCs/>
              </w:rPr>
              <w:t>开始。</w:t>
            </w:r>
          </w:p>
        </w:tc>
      </w:tr>
    </w:tbl>
    <w:p w:rsidR="00147275" w:rsidRDefault="00147275" w:rsidP="00147275"/>
    <w:p w:rsidR="00147275" w:rsidRDefault="00147275" w:rsidP="00147275">
      <w:pPr>
        <w:pStyle w:val="3"/>
      </w:pPr>
      <w:r>
        <w:rPr>
          <w:rFonts w:hint="eastAsia"/>
        </w:rPr>
        <w:t>TCP/IP</w:t>
      </w:r>
      <w:r>
        <w:rPr>
          <w:rFonts w:hint="eastAsia"/>
        </w:rPr>
        <w:t>各层报文</w:t>
      </w:r>
    </w:p>
    <w:p w:rsidR="00147275" w:rsidRDefault="00147275" w:rsidP="00147275">
      <w:pPr>
        <w:pStyle w:val="4"/>
      </w:pPr>
      <w:r>
        <w:rPr>
          <w:rFonts w:hint="eastAsia"/>
        </w:rPr>
        <w:t>以太网帧格式</w:t>
      </w:r>
    </w:p>
    <w:tbl>
      <w:tblPr>
        <w:tblStyle w:val="a5"/>
        <w:tblW w:w="0" w:type="auto"/>
        <w:tblLook w:val="04A0" w:firstRow="1" w:lastRow="0" w:firstColumn="1" w:lastColumn="0" w:noHBand="0" w:noVBand="1"/>
      </w:tblPr>
      <w:tblGrid>
        <w:gridCol w:w="8522"/>
      </w:tblGrid>
      <w:tr w:rsidR="00147275" w:rsidTr="00147275">
        <w:tc>
          <w:tcPr>
            <w:tcW w:w="8522" w:type="dxa"/>
          </w:tcPr>
          <w:p w:rsidR="00147275" w:rsidRDefault="00147275" w:rsidP="00147275">
            <w:r w:rsidRPr="00E53A89">
              <w:rPr>
                <w:noProof/>
              </w:rPr>
              <w:drawing>
                <wp:inline distT="0" distB="0" distL="0" distR="0" wp14:anchorId="3376E26A" wp14:editId="72D8BAB2">
                  <wp:extent cx="4704132" cy="2211050"/>
                  <wp:effectExtent l="0" t="0" r="1270" b="0"/>
                  <wp:docPr id="1884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9"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05535" cy="2211710"/>
                          </a:xfrm>
                          <a:prstGeom prst="rect">
                            <a:avLst/>
                          </a:prstGeom>
                          <a:noFill/>
                          <a:ln>
                            <a:noFill/>
                          </a:ln>
                          <a:effectLst/>
                          <a:extLst/>
                        </pic:spPr>
                      </pic:pic>
                    </a:graphicData>
                  </a:graphic>
                </wp:inline>
              </w:drawing>
            </w:r>
          </w:p>
          <w:p w:rsidR="00147275" w:rsidRDefault="00147275" w:rsidP="00147275"/>
          <w:p w:rsidR="00147275" w:rsidRDefault="00147275" w:rsidP="00147275">
            <w:r>
              <w:rPr>
                <w:rFonts w:hint="eastAsia"/>
              </w:rPr>
              <w:t>说明</w:t>
            </w:r>
            <w:r>
              <w:rPr>
                <w:rFonts w:hint="eastAsia"/>
              </w:rPr>
              <w:t>1</w:t>
            </w:r>
            <w:r>
              <w:rPr>
                <w:rFonts w:hint="eastAsia"/>
              </w:rPr>
              <w:t>：链路层数据包，称为以太网帧。</w:t>
            </w:r>
          </w:p>
          <w:p w:rsidR="00147275" w:rsidRDefault="00147275" w:rsidP="00147275">
            <w:r>
              <w:rPr>
                <w:rFonts w:hint="eastAsia"/>
              </w:rPr>
              <w:t>说明</w:t>
            </w:r>
            <w:r>
              <w:rPr>
                <w:rFonts w:hint="eastAsia"/>
              </w:rPr>
              <w:t>2</w:t>
            </w:r>
            <w:r>
              <w:rPr>
                <w:rFonts w:hint="eastAsia"/>
              </w:rPr>
              <w:t>：链路层不识别</w:t>
            </w:r>
            <w:r>
              <w:rPr>
                <w:rFonts w:hint="eastAsia"/>
              </w:rPr>
              <w:t>IP</w:t>
            </w:r>
            <w:r>
              <w:rPr>
                <w:rFonts w:hint="eastAsia"/>
              </w:rPr>
              <w:t>地址（逻辑地址，公网</w:t>
            </w:r>
            <w:r>
              <w:rPr>
                <w:rFonts w:hint="eastAsia"/>
              </w:rPr>
              <w:t>IP</w:t>
            </w:r>
            <w:r>
              <w:rPr>
                <w:rFonts w:hint="eastAsia"/>
              </w:rPr>
              <w:t>），链路层识别物理网卡</w:t>
            </w:r>
            <w:r>
              <w:rPr>
                <w:rFonts w:hint="eastAsia"/>
              </w:rPr>
              <w:t>MAC</w:t>
            </w:r>
            <w:r>
              <w:rPr>
                <w:rFonts w:hint="eastAsia"/>
              </w:rPr>
              <w:t>地址。</w:t>
            </w:r>
          </w:p>
          <w:p w:rsidR="00147275" w:rsidRDefault="00147275" w:rsidP="00147275">
            <w:r>
              <w:rPr>
                <w:rFonts w:hint="eastAsia"/>
              </w:rPr>
              <w:t>说明</w:t>
            </w:r>
            <w:r>
              <w:rPr>
                <w:rFonts w:hint="eastAsia"/>
              </w:rPr>
              <w:t>3</w:t>
            </w:r>
            <w:r>
              <w:rPr>
                <w:rFonts w:hint="eastAsia"/>
              </w:rPr>
              <w:t>：需要根据</w:t>
            </w:r>
            <w:r>
              <w:rPr>
                <w:rFonts w:hint="eastAsia"/>
              </w:rPr>
              <w:t>IP</w:t>
            </w:r>
            <w:r>
              <w:rPr>
                <w:rFonts w:hint="eastAsia"/>
              </w:rPr>
              <w:t>地址找到对方的</w:t>
            </w:r>
            <w:r>
              <w:rPr>
                <w:rFonts w:hint="eastAsia"/>
              </w:rPr>
              <w:t>MAC</w:t>
            </w:r>
            <w:r>
              <w:rPr>
                <w:rFonts w:hint="eastAsia"/>
              </w:rPr>
              <w:t>地址。这个过程称为：地址解析，也就是</w:t>
            </w:r>
            <w:r>
              <w:rPr>
                <w:rFonts w:hint="eastAsia"/>
              </w:rPr>
              <w:t>ARP</w:t>
            </w:r>
            <w:r>
              <w:rPr>
                <w:rFonts w:hint="eastAsia"/>
              </w:rPr>
              <w:t>协议。（</w:t>
            </w:r>
            <w:r>
              <w:rPr>
                <w:rFonts w:hint="eastAsia"/>
              </w:rPr>
              <w:t>MAC</w:t>
            </w:r>
            <w:r>
              <w:t>—</w:t>
            </w:r>
            <w:r>
              <w:rPr>
                <w:rFonts w:hint="eastAsia"/>
              </w:rPr>
              <w:t>）</w:t>
            </w:r>
            <w:r>
              <w:rPr>
                <w:rFonts w:hint="eastAsia"/>
              </w:rPr>
              <w:t>IP</w:t>
            </w:r>
            <w:r>
              <w:rPr>
                <w:rFonts w:hint="eastAsia"/>
              </w:rPr>
              <w:t>地址方向地址解析</w:t>
            </w:r>
            <w:r>
              <w:rPr>
                <w:rFonts w:hint="eastAsia"/>
              </w:rPr>
              <w:t xml:space="preserve"> RARP</w:t>
            </w:r>
            <w:r>
              <w:rPr>
                <w:rFonts w:hint="eastAsia"/>
              </w:rPr>
              <w:t>）。</w:t>
            </w:r>
          </w:p>
          <w:p w:rsidR="00147275" w:rsidRDefault="00147275" w:rsidP="00147275">
            <w:r>
              <w:rPr>
                <w:rFonts w:hint="eastAsia"/>
              </w:rPr>
              <w:t>说明</w:t>
            </w:r>
            <w:r>
              <w:rPr>
                <w:rFonts w:hint="eastAsia"/>
              </w:rPr>
              <w:t>4</w:t>
            </w:r>
            <w:r>
              <w:rPr>
                <w:rFonts w:hint="eastAsia"/>
              </w:rPr>
              <w:t>：应用层根据对等方的</w:t>
            </w:r>
            <w:r>
              <w:rPr>
                <w:rFonts w:hint="eastAsia"/>
              </w:rPr>
              <w:t>IP</w:t>
            </w:r>
            <w:r>
              <w:rPr>
                <w:rFonts w:hint="eastAsia"/>
              </w:rPr>
              <w:t>地址进行通讯，在数据封装过程中，链路层有需要目的地址的</w:t>
            </w:r>
            <w:r>
              <w:rPr>
                <w:rFonts w:hint="eastAsia"/>
              </w:rPr>
              <w:t>MAC</w:t>
            </w:r>
            <w:r>
              <w:rPr>
                <w:rFonts w:hint="eastAsia"/>
              </w:rPr>
              <w:t>网卡地址？怎么样解决这个问题？</w:t>
            </w:r>
            <w:r>
              <w:rPr>
                <w:rFonts w:hint="eastAsia"/>
              </w:rPr>
              <w:t xml:space="preserve"> </w:t>
            </w:r>
            <w:r>
              <w:rPr>
                <w:rFonts w:hint="eastAsia"/>
              </w:rPr>
              <w:t>需要将</w:t>
            </w:r>
            <w:r>
              <w:rPr>
                <w:rFonts w:hint="eastAsia"/>
              </w:rPr>
              <w:t>IP</w:t>
            </w:r>
            <w:r>
              <w:rPr>
                <w:rFonts w:hint="eastAsia"/>
              </w:rPr>
              <w:t>地址转换成</w:t>
            </w:r>
            <w:r>
              <w:rPr>
                <w:rFonts w:hint="eastAsia"/>
              </w:rPr>
              <w:t>MAC</w:t>
            </w:r>
            <w:r>
              <w:rPr>
                <w:rFonts w:hint="eastAsia"/>
              </w:rPr>
              <w:t>地址，也就是地址解析。</w:t>
            </w:r>
          </w:p>
          <w:p w:rsidR="00147275" w:rsidRDefault="00147275" w:rsidP="00147275"/>
          <w:p w:rsidR="00147275" w:rsidRDefault="00147275" w:rsidP="00147275">
            <w:r w:rsidRPr="0021109C">
              <w:rPr>
                <w:noProof/>
              </w:rPr>
              <w:drawing>
                <wp:inline distT="0" distB="0" distL="0" distR="0" wp14:anchorId="7F7F35B9" wp14:editId="4E3CEC2C">
                  <wp:extent cx="4834327" cy="1281880"/>
                  <wp:effectExtent l="0" t="0" r="4445" b="0"/>
                  <wp:docPr id="624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9"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36784" cy="1282531"/>
                          </a:xfrm>
                          <a:prstGeom prst="rect">
                            <a:avLst/>
                          </a:prstGeom>
                          <a:noFill/>
                          <a:extLst/>
                        </pic:spPr>
                      </pic:pic>
                    </a:graphicData>
                  </a:graphic>
                </wp:inline>
              </w:drawing>
            </w:r>
          </w:p>
        </w:tc>
      </w:tr>
      <w:tr w:rsidR="00147275" w:rsidTr="00147275">
        <w:tc>
          <w:tcPr>
            <w:tcW w:w="8522" w:type="dxa"/>
          </w:tcPr>
          <w:p w:rsidR="00147275" w:rsidRDefault="00147275" w:rsidP="00147275">
            <w:r>
              <w:rPr>
                <w:rFonts w:hint="eastAsia"/>
              </w:rPr>
              <w:t>ARP</w:t>
            </w:r>
            <w:r>
              <w:rPr>
                <w:rFonts w:hint="eastAsia"/>
              </w:rPr>
              <w:t>地址解析协议</w:t>
            </w:r>
            <w:r>
              <w:rPr>
                <w:rFonts w:hint="eastAsia"/>
              </w:rPr>
              <w:t xml:space="preserve"> </w:t>
            </w:r>
          </w:p>
          <w:p w:rsidR="00147275" w:rsidRDefault="00147275" w:rsidP="00147275">
            <w:r>
              <w:object w:dxaOrig="10828" w:dyaOrig="4885">
                <v:shape id="_x0000_i1048" type="#_x0000_t75" style="width:415.1pt;height:187.85pt" o:ole="">
                  <v:imagedata r:id="rId193" o:title=""/>
                </v:shape>
                <o:OLEObject Type="Embed" ProgID="PBrush" ShapeID="_x0000_i1048" DrawAspect="Content" ObjectID="_1533063467" r:id="rId194"/>
              </w:object>
            </w:r>
          </w:p>
        </w:tc>
      </w:tr>
      <w:tr w:rsidR="00147275" w:rsidTr="00147275">
        <w:tc>
          <w:tcPr>
            <w:tcW w:w="8522" w:type="dxa"/>
          </w:tcPr>
          <w:p w:rsidR="00147275" w:rsidRDefault="00147275" w:rsidP="00147275">
            <w:r w:rsidRPr="00CC42B3">
              <w:rPr>
                <w:noProof/>
              </w:rPr>
              <w:lastRenderedPageBreak/>
              <w:drawing>
                <wp:inline distT="0" distB="0" distL="0" distR="0" wp14:anchorId="123D3877" wp14:editId="51ABF6F6">
                  <wp:extent cx="4759377" cy="4759377"/>
                  <wp:effectExtent l="0" t="0" r="3175" b="3175"/>
                  <wp:docPr id="716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6"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59377" cy="4759377"/>
                          </a:xfrm>
                          <a:prstGeom prst="rect">
                            <a:avLst/>
                          </a:prstGeom>
                          <a:noFill/>
                          <a:extLst/>
                        </pic:spPr>
                      </pic:pic>
                    </a:graphicData>
                  </a:graphic>
                </wp:inline>
              </w:drawing>
            </w:r>
          </w:p>
        </w:tc>
      </w:tr>
    </w:tbl>
    <w:p w:rsidR="00147275" w:rsidRDefault="00147275" w:rsidP="00147275">
      <w:pPr>
        <w:pStyle w:val="4"/>
      </w:pPr>
      <w:r>
        <w:rPr>
          <w:rFonts w:hint="eastAsia"/>
        </w:rPr>
        <w:t>以太网的</w:t>
      </w:r>
      <w:r>
        <w:rPr>
          <w:rFonts w:hint="eastAsia"/>
        </w:rPr>
        <w:t>MTU</w:t>
      </w:r>
      <w:r>
        <w:rPr>
          <w:rFonts w:hint="eastAsia"/>
        </w:rPr>
        <w:t>和路径</w:t>
      </w:r>
      <w:r>
        <w:rPr>
          <w:rFonts w:hint="eastAsia"/>
        </w:rPr>
        <w:t xml:space="preserve">MTU </w:t>
      </w:r>
    </w:p>
    <w:tbl>
      <w:tblPr>
        <w:tblStyle w:val="a5"/>
        <w:tblW w:w="0" w:type="auto"/>
        <w:tblLook w:val="04A0" w:firstRow="1" w:lastRow="0" w:firstColumn="1" w:lastColumn="0" w:noHBand="0" w:noVBand="1"/>
      </w:tblPr>
      <w:tblGrid>
        <w:gridCol w:w="8522"/>
      </w:tblGrid>
      <w:tr w:rsidR="00147275" w:rsidTr="00147275">
        <w:tc>
          <w:tcPr>
            <w:tcW w:w="8522" w:type="dxa"/>
          </w:tcPr>
          <w:p w:rsidR="00147275" w:rsidRDefault="00147275" w:rsidP="00147275">
            <w:r>
              <w:rPr>
                <w:rFonts w:hint="eastAsia"/>
              </w:rPr>
              <w:t>以太网</w:t>
            </w:r>
            <w:r>
              <w:rPr>
                <w:rFonts w:hint="eastAsia"/>
              </w:rPr>
              <w:t>MTU</w:t>
            </w:r>
          </w:p>
          <w:p w:rsidR="00147275" w:rsidRPr="0021109C" w:rsidRDefault="00147275" w:rsidP="00657ADF">
            <w:pPr>
              <w:numPr>
                <w:ilvl w:val="0"/>
                <w:numId w:val="116"/>
              </w:numPr>
            </w:pPr>
            <w:r w:rsidRPr="0021109C">
              <w:rPr>
                <w:rFonts w:hint="eastAsia"/>
              </w:rPr>
              <w:t>以太网和</w:t>
            </w:r>
            <w:r w:rsidRPr="0021109C">
              <w:rPr>
                <w:rFonts w:hint="eastAsia"/>
              </w:rPr>
              <w:t>IEEE 802.3</w:t>
            </w:r>
            <w:r w:rsidRPr="0021109C">
              <w:rPr>
                <w:rFonts w:hint="eastAsia"/>
              </w:rPr>
              <w:t>对数据帧的长度都有限制，其最大值分别是</w:t>
            </w:r>
            <w:r w:rsidRPr="0021109C">
              <w:rPr>
                <w:rFonts w:hint="eastAsia"/>
              </w:rPr>
              <w:t>1500</w:t>
            </w:r>
            <w:r w:rsidRPr="0021109C">
              <w:rPr>
                <w:rFonts w:hint="eastAsia"/>
              </w:rPr>
              <w:t>和</w:t>
            </w:r>
            <w:r w:rsidRPr="0021109C">
              <w:rPr>
                <w:rFonts w:hint="eastAsia"/>
              </w:rPr>
              <w:t>1492</w:t>
            </w:r>
            <w:r w:rsidRPr="0021109C">
              <w:rPr>
                <w:rFonts w:hint="eastAsia"/>
              </w:rPr>
              <w:t>字节，</w:t>
            </w:r>
            <w:r w:rsidRPr="0021109C">
              <w:rPr>
                <w:rFonts w:hint="eastAsia"/>
              </w:rPr>
              <w:lastRenderedPageBreak/>
              <w:t>将这个限制称作最大传输单元（</w:t>
            </w:r>
            <w:r w:rsidRPr="0021109C">
              <w:rPr>
                <w:rFonts w:hint="eastAsia"/>
              </w:rPr>
              <w:t>MTU</w:t>
            </w:r>
            <w:r w:rsidRPr="0021109C">
              <w:rPr>
                <w:rFonts w:hint="eastAsia"/>
              </w:rPr>
              <w:t>，</w:t>
            </w:r>
            <w:r w:rsidRPr="0021109C">
              <w:t>Maximum Transmission Unit</w:t>
            </w:r>
            <w:r w:rsidRPr="0021109C">
              <w:rPr>
                <w:rFonts w:hint="eastAsia"/>
              </w:rPr>
              <w:t>）</w:t>
            </w:r>
          </w:p>
          <w:p w:rsidR="00147275" w:rsidRPr="0021109C" w:rsidRDefault="00147275" w:rsidP="00657ADF">
            <w:pPr>
              <w:numPr>
                <w:ilvl w:val="0"/>
                <w:numId w:val="116"/>
              </w:numPr>
            </w:pPr>
            <w:r w:rsidRPr="0021109C">
              <w:rPr>
                <w:rFonts w:hint="eastAsia"/>
              </w:rPr>
              <w:t>如果</w:t>
            </w:r>
            <w:r w:rsidRPr="0021109C">
              <w:t>IP</w:t>
            </w:r>
            <w:r w:rsidRPr="0021109C">
              <w:rPr>
                <w:rFonts w:hint="eastAsia"/>
              </w:rPr>
              <w:t>层有一个数据报要传，而且数据的长度比链路层的</w:t>
            </w:r>
            <w:r w:rsidRPr="0021109C">
              <w:t>MTU</w:t>
            </w:r>
            <w:r w:rsidRPr="0021109C">
              <w:rPr>
                <w:rFonts w:hint="eastAsia"/>
              </w:rPr>
              <w:t>还大，那么</w:t>
            </w:r>
            <w:r w:rsidRPr="0021109C">
              <w:t>IP</w:t>
            </w:r>
            <w:r w:rsidRPr="0021109C">
              <w:rPr>
                <w:rFonts w:hint="eastAsia"/>
              </w:rPr>
              <w:t>层就要进行分片（</w:t>
            </w:r>
            <w:r w:rsidRPr="0021109C">
              <w:t>Fragmentation</w:t>
            </w:r>
            <w:r w:rsidRPr="0021109C">
              <w:rPr>
                <w:rFonts w:hint="eastAsia"/>
              </w:rPr>
              <w:t>），把数据报分成若干片，这样每一片都小于</w:t>
            </w:r>
            <w:r w:rsidRPr="0021109C">
              <w:t>MTU</w:t>
            </w:r>
            <w:r w:rsidRPr="0021109C">
              <w:rPr>
                <w:rFonts w:hint="eastAsia"/>
              </w:rPr>
              <w:t>。</w:t>
            </w:r>
          </w:p>
          <w:p w:rsidR="00147275" w:rsidRPr="002D480D" w:rsidRDefault="00147275" w:rsidP="00657ADF">
            <w:pPr>
              <w:numPr>
                <w:ilvl w:val="0"/>
                <w:numId w:val="116"/>
              </w:numPr>
            </w:pPr>
            <w:r w:rsidRPr="0021109C">
              <w:rPr>
                <w:rFonts w:hint="eastAsia"/>
              </w:rPr>
              <w:t>当网络上的两台主机互相进行通信时，两台主机之间要经过多个网络，每个网络的链路层可能有不同的</w:t>
            </w:r>
            <w:r w:rsidRPr="0021109C">
              <w:t>MTU</w:t>
            </w:r>
            <w:r w:rsidRPr="0021109C">
              <w:rPr>
                <w:rFonts w:hint="eastAsia"/>
              </w:rPr>
              <w:t>，其中两台通信主机路径中的最小</w:t>
            </w:r>
            <w:r w:rsidRPr="0021109C">
              <w:t>MTU</w:t>
            </w:r>
            <w:r w:rsidRPr="0021109C">
              <w:rPr>
                <w:rFonts w:hint="eastAsia"/>
              </w:rPr>
              <w:t>被称作路径</w:t>
            </w:r>
            <w:r w:rsidRPr="0021109C">
              <w:t>MTU</w:t>
            </w:r>
            <w:r w:rsidRPr="0021109C">
              <w:rPr>
                <w:rFonts w:hint="eastAsia"/>
              </w:rPr>
              <w:t>。</w:t>
            </w:r>
          </w:p>
        </w:tc>
      </w:tr>
    </w:tbl>
    <w:p w:rsidR="00147275" w:rsidRDefault="00147275" w:rsidP="00147275"/>
    <w:p w:rsidR="00147275" w:rsidRDefault="00147275" w:rsidP="00147275">
      <w:pPr>
        <w:pStyle w:val="4"/>
      </w:pPr>
      <w:r>
        <w:rPr>
          <w:rFonts w:hint="eastAsia"/>
        </w:rPr>
        <w:t>IP</w:t>
      </w:r>
      <w:r>
        <w:rPr>
          <w:rFonts w:hint="eastAsia"/>
        </w:rPr>
        <w:t>数据报</w:t>
      </w:r>
    </w:p>
    <w:tbl>
      <w:tblPr>
        <w:tblStyle w:val="a5"/>
        <w:tblW w:w="0" w:type="auto"/>
        <w:tblLook w:val="04A0" w:firstRow="1" w:lastRow="0" w:firstColumn="1" w:lastColumn="0" w:noHBand="0" w:noVBand="1"/>
      </w:tblPr>
      <w:tblGrid>
        <w:gridCol w:w="8522"/>
      </w:tblGrid>
      <w:tr w:rsidR="00147275" w:rsidTr="00147275">
        <w:tc>
          <w:tcPr>
            <w:tcW w:w="8522" w:type="dxa"/>
          </w:tcPr>
          <w:p w:rsidR="00147275" w:rsidRDefault="00147275" w:rsidP="00147275">
            <w:r w:rsidRPr="002D480D">
              <w:rPr>
                <w:noProof/>
              </w:rPr>
              <w:drawing>
                <wp:inline distT="0" distB="0" distL="0" distR="0" wp14:anchorId="4D2E0B04" wp14:editId="7A697583">
                  <wp:extent cx="5486400" cy="2256019"/>
                  <wp:effectExtent l="0" t="0" r="0" b="0"/>
                  <wp:docPr id="16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2256019"/>
                          </a:xfrm>
                          <a:prstGeom prst="rect">
                            <a:avLst/>
                          </a:prstGeom>
                          <a:noFill/>
                          <a:ln>
                            <a:noFill/>
                          </a:ln>
                          <a:effectLst/>
                          <a:extLst/>
                        </pic:spPr>
                      </pic:pic>
                    </a:graphicData>
                  </a:graphic>
                </wp:inline>
              </w:drawing>
            </w:r>
          </w:p>
        </w:tc>
      </w:tr>
      <w:tr w:rsidR="00147275" w:rsidTr="00147275">
        <w:tc>
          <w:tcPr>
            <w:tcW w:w="8522" w:type="dxa"/>
          </w:tcPr>
          <w:p w:rsidR="00147275" w:rsidRPr="002D480D" w:rsidRDefault="00147275" w:rsidP="00657ADF">
            <w:pPr>
              <w:numPr>
                <w:ilvl w:val="0"/>
                <w:numId w:val="118"/>
              </w:numPr>
            </w:pPr>
            <w:r w:rsidRPr="002D480D">
              <w:rPr>
                <w:rFonts w:hint="eastAsia"/>
              </w:rPr>
              <w:t>版本号，目前取值</w:t>
            </w:r>
            <w:r w:rsidRPr="002D480D">
              <w:t>4</w:t>
            </w:r>
          </w:p>
          <w:p w:rsidR="00147275" w:rsidRPr="002D480D" w:rsidRDefault="00147275" w:rsidP="00657ADF">
            <w:pPr>
              <w:numPr>
                <w:ilvl w:val="0"/>
                <w:numId w:val="118"/>
              </w:numPr>
            </w:pPr>
            <w:r w:rsidRPr="002D480D">
              <w:rPr>
                <w:rFonts w:hint="eastAsia"/>
              </w:rPr>
              <w:t>首部长度，</w:t>
            </w:r>
            <w:r w:rsidRPr="002D480D">
              <w:t>4</w:t>
            </w:r>
            <w:r w:rsidRPr="002D480D">
              <w:rPr>
                <w:rFonts w:hint="eastAsia"/>
              </w:rPr>
              <w:t>个字节为单位，取值范围</w:t>
            </w:r>
            <w:r w:rsidRPr="002D480D">
              <w:t>5</w:t>
            </w:r>
            <w:r w:rsidRPr="002D480D">
              <w:rPr>
                <w:rFonts w:hint="eastAsia"/>
              </w:rPr>
              <w:t>～</w:t>
            </w:r>
            <w:r w:rsidRPr="002D480D">
              <w:t>15</w:t>
            </w:r>
          </w:p>
          <w:p w:rsidR="00147275" w:rsidRPr="002D480D" w:rsidRDefault="00147275" w:rsidP="00657ADF">
            <w:pPr>
              <w:numPr>
                <w:ilvl w:val="0"/>
                <w:numId w:val="118"/>
              </w:numPr>
            </w:pPr>
            <w:r w:rsidRPr="002D480D">
              <w:rPr>
                <w:rFonts w:hint="eastAsia"/>
              </w:rPr>
              <w:t>服务类型，指定传输的优先级、传输速度、可靠性和吞吐量等</w:t>
            </w:r>
          </w:p>
          <w:p w:rsidR="00147275" w:rsidRPr="002D480D" w:rsidRDefault="00147275" w:rsidP="00657ADF">
            <w:pPr>
              <w:numPr>
                <w:ilvl w:val="0"/>
                <w:numId w:val="118"/>
              </w:numPr>
            </w:pPr>
            <w:r w:rsidRPr="002D480D">
              <w:rPr>
                <w:rFonts w:hint="eastAsia"/>
              </w:rPr>
              <w:t>报文总长度，最大长度为</w:t>
            </w:r>
            <w:r w:rsidRPr="002D480D">
              <w:t>65535</w:t>
            </w:r>
            <w:r w:rsidRPr="002D480D">
              <w:rPr>
                <w:rFonts w:hint="eastAsia"/>
              </w:rPr>
              <w:t>字节</w:t>
            </w:r>
          </w:p>
          <w:p w:rsidR="00147275" w:rsidRPr="002D480D" w:rsidRDefault="00147275" w:rsidP="00657ADF">
            <w:pPr>
              <w:numPr>
                <w:ilvl w:val="0"/>
                <w:numId w:val="118"/>
              </w:numPr>
            </w:pPr>
            <w:r w:rsidRPr="002D480D">
              <w:rPr>
                <w:rFonts w:hint="eastAsia"/>
              </w:rPr>
              <w:t>报文标识，唯一标识一个数据报，如果数据报分段，则每个分段的标识都一样</w:t>
            </w:r>
          </w:p>
          <w:p w:rsidR="00147275" w:rsidRPr="002D480D" w:rsidRDefault="00147275" w:rsidP="00657ADF">
            <w:pPr>
              <w:numPr>
                <w:ilvl w:val="0"/>
                <w:numId w:val="118"/>
              </w:numPr>
            </w:pPr>
            <w:r w:rsidRPr="002D480D">
              <w:rPr>
                <w:rFonts w:hint="eastAsia"/>
              </w:rPr>
              <w:t>标志，最高位未使用，定义为</w:t>
            </w:r>
            <w:r w:rsidRPr="002D480D">
              <w:t>0</w:t>
            </w:r>
            <w:r w:rsidRPr="002D480D">
              <w:rPr>
                <w:rFonts w:hint="eastAsia"/>
              </w:rPr>
              <w:t>，其余两位为</w:t>
            </w:r>
            <w:r w:rsidRPr="002D480D">
              <w:t>DF</w:t>
            </w:r>
            <w:r w:rsidRPr="002D480D">
              <w:rPr>
                <w:rFonts w:hint="eastAsia"/>
              </w:rPr>
              <w:t>（不分段）和</w:t>
            </w:r>
            <w:r w:rsidRPr="002D480D">
              <w:t>MF</w:t>
            </w:r>
            <w:r w:rsidRPr="002D480D">
              <w:rPr>
                <w:rFonts w:hint="eastAsia"/>
              </w:rPr>
              <w:t>（更多分段）</w:t>
            </w:r>
          </w:p>
          <w:p w:rsidR="00147275" w:rsidRDefault="00147275" w:rsidP="00657ADF">
            <w:pPr>
              <w:numPr>
                <w:ilvl w:val="0"/>
                <w:numId w:val="118"/>
              </w:numPr>
            </w:pPr>
            <w:r w:rsidRPr="002D480D">
              <w:rPr>
                <w:rFonts w:hint="eastAsia"/>
              </w:rPr>
              <w:t>段偏移量，以</w:t>
            </w:r>
            <w:r w:rsidRPr="002D480D">
              <w:t>8</w:t>
            </w:r>
            <w:r w:rsidRPr="002D480D">
              <w:rPr>
                <w:rFonts w:hint="eastAsia"/>
              </w:rPr>
              <w:t>个字节为单位，指出该分段的第一个数据字在原始数据报中的偏移位置</w:t>
            </w:r>
          </w:p>
        </w:tc>
      </w:tr>
      <w:tr w:rsidR="00147275" w:rsidTr="00147275">
        <w:tc>
          <w:tcPr>
            <w:tcW w:w="8522" w:type="dxa"/>
          </w:tcPr>
          <w:p w:rsidR="00147275" w:rsidRPr="002E5265" w:rsidRDefault="00147275" w:rsidP="00657ADF">
            <w:pPr>
              <w:numPr>
                <w:ilvl w:val="0"/>
                <w:numId w:val="119"/>
              </w:numPr>
            </w:pPr>
            <w:r w:rsidRPr="002E5265">
              <w:rPr>
                <w:rFonts w:hint="eastAsia"/>
              </w:rPr>
              <w:t>生存时间，取值</w:t>
            </w:r>
            <w:r w:rsidRPr="002E5265">
              <w:t>0</w:t>
            </w:r>
            <w:r w:rsidRPr="002E5265">
              <w:rPr>
                <w:rFonts w:hint="eastAsia"/>
              </w:rPr>
              <w:t>～</w:t>
            </w:r>
            <w:r w:rsidRPr="002E5265">
              <w:t>255</w:t>
            </w:r>
            <w:r w:rsidRPr="002E5265">
              <w:rPr>
                <w:rFonts w:hint="eastAsia"/>
              </w:rPr>
              <w:t>，每经过一个路由节点减</w:t>
            </w:r>
            <w:r w:rsidRPr="002E5265">
              <w:t>1</w:t>
            </w:r>
            <w:r w:rsidRPr="002E5265">
              <w:rPr>
                <w:rFonts w:hint="eastAsia"/>
              </w:rPr>
              <w:t>，为</w:t>
            </w:r>
            <w:r w:rsidRPr="002E5265">
              <w:t>0</w:t>
            </w:r>
            <w:r w:rsidRPr="002E5265">
              <w:rPr>
                <w:rFonts w:hint="eastAsia"/>
              </w:rPr>
              <w:t>时被丢弃</w:t>
            </w:r>
          </w:p>
          <w:p w:rsidR="00147275" w:rsidRPr="002E5265" w:rsidRDefault="00147275" w:rsidP="00657ADF">
            <w:pPr>
              <w:numPr>
                <w:ilvl w:val="0"/>
                <w:numId w:val="119"/>
              </w:numPr>
            </w:pPr>
            <w:r w:rsidRPr="002E5265">
              <w:rPr>
                <w:rFonts w:hint="eastAsia"/>
              </w:rPr>
              <w:t>协议，指明该数据报的协议类型，如</w:t>
            </w:r>
            <w:r w:rsidRPr="002E5265">
              <w:t>1</w:t>
            </w:r>
            <w:r w:rsidRPr="002E5265">
              <w:rPr>
                <w:rFonts w:hint="eastAsia"/>
              </w:rPr>
              <w:t>为</w:t>
            </w:r>
            <w:r w:rsidRPr="002E5265">
              <w:t>ICMP</w:t>
            </w:r>
            <w:r w:rsidRPr="002E5265">
              <w:rPr>
                <w:rFonts w:hint="eastAsia"/>
              </w:rPr>
              <w:t>，</w:t>
            </w:r>
            <w:r w:rsidRPr="002E5265">
              <w:t>4</w:t>
            </w:r>
            <w:r w:rsidRPr="002E5265">
              <w:rPr>
                <w:rFonts w:hint="eastAsia"/>
              </w:rPr>
              <w:t>为</w:t>
            </w:r>
            <w:r w:rsidRPr="002E5265">
              <w:t>IP</w:t>
            </w:r>
            <w:r w:rsidRPr="002E5265">
              <w:rPr>
                <w:rFonts w:hint="eastAsia"/>
              </w:rPr>
              <w:t>，</w:t>
            </w:r>
            <w:r w:rsidRPr="002E5265">
              <w:t>6</w:t>
            </w:r>
            <w:r w:rsidRPr="002E5265">
              <w:rPr>
                <w:rFonts w:hint="eastAsia"/>
              </w:rPr>
              <w:t>为</w:t>
            </w:r>
            <w:r w:rsidRPr="002E5265">
              <w:t>TCP</w:t>
            </w:r>
            <w:r w:rsidRPr="002E5265">
              <w:rPr>
                <w:rFonts w:hint="eastAsia"/>
              </w:rPr>
              <w:t>，</w:t>
            </w:r>
            <w:r w:rsidRPr="002E5265">
              <w:t>17</w:t>
            </w:r>
            <w:r w:rsidRPr="002E5265">
              <w:rPr>
                <w:rFonts w:hint="eastAsia"/>
              </w:rPr>
              <w:t>为</w:t>
            </w:r>
            <w:r w:rsidRPr="002E5265">
              <w:t>UDP</w:t>
            </w:r>
            <w:r w:rsidRPr="002E5265">
              <w:rPr>
                <w:rFonts w:hint="eastAsia"/>
              </w:rPr>
              <w:t>等</w:t>
            </w:r>
          </w:p>
          <w:p w:rsidR="00147275" w:rsidRPr="002E5265" w:rsidRDefault="00147275" w:rsidP="00657ADF">
            <w:pPr>
              <w:numPr>
                <w:ilvl w:val="0"/>
                <w:numId w:val="119"/>
              </w:numPr>
            </w:pPr>
            <w:r w:rsidRPr="002E5265">
              <w:rPr>
                <w:rFonts w:hint="eastAsia"/>
              </w:rPr>
              <w:t>首部校验和，每通过一次网关都要重新计算该值，用于保证</w:t>
            </w:r>
            <w:r w:rsidRPr="002E5265">
              <w:t>IP</w:t>
            </w:r>
            <w:r w:rsidRPr="002E5265">
              <w:rPr>
                <w:rFonts w:hint="eastAsia"/>
              </w:rPr>
              <w:t>首部的完整性</w:t>
            </w:r>
          </w:p>
          <w:p w:rsidR="00147275" w:rsidRPr="002E5265" w:rsidRDefault="00147275" w:rsidP="00657ADF">
            <w:pPr>
              <w:numPr>
                <w:ilvl w:val="0"/>
                <w:numId w:val="119"/>
              </w:numPr>
            </w:pPr>
            <w:r w:rsidRPr="002E5265">
              <w:rPr>
                <w:rFonts w:hint="eastAsia"/>
              </w:rPr>
              <w:t>选项，长度可变，提供某些场合下需要的控制功能，</w:t>
            </w:r>
            <w:r w:rsidRPr="002E5265">
              <w:t>IP</w:t>
            </w:r>
            <w:r w:rsidRPr="002E5265">
              <w:rPr>
                <w:rFonts w:hint="eastAsia"/>
              </w:rPr>
              <w:t>首部的长度必须是</w:t>
            </w:r>
            <w:r w:rsidRPr="002E5265">
              <w:t>4</w:t>
            </w:r>
            <w:r w:rsidRPr="002E5265">
              <w:rPr>
                <w:rFonts w:hint="eastAsia"/>
              </w:rPr>
              <w:t>个字节的整数倍，如果选项长度不是</w:t>
            </w:r>
            <w:r w:rsidRPr="002E5265">
              <w:t>4</w:t>
            </w:r>
            <w:r w:rsidRPr="002E5265">
              <w:rPr>
                <w:rFonts w:hint="eastAsia"/>
              </w:rPr>
              <w:t>的整数倍，必须填充数据</w:t>
            </w:r>
          </w:p>
          <w:p w:rsidR="00147275" w:rsidRPr="002E5265" w:rsidRDefault="00147275" w:rsidP="00147275"/>
        </w:tc>
      </w:tr>
    </w:tbl>
    <w:p w:rsidR="00147275" w:rsidRDefault="00147275" w:rsidP="00147275"/>
    <w:p w:rsidR="00147275" w:rsidRDefault="00147275" w:rsidP="00147275">
      <w:pPr>
        <w:pStyle w:val="4"/>
      </w:pPr>
      <w:r>
        <w:rPr>
          <w:rFonts w:hint="eastAsia"/>
        </w:rPr>
        <w:t>ICMP</w:t>
      </w:r>
      <w:r>
        <w:rPr>
          <w:rFonts w:hint="eastAsia"/>
        </w:rPr>
        <w:t>协议</w:t>
      </w:r>
    </w:p>
    <w:tbl>
      <w:tblPr>
        <w:tblStyle w:val="a5"/>
        <w:tblW w:w="0" w:type="auto"/>
        <w:tblLook w:val="04A0" w:firstRow="1" w:lastRow="0" w:firstColumn="1" w:lastColumn="0" w:noHBand="0" w:noVBand="1"/>
      </w:tblPr>
      <w:tblGrid>
        <w:gridCol w:w="8522"/>
      </w:tblGrid>
      <w:tr w:rsidR="00147275" w:rsidTr="00147275">
        <w:tc>
          <w:tcPr>
            <w:tcW w:w="8522" w:type="dxa"/>
          </w:tcPr>
          <w:p w:rsidR="00147275" w:rsidRDefault="00147275" w:rsidP="00147275">
            <w:r>
              <w:rPr>
                <w:rFonts w:hint="eastAsia"/>
              </w:rPr>
              <w:t>ICMP</w:t>
            </w:r>
            <w:r>
              <w:rPr>
                <w:rFonts w:hint="eastAsia"/>
              </w:rPr>
              <w:t>协议说明</w:t>
            </w:r>
            <w:r>
              <w:rPr>
                <w:rFonts w:hint="eastAsia"/>
              </w:rPr>
              <w:t xml:space="preserve"> </w:t>
            </w:r>
          </w:p>
          <w:p w:rsidR="00147275" w:rsidRDefault="00147275" w:rsidP="00657ADF">
            <w:pPr>
              <w:numPr>
                <w:ilvl w:val="0"/>
                <w:numId w:val="120"/>
              </w:numPr>
            </w:pPr>
            <w:r w:rsidRPr="00797A53">
              <w:t>ICMP</w:t>
            </w:r>
            <w:r w:rsidRPr="00797A53">
              <w:rPr>
                <w:rFonts w:hint="eastAsia"/>
              </w:rPr>
              <w:t>协议用于传递差错信息、时间、回显、网络信息等控制数据</w:t>
            </w:r>
          </w:p>
          <w:p w:rsidR="00147275" w:rsidRDefault="00147275" w:rsidP="00147275"/>
          <w:p w:rsidR="00147275" w:rsidRDefault="00147275" w:rsidP="00657ADF">
            <w:pPr>
              <w:numPr>
                <w:ilvl w:val="0"/>
                <w:numId w:val="120"/>
              </w:numPr>
            </w:pPr>
            <w:r w:rsidRPr="002E5265">
              <w:rPr>
                <w:rFonts w:hint="eastAsia"/>
              </w:rPr>
              <w:lastRenderedPageBreak/>
              <w:t>当你</w:t>
            </w:r>
            <w:r w:rsidRPr="002E5265">
              <w:t xml:space="preserve">ping </w:t>
            </w:r>
            <w:r w:rsidRPr="002E5265">
              <w:rPr>
                <w:rFonts w:hint="eastAsia"/>
              </w:rPr>
              <w:t>一台主机想看它是否运行时，就产生了一条</w:t>
            </w:r>
            <w:r w:rsidRPr="002E5265">
              <w:t xml:space="preserve">ICMP </w:t>
            </w:r>
            <w:r w:rsidRPr="002E5265">
              <w:rPr>
                <w:rFonts w:hint="eastAsia"/>
              </w:rPr>
              <w:t>信息。远程主机将用它自己的</w:t>
            </w:r>
            <w:r w:rsidRPr="002E5265">
              <w:t xml:space="preserve">ICMP </w:t>
            </w:r>
            <w:r w:rsidRPr="002E5265">
              <w:rPr>
                <w:rFonts w:hint="eastAsia"/>
              </w:rPr>
              <w:t>信息对</w:t>
            </w:r>
            <w:r w:rsidRPr="002E5265">
              <w:t xml:space="preserve">ping </w:t>
            </w:r>
            <w:r w:rsidRPr="002E5265">
              <w:rPr>
                <w:rFonts w:hint="eastAsia"/>
              </w:rPr>
              <w:t>请求作出回应。</w:t>
            </w:r>
          </w:p>
          <w:p w:rsidR="00147275" w:rsidRDefault="00147275" w:rsidP="00147275">
            <w:pPr>
              <w:pStyle w:val="a9"/>
            </w:pPr>
          </w:p>
          <w:p w:rsidR="00147275" w:rsidRPr="002E5265" w:rsidRDefault="00147275" w:rsidP="00147275">
            <w:r w:rsidRPr="002E5265">
              <w:rPr>
                <w:b/>
                <w:bCs/>
              </w:rPr>
              <w:t>ICMP</w:t>
            </w:r>
            <w:r w:rsidRPr="002E5265">
              <w:rPr>
                <w:rFonts w:hint="eastAsia"/>
                <w:b/>
                <w:bCs/>
              </w:rPr>
              <w:t>协议</w:t>
            </w:r>
          </w:p>
          <w:p w:rsidR="00147275" w:rsidRPr="002E5265" w:rsidRDefault="00147275" w:rsidP="00657ADF">
            <w:pPr>
              <w:numPr>
                <w:ilvl w:val="0"/>
                <w:numId w:val="120"/>
              </w:numPr>
            </w:pPr>
            <w:r w:rsidRPr="002E5265">
              <w:rPr>
                <w:rFonts w:hint="eastAsia"/>
              </w:rPr>
              <w:t>本身是</w:t>
            </w:r>
            <w:r w:rsidRPr="002E5265">
              <w:t>IP</w:t>
            </w:r>
            <w:r w:rsidRPr="002E5265">
              <w:rPr>
                <w:rFonts w:hint="eastAsia"/>
              </w:rPr>
              <w:t>的一部分。</w:t>
            </w:r>
          </w:p>
          <w:p w:rsidR="00147275" w:rsidRPr="002E5265" w:rsidRDefault="00147275" w:rsidP="00657ADF">
            <w:pPr>
              <w:numPr>
                <w:ilvl w:val="0"/>
                <w:numId w:val="120"/>
              </w:numPr>
            </w:pPr>
            <w:r w:rsidRPr="002E5265">
              <w:rPr>
                <w:rFonts w:hint="eastAsia"/>
              </w:rPr>
              <w:t>用途</w:t>
            </w:r>
            <w:r w:rsidRPr="002E5265">
              <w:t>:</w:t>
            </w:r>
            <w:r w:rsidRPr="002E5265">
              <w:rPr>
                <w:rFonts w:hint="eastAsia"/>
              </w:rPr>
              <w:t>网关或者目标机器利用</w:t>
            </w:r>
            <w:r w:rsidRPr="002E5265">
              <w:t>ICMP</w:t>
            </w:r>
            <w:r w:rsidRPr="002E5265">
              <w:rPr>
                <w:rFonts w:hint="eastAsia"/>
              </w:rPr>
              <w:t>与源通讯，当出现问题时，提供反馈信息</w:t>
            </w:r>
          </w:p>
          <w:p w:rsidR="00147275" w:rsidRPr="002E5265" w:rsidRDefault="00147275" w:rsidP="00657ADF">
            <w:pPr>
              <w:numPr>
                <w:ilvl w:val="0"/>
                <w:numId w:val="120"/>
              </w:numPr>
            </w:pPr>
            <w:r w:rsidRPr="002E5265">
              <w:rPr>
                <w:rFonts w:hint="eastAsia"/>
              </w:rPr>
              <w:t>在</w:t>
            </w:r>
            <w:r w:rsidRPr="002E5265">
              <w:t>IP</w:t>
            </w:r>
            <w:r w:rsidRPr="002E5265">
              <w:rPr>
                <w:rFonts w:hint="eastAsia"/>
              </w:rPr>
              <w:t>协议栈中必须实现</w:t>
            </w:r>
          </w:p>
          <w:p w:rsidR="00147275" w:rsidRPr="002E5265" w:rsidRDefault="00147275" w:rsidP="00657ADF">
            <w:pPr>
              <w:numPr>
                <w:ilvl w:val="0"/>
                <w:numId w:val="120"/>
              </w:numPr>
            </w:pPr>
            <w:r w:rsidRPr="002E5265">
              <w:rPr>
                <w:rFonts w:hint="eastAsia"/>
              </w:rPr>
              <w:t>特点：</w:t>
            </w:r>
          </w:p>
          <w:p w:rsidR="00147275" w:rsidRPr="002E5265" w:rsidRDefault="00147275" w:rsidP="00657ADF">
            <w:pPr>
              <w:numPr>
                <w:ilvl w:val="1"/>
                <w:numId w:val="120"/>
              </w:numPr>
            </w:pPr>
            <w:r w:rsidRPr="002E5265">
              <w:rPr>
                <w:rFonts w:hint="eastAsia"/>
              </w:rPr>
              <w:t>其控制能力并不用于保证传输的可靠性</w:t>
            </w:r>
          </w:p>
          <w:p w:rsidR="00147275" w:rsidRPr="002E5265" w:rsidRDefault="00147275" w:rsidP="00657ADF">
            <w:pPr>
              <w:numPr>
                <w:ilvl w:val="1"/>
                <w:numId w:val="120"/>
              </w:numPr>
            </w:pPr>
            <w:r w:rsidRPr="002E5265">
              <w:rPr>
                <w:rFonts w:hint="eastAsia"/>
              </w:rPr>
              <w:t>它本身也不是可靠传输的</w:t>
            </w:r>
          </w:p>
          <w:p w:rsidR="00147275" w:rsidRPr="002E5265" w:rsidRDefault="00147275" w:rsidP="00657ADF">
            <w:pPr>
              <w:numPr>
                <w:ilvl w:val="0"/>
                <w:numId w:val="120"/>
              </w:numPr>
            </w:pPr>
            <w:r w:rsidRPr="002E5265">
              <w:t>ICMP</w:t>
            </w:r>
            <w:r w:rsidRPr="002E5265">
              <w:rPr>
                <w:rFonts w:hint="eastAsia"/>
              </w:rPr>
              <w:t>包含在</w:t>
            </w:r>
            <w:r w:rsidRPr="002E5265">
              <w:t>IP</w:t>
            </w:r>
            <w:r w:rsidRPr="002E5265">
              <w:rPr>
                <w:rFonts w:hint="eastAsia"/>
              </w:rPr>
              <w:t>数据包的净荷数据中，</w:t>
            </w:r>
            <w:r w:rsidRPr="002E5265">
              <w:t>IP</w:t>
            </w:r>
            <w:r w:rsidRPr="002E5265">
              <w:rPr>
                <w:rFonts w:hint="eastAsia"/>
              </w:rPr>
              <w:t>头中协议类型为</w:t>
            </w:r>
            <w:r w:rsidRPr="002E5265">
              <w:t>1</w:t>
            </w:r>
          </w:p>
          <w:p w:rsidR="00147275" w:rsidRPr="002E5265" w:rsidRDefault="00147275" w:rsidP="00657ADF">
            <w:pPr>
              <w:numPr>
                <w:ilvl w:val="0"/>
                <w:numId w:val="120"/>
              </w:numPr>
            </w:pPr>
            <w:r w:rsidRPr="002E5265">
              <w:t>ICMP</w:t>
            </w:r>
            <w:r w:rsidRPr="002E5265">
              <w:rPr>
                <w:rFonts w:hint="eastAsia"/>
              </w:rPr>
              <w:t>数据的第一个字节代表</w:t>
            </w:r>
            <w:r w:rsidRPr="002E5265">
              <w:t>ICMP</w:t>
            </w:r>
            <w:r w:rsidRPr="002E5265">
              <w:rPr>
                <w:rFonts w:hint="eastAsia"/>
              </w:rPr>
              <w:t>报文的类型，它决定了后续数据的格式</w:t>
            </w:r>
          </w:p>
          <w:p w:rsidR="00147275" w:rsidRPr="002E5265" w:rsidRDefault="00147275" w:rsidP="00147275"/>
          <w:p w:rsidR="00147275" w:rsidRDefault="00147275" w:rsidP="00147275">
            <w:pPr>
              <w:rPr>
                <w:b/>
                <w:bCs/>
              </w:rPr>
            </w:pPr>
            <w:r w:rsidRPr="00D707E4">
              <w:rPr>
                <w:b/>
                <w:bCs/>
              </w:rPr>
              <w:t>ICMP</w:t>
            </w:r>
            <w:r w:rsidRPr="00D707E4">
              <w:rPr>
                <w:rFonts w:hint="eastAsia"/>
                <w:b/>
                <w:bCs/>
              </w:rPr>
              <w:t>数据包</w:t>
            </w:r>
          </w:p>
          <w:p w:rsidR="00147275" w:rsidRPr="00D707E4" w:rsidRDefault="00147275" w:rsidP="00657ADF">
            <w:pPr>
              <w:numPr>
                <w:ilvl w:val="0"/>
                <w:numId w:val="120"/>
              </w:numPr>
            </w:pPr>
            <w:r w:rsidRPr="00D707E4">
              <w:t>ICMP</w:t>
            </w:r>
            <w:r w:rsidRPr="00D707E4">
              <w:rPr>
                <w:rFonts w:hint="eastAsia"/>
              </w:rPr>
              <w:t>包含在</w:t>
            </w:r>
            <w:r w:rsidRPr="00D707E4">
              <w:t>IP</w:t>
            </w:r>
            <w:r w:rsidRPr="00D707E4">
              <w:rPr>
                <w:rFonts w:hint="eastAsia"/>
              </w:rPr>
              <w:t>数据包的净荷数据中，</w:t>
            </w:r>
            <w:r w:rsidRPr="00D707E4">
              <w:t>IP</w:t>
            </w:r>
            <w:r w:rsidRPr="00D707E4">
              <w:rPr>
                <w:rFonts w:hint="eastAsia"/>
              </w:rPr>
              <w:t>头中协议类型为</w:t>
            </w:r>
            <w:r w:rsidRPr="00D707E4">
              <w:t>1</w:t>
            </w:r>
          </w:p>
          <w:p w:rsidR="00147275" w:rsidRPr="00D707E4" w:rsidRDefault="00147275" w:rsidP="00657ADF">
            <w:pPr>
              <w:numPr>
                <w:ilvl w:val="0"/>
                <w:numId w:val="120"/>
              </w:numPr>
            </w:pPr>
            <w:r w:rsidRPr="00D707E4">
              <w:t>ICMP</w:t>
            </w:r>
            <w:r w:rsidRPr="00D707E4">
              <w:rPr>
                <w:rFonts w:hint="eastAsia"/>
              </w:rPr>
              <w:t>数据的第一个字节代表</w:t>
            </w:r>
            <w:r w:rsidRPr="00D707E4">
              <w:t>ICMP</w:t>
            </w:r>
            <w:r w:rsidRPr="00D707E4">
              <w:rPr>
                <w:rFonts w:hint="eastAsia"/>
              </w:rPr>
              <w:t>报文的类型，它决定了后续数据的格式</w:t>
            </w:r>
          </w:p>
          <w:p w:rsidR="00147275" w:rsidRDefault="00147275" w:rsidP="00147275">
            <w:r w:rsidRPr="00797A53">
              <w:rPr>
                <w:noProof/>
              </w:rPr>
              <w:drawing>
                <wp:inline distT="0" distB="0" distL="0" distR="0" wp14:anchorId="3ACE135C" wp14:editId="0EC97223">
                  <wp:extent cx="4066626" cy="1086787"/>
                  <wp:effectExtent l="0" t="0" r="0" b="0"/>
                  <wp:docPr id="70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66626" cy="1086787"/>
                          </a:xfrm>
                          <a:prstGeom prst="rect">
                            <a:avLst/>
                          </a:prstGeom>
                          <a:noFill/>
                          <a:extLst/>
                        </pic:spPr>
                      </pic:pic>
                    </a:graphicData>
                  </a:graphic>
                </wp:inline>
              </w:drawing>
            </w:r>
          </w:p>
          <w:p w:rsidR="00147275" w:rsidRDefault="00147275" w:rsidP="00147275"/>
          <w:p w:rsidR="00147275" w:rsidRDefault="00147275" w:rsidP="00147275">
            <w:r w:rsidRPr="00797A53">
              <w:rPr>
                <w:noProof/>
              </w:rPr>
              <w:drawing>
                <wp:inline distT="0" distB="0" distL="0" distR="0" wp14:anchorId="612C67A7" wp14:editId="7F9161AF">
                  <wp:extent cx="3245370" cy="1266669"/>
                  <wp:effectExtent l="0" t="0" r="0" b="0"/>
                  <wp:docPr id="706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45250" cy="1266622"/>
                          </a:xfrm>
                          <a:prstGeom prst="rect">
                            <a:avLst/>
                          </a:prstGeom>
                          <a:noFill/>
                          <a:extLst/>
                        </pic:spPr>
                      </pic:pic>
                    </a:graphicData>
                  </a:graphic>
                </wp:inline>
              </w:drawing>
            </w:r>
          </w:p>
          <w:p w:rsidR="00147275" w:rsidRDefault="00147275" w:rsidP="00147275">
            <w:r w:rsidRPr="002E5265">
              <w:rPr>
                <w:b/>
                <w:bCs/>
              </w:rPr>
              <w:t>ICMP</w:t>
            </w:r>
            <w:r w:rsidRPr="002E5265">
              <w:rPr>
                <w:rFonts w:hint="eastAsia"/>
                <w:b/>
                <w:bCs/>
              </w:rPr>
              <w:t>报文类型</w:t>
            </w:r>
          </w:p>
          <w:p w:rsidR="00147275" w:rsidRDefault="00147275" w:rsidP="00147275">
            <w:r w:rsidRPr="00797A53">
              <w:rPr>
                <w:noProof/>
              </w:rPr>
              <w:drawing>
                <wp:inline distT="0" distB="0" distL="0" distR="0" wp14:anchorId="075D659F" wp14:editId="25103F95">
                  <wp:extent cx="4620444" cy="2428407"/>
                  <wp:effectExtent l="0" t="0" r="8890" b="0"/>
                  <wp:docPr id="727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3"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20444" cy="2428407"/>
                          </a:xfrm>
                          <a:prstGeom prst="rect">
                            <a:avLst/>
                          </a:prstGeom>
                          <a:noFill/>
                          <a:extLst/>
                        </pic:spPr>
                      </pic:pic>
                    </a:graphicData>
                  </a:graphic>
                </wp:inline>
              </w:drawing>
            </w:r>
          </w:p>
          <w:p w:rsidR="00147275" w:rsidRDefault="00147275" w:rsidP="00147275">
            <w:r w:rsidRPr="00237DF2">
              <w:rPr>
                <w:noProof/>
              </w:rPr>
              <w:lastRenderedPageBreak/>
              <w:drawing>
                <wp:inline distT="0" distB="0" distL="0" distR="0" wp14:anchorId="7B640128" wp14:editId="468D470E">
                  <wp:extent cx="4557009" cy="2353400"/>
                  <wp:effectExtent l="0" t="0" r="0" b="8890"/>
                  <wp:docPr id="73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5"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59656" cy="2354767"/>
                          </a:xfrm>
                          <a:prstGeom prst="rect">
                            <a:avLst/>
                          </a:prstGeom>
                          <a:noFill/>
                          <a:extLst/>
                        </pic:spPr>
                      </pic:pic>
                    </a:graphicData>
                  </a:graphic>
                </wp:inline>
              </w:drawing>
            </w:r>
          </w:p>
          <w:p w:rsidR="00147275" w:rsidRDefault="00147275" w:rsidP="00147275">
            <w:r>
              <w:rPr>
                <w:rFonts w:hint="eastAsia"/>
              </w:rPr>
              <w:t>报文类型说明</w:t>
            </w:r>
          </w:p>
          <w:p w:rsidR="00147275" w:rsidRPr="00136B42" w:rsidRDefault="00147275" w:rsidP="00657ADF">
            <w:pPr>
              <w:numPr>
                <w:ilvl w:val="0"/>
                <w:numId w:val="120"/>
              </w:numPr>
            </w:pPr>
            <w:r w:rsidRPr="00136B42">
              <w:t>0 Echo Reply</w:t>
            </w:r>
          </w:p>
          <w:p w:rsidR="00147275" w:rsidRPr="00136B42" w:rsidRDefault="00147275" w:rsidP="00657ADF">
            <w:pPr>
              <w:numPr>
                <w:ilvl w:val="0"/>
                <w:numId w:val="120"/>
              </w:numPr>
            </w:pPr>
            <w:r w:rsidRPr="00136B42">
              <w:t>3 Destination Unreachable</w:t>
            </w:r>
          </w:p>
          <w:p w:rsidR="00147275" w:rsidRPr="00136B42" w:rsidRDefault="00147275" w:rsidP="00657ADF">
            <w:pPr>
              <w:numPr>
                <w:ilvl w:val="0"/>
                <w:numId w:val="120"/>
              </w:numPr>
            </w:pPr>
            <w:r w:rsidRPr="00136B42">
              <w:t xml:space="preserve">4 Source Quench </w:t>
            </w:r>
          </w:p>
          <w:p w:rsidR="00147275" w:rsidRPr="00136B42" w:rsidRDefault="00147275" w:rsidP="00657ADF">
            <w:pPr>
              <w:numPr>
                <w:ilvl w:val="0"/>
                <w:numId w:val="120"/>
              </w:numPr>
            </w:pPr>
            <w:r w:rsidRPr="00136B42">
              <w:t xml:space="preserve">5 Redirect </w:t>
            </w:r>
          </w:p>
          <w:p w:rsidR="00147275" w:rsidRPr="00136B42" w:rsidRDefault="00147275" w:rsidP="00657ADF">
            <w:pPr>
              <w:numPr>
                <w:ilvl w:val="0"/>
                <w:numId w:val="120"/>
              </w:numPr>
            </w:pPr>
            <w:r w:rsidRPr="00136B42">
              <w:t xml:space="preserve">8 Echo </w:t>
            </w:r>
          </w:p>
          <w:p w:rsidR="00147275" w:rsidRPr="00136B42" w:rsidRDefault="00147275" w:rsidP="00657ADF">
            <w:pPr>
              <w:numPr>
                <w:ilvl w:val="0"/>
                <w:numId w:val="120"/>
              </w:numPr>
            </w:pPr>
            <w:r w:rsidRPr="00136B42">
              <w:t>11 Time Exceeded</w:t>
            </w:r>
          </w:p>
          <w:p w:rsidR="00147275" w:rsidRPr="00136B42" w:rsidRDefault="00147275" w:rsidP="00657ADF">
            <w:pPr>
              <w:numPr>
                <w:ilvl w:val="0"/>
                <w:numId w:val="120"/>
              </w:numPr>
            </w:pPr>
            <w:r w:rsidRPr="00136B42">
              <w:t>12 Parameter Problem</w:t>
            </w:r>
          </w:p>
          <w:p w:rsidR="00147275" w:rsidRPr="00136B42" w:rsidRDefault="00147275" w:rsidP="00657ADF">
            <w:pPr>
              <w:numPr>
                <w:ilvl w:val="0"/>
                <w:numId w:val="120"/>
              </w:numPr>
            </w:pPr>
            <w:r w:rsidRPr="00136B42">
              <w:t xml:space="preserve">13 Timestamp </w:t>
            </w:r>
          </w:p>
          <w:p w:rsidR="00147275" w:rsidRPr="00136B42" w:rsidRDefault="00147275" w:rsidP="00657ADF">
            <w:pPr>
              <w:numPr>
                <w:ilvl w:val="0"/>
                <w:numId w:val="120"/>
              </w:numPr>
            </w:pPr>
            <w:r w:rsidRPr="00136B42">
              <w:t xml:space="preserve">14 Timestamp Reply </w:t>
            </w:r>
          </w:p>
          <w:p w:rsidR="00147275" w:rsidRPr="00136B42" w:rsidRDefault="00147275" w:rsidP="00657ADF">
            <w:pPr>
              <w:numPr>
                <w:ilvl w:val="0"/>
                <w:numId w:val="120"/>
              </w:numPr>
            </w:pPr>
            <w:r w:rsidRPr="00136B42">
              <w:t xml:space="preserve">15 Information Request </w:t>
            </w:r>
          </w:p>
          <w:p w:rsidR="00147275" w:rsidRPr="00136B42" w:rsidRDefault="00147275" w:rsidP="00657ADF">
            <w:pPr>
              <w:numPr>
                <w:ilvl w:val="0"/>
                <w:numId w:val="120"/>
              </w:numPr>
            </w:pPr>
            <w:r w:rsidRPr="00136B42">
              <w:t xml:space="preserve">16 Information Reply </w:t>
            </w:r>
          </w:p>
          <w:p w:rsidR="00147275" w:rsidRPr="00136B42" w:rsidRDefault="00147275" w:rsidP="00657ADF">
            <w:pPr>
              <w:numPr>
                <w:ilvl w:val="0"/>
                <w:numId w:val="120"/>
              </w:numPr>
            </w:pPr>
            <w:r w:rsidRPr="00136B42">
              <w:t xml:space="preserve">17 Address Mask Request </w:t>
            </w:r>
          </w:p>
          <w:p w:rsidR="00147275" w:rsidRPr="00136B42" w:rsidRDefault="00147275" w:rsidP="00657ADF">
            <w:pPr>
              <w:numPr>
                <w:ilvl w:val="0"/>
                <w:numId w:val="120"/>
              </w:numPr>
            </w:pPr>
            <w:r w:rsidRPr="00136B42">
              <w:t xml:space="preserve">18 Address Mask Reply </w:t>
            </w:r>
          </w:p>
          <w:p w:rsidR="00147275" w:rsidRDefault="00147275" w:rsidP="00147275">
            <w:r>
              <w:rPr>
                <w:rFonts w:hint="eastAsia"/>
              </w:rPr>
              <w:t>报文分类</w:t>
            </w:r>
          </w:p>
          <w:p w:rsidR="00147275" w:rsidRPr="002E5265" w:rsidRDefault="00147275" w:rsidP="00657ADF">
            <w:pPr>
              <w:numPr>
                <w:ilvl w:val="0"/>
                <w:numId w:val="120"/>
              </w:numPr>
            </w:pPr>
            <w:r w:rsidRPr="002E5265">
              <w:t>ICMP</w:t>
            </w:r>
            <w:r w:rsidRPr="002E5265">
              <w:rPr>
                <w:rFonts w:hint="eastAsia"/>
              </w:rPr>
              <w:t>差错报文</w:t>
            </w:r>
          </w:p>
          <w:p w:rsidR="00147275" w:rsidRPr="002E5265" w:rsidRDefault="00147275" w:rsidP="00657ADF">
            <w:pPr>
              <w:numPr>
                <w:ilvl w:val="1"/>
                <w:numId w:val="120"/>
              </w:numPr>
            </w:pPr>
            <w:r w:rsidRPr="002E5265">
              <w:rPr>
                <w:rFonts w:hint="eastAsia"/>
              </w:rPr>
              <w:t>目的不可达报文（类型</w:t>
            </w:r>
            <w:r w:rsidRPr="002E5265">
              <w:t>3</w:t>
            </w:r>
            <w:r w:rsidRPr="002E5265">
              <w:rPr>
                <w:rFonts w:hint="eastAsia"/>
              </w:rPr>
              <w:t>）</w:t>
            </w:r>
          </w:p>
          <w:p w:rsidR="00147275" w:rsidRPr="002E5265" w:rsidRDefault="00147275" w:rsidP="00657ADF">
            <w:pPr>
              <w:numPr>
                <w:ilvl w:val="1"/>
                <w:numId w:val="120"/>
              </w:numPr>
            </w:pPr>
            <w:r w:rsidRPr="002E5265">
              <w:rPr>
                <w:rFonts w:hint="eastAsia"/>
              </w:rPr>
              <w:t>超时报文（类型</w:t>
            </w:r>
            <w:r w:rsidRPr="002E5265">
              <w:t>11</w:t>
            </w:r>
            <w:r w:rsidRPr="002E5265">
              <w:rPr>
                <w:rFonts w:hint="eastAsia"/>
              </w:rPr>
              <w:t>）</w:t>
            </w:r>
          </w:p>
          <w:p w:rsidR="00147275" w:rsidRPr="002E5265" w:rsidRDefault="00147275" w:rsidP="00657ADF">
            <w:pPr>
              <w:numPr>
                <w:ilvl w:val="1"/>
                <w:numId w:val="120"/>
              </w:numPr>
            </w:pPr>
            <w:r w:rsidRPr="002E5265">
              <w:rPr>
                <w:rFonts w:hint="eastAsia"/>
              </w:rPr>
              <w:t>参数出错报文（类型</w:t>
            </w:r>
            <w:r w:rsidRPr="002E5265">
              <w:t>12</w:t>
            </w:r>
            <w:r w:rsidRPr="002E5265">
              <w:rPr>
                <w:rFonts w:hint="eastAsia"/>
              </w:rPr>
              <w:t>）</w:t>
            </w:r>
          </w:p>
          <w:p w:rsidR="00147275" w:rsidRPr="002E5265" w:rsidRDefault="00147275" w:rsidP="00657ADF">
            <w:pPr>
              <w:numPr>
                <w:ilvl w:val="0"/>
                <w:numId w:val="120"/>
              </w:numPr>
            </w:pPr>
            <w:r w:rsidRPr="002E5265">
              <w:t>ICMP</w:t>
            </w:r>
            <w:r w:rsidRPr="002E5265">
              <w:rPr>
                <w:rFonts w:hint="eastAsia"/>
              </w:rPr>
              <w:t>控制报文</w:t>
            </w:r>
          </w:p>
          <w:p w:rsidR="00147275" w:rsidRPr="002E5265" w:rsidRDefault="00147275" w:rsidP="00657ADF">
            <w:pPr>
              <w:numPr>
                <w:ilvl w:val="1"/>
                <w:numId w:val="120"/>
              </w:numPr>
            </w:pPr>
            <w:r w:rsidRPr="002E5265">
              <w:rPr>
                <w:rFonts w:hint="eastAsia"/>
              </w:rPr>
              <w:t>报源抑制报文（类型</w:t>
            </w:r>
            <w:r w:rsidRPr="002E5265">
              <w:t>4</w:t>
            </w:r>
            <w:r w:rsidRPr="002E5265">
              <w:rPr>
                <w:rFonts w:hint="eastAsia"/>
              </w:rPr>
              <w:t>）</w:t>
            </w:r>
          </w:p>
          <w:p w:rsidR="00147275" w:rsidRPr="002E5265" w:rsidRDefault="00147275" w:rsidP="00657ADF">
            <w:pPr>
              <w:numPr>
                <w:ilvl w:val="1"/>
                <w:numId w:val="120"/>
              </w:numPr>
            </w:pPr>
            <w:r w:rsidRPr="002E5265">
              <w:rPr>
                <w:rFonts w:hint="eastAsia"/>
              </w:rPr>
              <w:t>重定向（类型</w:t>
            </w:r>
            <w:r w:rsidRPr="002E5265">
              <w:t>5</w:t>
            </w:r>
            <w:r w:rsidRPr="002E5265">
              <w:rPr>
                <w:rFonts w:hint="eastAsia"/>
              </w:rPr>
              <w:t>）</w:t>
            </w:r>
          </w:p>
          <w:p w:rsidR="00147275" w:rsidRPr="002E5265" w:rsidRDefault="00147275" w:rsidP="00657ADF">
            <w:pPr>
              <w:numPr>
                <w:ilvl w:val="0"/>
                <w:numId w:val="120"/>
              </w:numPr>
            </w:pPr>
            <w:r w:rsidRPr="002E5265">
              <w:t>ICMP</w:t>
            </w:r>
            <w:r w:rsidRPr="002E5265">
              <w:rPr>
                <w:rFonts w:hint="eastAsia"/>
              </w:rPr>
              <w:t>请求</w:t>
            </w:r>
            <w:r w:rsidRPr="002E5265">
              <w:t>/</w:t>
            </w:r>
            <w:r w:rsidRPr="002E5265">
              <w:rPr>
                <w:rFonts w:hint="eastAsia"/>
              </w:rPr>
              <w:t>应答报文</w:t>
            </w:r>
          </w:p>
          <w:p w:rsidR="00147275" w:rsidRPr="002E5265" w:rsidRDefault="00147275" w:rsidP="00657ADF">
            <w:pPr>
              <w:numPr>
                <w:ilvl w:val="1"/>
                <w:numId w:val="120"/>
              </w:numPr>
            </w:pPr>
            <w:r w:rsidRPr="002E5265">
              <w:rPr>
                <w:rFonts w:hint="eastAsia"/>
              </w:rPr>
              <w:t>回送请求和响应报文（类型</w:t>
            </w:r>
            <w:r w:rsidRPr="002E5265">
              <w:t>0</w:t>
            </w:r>
            <w:r w:rsidRPr="002E5265">
              <w:rPr>
                <w:rFonts w:hint="eastAsia"/>
              </w:rPr>
              <w:t>和</w:t>
            </w:r>
            <w:r w:rsidRPr="002E5265">
              <w:t>8</w:t>
            </w:r>
            <w:r w:rsidRPr="002E5265">
              <w:rPr>
                <w:rFonts w:hint="eastAsia"/>
              </w:rPr>
              <w:t>）</w:t>
            </w:r>
          </w:p>
          <w:p w:rsidR="00147275" w:rsidRPr="002E5265" w:rsidRDefault="00147275" w:rsidP="00657ADF">
            <w:pPr>
              <w:numPr>
                <w:ilvl w:val="1"/>
                <w:numId w:val="120"/>
              </w:numPr>
            </w:pPr>
            <w:r w:rsidRPr="002E5265">
              <w:rPr>
                <w:rFonts w:hint="eastAsia"/>
              </w:rPr>
              <w:t>时间戳请求和响应报文（类型</w:t>
            </w:r>
            <w:r w:rsidRPr="002E5265">
              <w:t>13</w:t>
            </w:r>
            <w:r w:rsidRPr="002E5265">
              <w:rPr>
                <w:rFonts w:hint="eastAsia"/>
              </w:rPr>
              <w:t>和</w:t>
            </w:r>
            <w:r w:rsidRPr="002E5265">
              <w:t>14</w:t>
            </w:r>
            <w:r w:rsidRPr="002E5265">
              <w:rPr>
                <w:rFonts w:hint="eastAsia"/>
              </w:rPr>
              <w:t>）</w:t>
            </w:r>
          </w:p>
          <w:p w:rsidR="00147275" w:rsidRPr="002E5265" w:rsidRDefault="00147275" w:rsidP="00657ADF">
            <w:pPr>
              <w:numPr>
                <w:ilvl w:val="1"/>
                <w:numId w:val="120"/>
              </w:numPr>
            </w:pPr>
            <w:r w:rsidRPr="002E5265">
              <w:rPr>
                <w:rFonts w:hint="eastAsia"/>
              </w:rPr>
              <w:t>地址掩码请求和响应报文（类型</w:t>
            </w:r>
            <w:r w:rsidRPr="002E5265">
              <w:t>17</w:t>
            </w:r>
            <w:r w:rsidRPr="002E5265">
              <w:rPr>
                <w:rFonts w:hint="eastAsia"/>
              </w:rPr>
              <w:t>和</w:t>
            </w:r>
            <w:r w:rsidRPr="002E5265">
              <w:t>18</w:t>
            </w:r>
            <w:r w:rsidRPr="002E5265">
              <w:rPr>
                <w:rFonts w:hint="eastAsia"/>
              </w:rPr>
              <w:t>）</w:t>
            </w:r>
          </w:p>
          <w:p w:rsidR="00147275" w:rsidRDefault="00147275" w:rsidP="00657ADF">
            <w:pPr>
              <w:numPr>
                <w:ilvl w:val="0"/>
                <w:numId w:val="120"/>
              </w:numPr>
            </w:pPr>
            <w:r w:rsidRPr="002E5265">
              <w:rPr>
                <w:rFonts w:hint="eastAsia"/>
              </w:rPr>
              <w:t>其他</w:t>
            </w:r>
          </w:p>
        </w:tc>
      </w:tr>
      <w:tr w:rsidR="00147275" w:rsidTr="00147275">
        <w:tc>
          <w:tcPr>
            <w:tcW w:w="8522" w:type="dxa"/>
          </w:tcPr>
          <w:p w:rsidR="00147275" w:rsidRDefault="00147275" w:rsidP="00147275">
            <w:r w:rsidRPr="00F2049A">
              <w:rPr>
                <w:b/>
                <w:bCs/>
              </w:rPr>
              <w:lastRenderedPageBreak/>
              <w:t>ICMP Echo</w:t>
            </w:r>
            <w:r w:rsidRPr="00F2049A">
              <w:rPr>
                <w:rFonts w:hint="eastAsia"/>
                <w:b/>
                <w:bCs/>
              </w:rPr>
              <w:t>报文</w:t>
            </w:r>
          </w:p>
          <w:p w:rsidR="00147275" w:rsidRDefault="00147275" w:rsidP="00147275">
            <w:r>
              <w:rPr>
                <w:noProof/>
              </w:rPr>
              <w:lastRenderedPageBreak/>
              <w:drawing>
                <wp:inline distT="0" distB="0" distL="0" distR="0" wp14:anchorId="34EBB0BD" wp14:editId="50E81588">
                  <wp:extent cx="4891278" cy="1746354"/>
                  <wp:effectExtent l="0" t="0" r="508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93984" cy="1747320"/>
                          </a:xfrm>
                          <a:prstGeom prst="rect">
                            <a:avLst/>
                          </a:prstGeom>
                          <a:noFill/>
                          <a:ln>
                            <a:noFill/>
                          </a:ln>
                          <a:effectLst/>
                        </pic:spPr>
                      </pic:pic>
                    </a:graphicData>
                  </a:graphic>
                </wp:inline>
              </w:drawing>
            </w:r>
          </w:p>
          <w:p w:rsidR="00147275" w:rsidRPr="00C72120" w:rsidRDefault="00147275" w:rsidP="00657ADF">
            <w:pPr>
              <w:numPr>
                <w:ilvl w:val="0"/>
                <w:numId w:val="121"/>
              </w:numPr>
            </w:pPr>
            <w:r w:rsidRPr="00C72120">
              <w:rPr>
                <w:rFonts w:hint="eastAsia"/>
              </w:rPr>
              <w:t>类型：</w:t>
            </w:r>
            <w:r w:rsidRPr="00C72120">
              <w:t>0</w:t>
            </w:r>
            <w:r w:rsidRPr="00C72120">
              <w:rPr>
                <w:rFonts w:hint="eastAsia"/>
              </w:rPr>
              <w:t>表示</w:t>
            </w:r>
            <w:r w:rsidRPr="00C72120">
              <w:t>Echo Reply</w:t>
            </w:r>
            <w:r w:rsidRPr="00C72120">
              <w:rPr>
                <w:rFonts w:hint="eastAsia"/>
              </w:rPr>
              <w:t>，</w:t>
            </w:r>
            <w:r w:rsidRPr="00C72120">
              <w:t>8</w:t>
            </w:r>
            <w:r w:rsidRPr="00C72120">
              <w:rPr>
                <w:rFonts w:hint="eastAsia"/>
              </w:rPr>
              <w:t>表示</w:t>
            </w:r>
            <w:r w:rsidRPr="00C72120">
              <w:t>Echo</w:t>
            </w:r>
          </w:p>
          <w:p w:rsidR="00147275" w:rsidRPr="00C72120" w:rsidRDefault="00147275" w:rsidP="00657ADF">
            <w:pPr>
              <w:numPr>
                <w:ilvl w:val="0"/>
                <w:numId w:val="121"/>
              </w:numPr>
            </w:pPr>
            <w:r w:rsidRPr="00C72120">
              <w:rPr>
                <w:rFonts w:hint="eastAsia"/>
              </w:rPr>
              <w:t>代码：</w:t>
            </w:r>
            <w:r w:rsidRPr="00C72120">
              <w:t>0</w:t>
            </w:r>
          </w:p>
          <w:p w:rsidR="00147275" w:rsidRPr="00C72120" w:rsidRDefault="00147275" w:rsidP="00657ADF">
            <w:pPr>
              <w:numPr>
                <w:ilvl w:val="0"/>
                <w:numId w:val="121"/>
              </w:numPr>
            </w:pPr>
            <w:r w:rsidRPr="00C72120">
              <w:rPr>
                <w:rFonts w:hint="eastAsia"/>
              </w:rPr>
              <w:t>标识符：标识一个会话，例如，用进程</w:t>
            </w:r>
            <w:r w:rsidRPr="00C72120">
              <w:t>ID</w:t>
            </w:r>
          </w:p>
          <w:p w:rsidR="00147275" w:rsidRPr="00C72120" w:rsidRDefault="00147275" w:rsidP="00657ADF">
            <w:pPr>
              <w:numPr>
                <w:ilvl w:val="0"/>
                <w:numId w:val="121"/>
              </w:numPr>
            </w:pPr>
            <w:r w:rsidRPr="00C72120">
              <w:rPr>
                <w:rFonts w:hint="eastAsia"/>
              </w:rPr>
              <w:t>序号：例如每个请求增</w:t>
            </w:r>
            <w:r w:rsidRPr="00C72120">
              <w:t>1</w:t>
            </w:r>
          </w:p>
          <w:p w:rsidR="00147275" w:rsidRPr="00C72120" w:rsidRDefault="00147275" w:rsidP="00657ADF">
            <w:pPr>
              <w:numPr>
                <w:ilvl w:val="0"/>
                <w:numId w:val="121"/>
              </w:numPr>
            </w:pPr>
            <w:r w:rsidRPr="00C72120">
              <w:rPr>
                <w:rFonts w:hint="eastAsia"/>
              </w:rPr>
              <w:t>选项数据：回显</w:t>
            </w:r>
          </w:p>
          <w:p w:rsidR="00147275" w:rsidRDefault="00147275" w:rsidP="00147275"/>
        </w:tc>
      </w:tr>
      <w:tr w:rsidR="00147275" w:rsidTr="00147275">
        <w:tc>
          <w:tcPr>
            <w:tcW w:w="8522" w:type="dxa"/>
          </w:tcPr>
          <w:p w:rsidR="00147275" w:rsidRDefault="00147275" w:rsidP="00147275">
            <w:r w:rsidRPr="00F5015E">
              <w:rPr>
                <w:b/>
                <w:bCs/>
              </w:rPr>
              <w:lastRenderedPageBreak/>
              <w:t xml:space="preserve">ICMP </w:t>
            </w:r>
            <w:r w:rsidRPr="00F5015E">
              <w:rPr>
                <w:rFonts w:hint="eastAsia"/>
                <w:b/>
                <w:bCs/>
              </w:rPr>
              <w:t>目的不可达报文</w:t>
            </w:r>
          </w:p>
          <w:p w:rsidR="00147275" w:rsidRDefault="00147275" w:rsidP="00147275">
            <w:r>
              <w:rPr>
                <w:noProof/>
              </w:rPr>
              <w:drawing>
                <wp:inline distT="0" distB="0" distL="0" distR="0" wp14:anchorId="728ED832" wp14:editId="6D08F58A">
                  <wp:extent cx="5346965" cy="1888028"/>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54082" cy="1890541"/>
                          </a:xfrm>
                          <a:prstGeom prst="rect">
                            <a:avLst/>
                          </a:prstGeom>
                          <a:noFill/>
                          <a:ln>
                            <a:noFill/>
                          </a:ln>
                          <a:effectLst/>
                        </pic:spPr>
                      </pic:pic>
                    </a:graphicData>
                  </a:graphic>
                </wp:inline>
              </w:drawing>
            </w:r>
          </w:p>
          <w:p w:rsidR="00147275" w:rsidRPr="00602625" w:rsidRDefault="00147275" w:rsidP="00657ADF">
            <w:pPr>
              <w:numPr>
                <w:ilvl w:val="0"/>
                <w:numId w:val="122"/>
              </w:numPr>
            </w:pPr>
            <w:r w:rsidRPr="00602625">
              <w:rPr>
                <w:rFonts w:hint="eastAsia"/>
              </w:rPr>
              <w:t>类型：</w:t>
            </w:r>
            <w:r w:rsidRPr="00602625">
              <w:t>3</w:t>
            </w:r>
          </w:p>
          <w:p w:rsidR="00147275" w:rsidRPr="00602625" w:rsidRDefault="00147275" w:rsidP="00657ADF">
            <w:pPr>
              <w:numPr>
                <w:ilvl w:val="0"/>
                <w:numId w:val="122"/>
              </w:numPr>
            </w:pPr>
            <w:r w:rsidRPr="00602625">
              <w:rPr>
                <w:rFonts w:hint="eastAsia"/>
              </w:rPr>
              <w:t>代码：</w:t>
            </w:r>
            <w:r w:rsidRPr="00602625">
              <w:t>0</w:t>
            </w:r>
            <w:r w:rsidRPr="00602625">
              <w:rPr>
                <w:rFonts w:hint="eastAsia"/>
              </w:rPr>
              <w:t>表示网络不可达，</w:t>
            </w:r>
            <w:r w:rsidRPr="00602625">
              <w:t>1</w:t>
            </w:r>
            <w:r w:rsidRPr="00602625">
              <w:rPr>
                <w:rFonts w:hint="eastAsia"/>
              </w:rPr>
              <w:t>表示主机不可达；</w:t>
            </w:r>
            <w:r w:rsidRPr="00602625">
              <w:rPr>
                <w:rFonts w:hint="eastAsia"/>
              </w:rPr>
              <w:br/>
            </w:r>
            <w:r w:rsidRPr="00602625">
              <w:t>2</w:t>
            </w:r>
            <w:r w:rsidRPr="00602625">
              <w:rPr>
                <w:rFonts w:hint="eastAsia"/>
              </w:rPr>
              <w:t>表示协议不可达；</w:t>
            </w:r>
            <w:r w:rsidRPr="00602625">
              <w:t>3</w:t>
            </w:r>
            <w:r w:rsidRPr="00602625">
              <w:rPr>
                <w:rFonts w:hint="eastAsia"/>
              </w:rPr>
              <w:t>表示端口不可达；等等</w:t>
            </w:r>
          </w:p>
          <w:p w:rsidR="00147275" w:rsidRPr="00602625" w:rsidRDefault="00147275" w:rsidP="00657ADF">
            <w:pPr>
              <w:numPr>
                <w:ilvl w:val="0"/>
                <w:numId w:val="122"/>
              </w:numPr>
            </w:pPr>
            <w:r w:rsidRPr="00602625">
              <w:rPr>
                <w:rFonts w:hint="eastAsia"/>
              </w:rPr>
              <w:t>出错的</w:t>
            </w:r>
            <w:r w:rsidRPr="00602625">
              <w:t>IP</w:t>
            </w:r>
            <w:r w:rsidRPr="00602625">
              <w:rPr>
                <w:rFonts w:hint="eastAsia"/>
              </w:rPr>
              <w:t>包的</w:t>
            </w:r>
            <w:r w:rsidRPr="00602625">
              <w:t>IP</w:t>
            </w:r>
            <w:r w:rsidRPr="00602625">
              <w:rPr>
                <w:rFonts w:hint="eastAsia"/>
              </w:rPr>
              <w:t>首部</w:t>
            </w:r>
            <w:r w:rsidRPr="00602625">
              <w:t>+</w:t>
            </w:r>
            <w:r w:rsidRPr="00602625">
              <w:rPr>
                <w:rFonts w:hint="eastAsia"/>
              </w:rPr>
              <w:t>原始</w:t>
            </w:r>
            <w:r w:rsidRPr="00602625">
              <w:t>IP</w:t>
            </w:r>
            <w:r w:rsidRPr="00602625">
              <w:rPr>
                <w:rFonts w:hint="eastAsia"/>
              </w:rPr>
              <w:t>数据包中前</w:t>
            </w:r>
            <w:r w:rsidRPr="00602625">
              <w:t>8</w:t>
            </w:r>
            <w:r w:rsidRPr="00602625">
              <w:rPr>
                <w:rFonts w:hint="eastAsia"/>
              </w:rPr>
              <w:t>个字节</w:t>
            </w:r>
          </w:p>
          <w:p w:rsidR="00147275" w:rsidRDefault="00147275" w:rsidP="00147275"/>
        </w:tc>
      </w:tr>
    </w:tbl>
    <w:p w:rsidR="00147275" w:rsidRDefault="00147275" w:rsidP="00147275"/>
    <w:p w:rsidR="00147275" w:rsidRDefault="00147275" w:rsidP="00147275">
      <w:r w:rsidRPr="0027678C">
        <w:rPr>
          <w:b/>
          <w:bCs/>
        </w:rPr>
        <w:t>UDP</w:t>
      </w:r>
      <w:r w:rsidRPr="0027678C">
        <w:rPr>
          <w:rFonts w:hint="eastAsia"/>
          <w:b/>
          <w:bCs/>
        </w:rPr>
        <w:t>数据报</w:t>
      </w:r>
    </w:p>
    <w:tbl>
      <w:tblPr>
        <w:tblStyle w:val="a5"/>
        <w:tblW w:w="0" w:type="auto"/>
        <w:tblLook w:val="04A0" w:firstRow="1" w:lastRow="0" w:firstColumn="1" w:lastColumn="0" w:noHBand="0" w:noVBand="1"/>
      </w:tblPr>
      <w:tblGrid>
        <w:gridCol w:w="8522"/>
      </w:tblGrid>
      <w:tr w:rsidR="00147275" w:rsidTr="00147275">
        <w:tc>
          <w:tcPr>
            <w:tcW w:w="8522" w:type="dxa"/>
          </w:tcPr>
          <w:p w:rsidR="00147275" w:rsidRDefault="00147275" w:rsidP="00147275">
            <w:r w:rsidRPr="001B3494">
              <w:rPr>
                <w:noProof/>
              </w:rPr>
              <w:lastRenderedPageBreak/>
              <w:drawing>
                <wp:inline distT="0" distB="0" distL="0" distR="0" wp14:anchorId="0BC0A73F" wp14:editId="78DCD5F4">
                  <wp:extent cx="5486400" cy="2244725"/>
                  <wp:effectExtent l="0" t="0" r="0" b="3175"/>
                  <wp:docPr id="26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2244725"/>
                          </a:xfrm>
                          <a:prstGeom prst="rect">
                            <a:avLst/>
                          </a:prstGeom>
                          <a:noFill/>
                          <a:ln>
                            <a:noFill/>
                          </a:ln>
                          <a:effectLst/>
                          <a:extLst/>
                        </pic:spPr>
                      </pic:pic>
                    </a:graphicData>
                  </a:graphic>
                </wp:inline>
              </w:drawing>
            </w:r>
          </w:p>
        </w:tc>
      </w:tr>
    </w:tbl>
    <w:p w:rsidR="00147275" w:rsidRDefault="00147275" w:rsidP="00147275">
      <w:pPr>
        <w:pStyle w:val="4"/>
      </w:pPr>
      <w:r>
        <w:rPr>
          <w:rFonts w:hint="eastAsia"/>
        </w:rPr>
        <w:t>TCP</w:t>
      </w:r>
      <w:r>
        <w:rPr>
          <w:rFonts w:hint="eastAsia"/>
        </w:rPr>
        <w:t>报文段</w:t>
      </w:r>
    </w:p>
    <w:tbl>
      <w:tblPr>
        <w:tblStyle w:val="a5"/>
        <w:tblW w:w="0" w:type="auto"/>
        <w:tblLook w:val="04A0" w:firstRow="1" w:lastRow="0" w:firstColumn="1" w:lastColumn="0" w:noHBand="0" w:noVBand="1"/>
      </w:tblPr>
      <w:tblGrid>
        <w:gridCol w:w="8522"/>
      </w:tblGrid>
      <w:tr w:rsidR="00147275" w:rsidTr="00147275">
        <w:tc>
          <w:tcPr>
            <w:tcW w:w="8522" w:type="dxa"/>
          </w:tcPr>
          <w:p w:rsidR="00147275" w:rsidRDefault="00147275" w:rsidP="00147275">
            <w:r>
              <w:rPr>
                <w:rFonts w:hint="eastAsia"/>
                <w:b/>
                <w:bCs/>
              </w:rPr>
              <w:t>协议描述</w:t>
            </w:r>
          </w:p>
          <w:p w:rsidR="00147275" w:rsidRDefault="00147275" w:rsidP="00147275">
            <w:r>
              <w:object w:dxaOrig="8414" w:dyaOrig="5534">
                <v:shape id="_x0000_i1049" type="#_x0000_t75" style="width:416.35pt;height:272.35pt" o:ole="">
                  <v:imagedata r:id="rId204" o:title=""/>
                </v:shape>
                <o:OLEObject Type="Embed" ProgID="PBrush" ShapeID="_x0000_i1049" DrawAspect="Content" ObjectID="_1533063468" r:id="rId205"/>
              </w:object>
            </w:r>
          </w:p>
          <w:p w:rsidR="00147275" w:rsidRPr="0018578C" w:rsidRDefault="00147275" w:rsidP="00657ADF">
            <w:pPr>
              <w:numPr>
                <w:ilvl w:val="0"/>
                <w:numId w:val="123"/>
              </w:numPr>
            </w:pPr>
            <w:r w:rsidRPr="0018578C">
              <w:rPr>
                <w:rFonts w:hint="eastAsia"/>
              </w:rPr>
              <w:t>源端口号和目的端口号：源和目的主机的</w:t>
            </w:r>
            <w:r w:rsidRPr="0018578C">
              <w:t>IP</w:t>
            </w:r>
            <w:r w:rsidRPr="0018578C">
              <w:rPr>
                <w:rFonts w:hint="eastAsia"/>
              </w:rPr>
              <w:t>地址加上端口号构成一个</w:t>
            </w:r>
            <w:r w:rsidRPr="0018578C">
              <w:t>TCP</w:t>
            </w:r>
            <w:r w:rsidRPr="0018578C">
              <w:rPr>
                <w:rFonts w:hint="eastAsia"/>
              </w:rPr>
              <w:t>连接</w:t>
            </w:r>
          </w:p>
          <w:p w:rsidR="00147275" w:rsidRPr="0018578C" w:rsidRDefault="00147275" w:rsidP="00657ADF">
            <w:pPr>
              <w:numPr>
                <w:ilvl w:val="0"/>
                <w:numId w:val="123"/>
              </w:numPr>
            </w:pPr>
            <w:r w:rsidRPr="0018578C">
              <w:rPr>
                <w:rFonts w:hint="eastAsia"/>
              </w:rPr>
              <w:t>序号和确认号：序号为该</w:t>
            </w:r>
            <w:r w:rsidRPr="0018578C">
              <w:t>TCP</w:t>
            </w:r>
            <w:r w:rsidRPr="0018578C">
              <w:rPr>
                <w:rFonts w:hint="eastAsia"/>
              </w:rPr>
              <w:t>数据包的第一个数据字在所发送的数据流中的偏移量；确认号为希望接收的下一个数据字的序号；</w:t>
            </w:r>
          </w:p>
          <w:p w:rsidR="00147275" w:rsidRPr="0018578C" w:rsidRDefault="00147275" w:rsidP="00657ADF">
            <w:pPr>
              <w:numPr>
                <w:ilvl w:val="0"/>
                <w:numId w:val="123"/>
              </w:numPr>
            </w:pPr>
            <w:r w:rsidRPr="0018578C">
              <w:rPr>
                <w:rFonts w:hint="eastAsia"/>
              </w:rPr>
              <w:t>首部长度，以</w:t>
            </w:r>
            <w:r w:rsidRPr="0018578C">
              <w:t>4</w:t>
            </w:r>
            <w:r w:rsidRPr="0018578C">
              <w:rPr>
                <w:rFonts w:hint="eastAsia"/>
              </w:rPr>
              <w:t>个字节为单位，通常为</w:t>
            </w:r>
            <w:r w:rsidRPr="0018578C">
              <w:t>20</w:t>
            </w:r>
            <w:r w:rsidRPr="0018578C">
              <w:rPr>
                <w:rFonts w:hint="eastAsia"/>
              </w:rPr>
              <w:t>个字节</w:t>
            </w:r>
          </w:p>
          <w:p w:rsidR="00147275" w:rsidRPr="0018578C" w:rsidRDefault="00147275" w:rsidP="00657ADF">
            <w:pPr>
              <w:numPr>
                <w:ilvl w:val="0"/>
                <w:numId w:val="123"/>
              </w:numPr>
            </w:pPr>
            <w:r w:rsidRPr="0018578C">
              <w:t>6</w:t>
            </w:r>
            <w:r w:rsidRPr="0018578C">
              <w:rPr>
                <w:rFonts w:hint="eastAsia"/>
              </w:rPr>
              <w:t>个标志位：</w:t>
            </w:r>
          </w:p>
          <w:p w:rsidR="00147275" w:rsidRPr="0018578C" w:rsidRDefault="00147275" w:rsidP="00657ADF">
            <w:pPr>
              <w:numPr>
                <w:ilvl w:val="1"/>
                <w:numId w:val="123"/>
              </w:numPr>
            </w:pPr>
            <w:r w:rsidRPr="0018578C">
              <w:t>URG</w:t>
            </w:r>
            <w:r w:rsidRPr="0018578C">
              <w:rPr>
                <w:rFonts w:hint="eastAsia"/>
              </w:rPr>
              <w:t>：如果使用了紧急指针，</w:t>
            </w:r>
            <w:r w:rsidRPr="0018578C">
              <w:t>URG</w:t>
            </w:r>
            <w:r w:rsidRPr="0018578C">
              <w:rPr>
                <w:rFonts w:hint="eastAsia"/>
              </w:rPr>
              <w:t>置</w:t>
            </w:r>
            <w:r w:rsidRPr="0018578C">
              <w:t>1</w:t>
            </w:r>
            <w:r w:rsidRPr="0018578C">
              <w:rPr>
                <w:rFonts w:hint="eastAsia"/>
              </w:rPr>
              <w:t>，紧急指针为当前序号到紧急数据位置的偏移量</w:t>
            </w:r>
          </w:p>
          <w:p w:rsidR="00147275" w:rsidRPr="0018578C" w:rsidRDefault="00147275" w:rsidP="00657ADF">
            <w:pPr>
              <w:numPr>
                <w:ilvl w:val="1"/>
                <w:numId w:val="123"/>
              </w:numPr>
            </w:pPr>
            <w:r w:rsidRPr="0018578C">
              <w:t>ACK</w:t>
            </w:r>
            <w:r w:rsidRPr="0018578C">
              <w:rPr>
                <w:rFonts w:hint="eastAsia"/>
              </w:rPr>
              <w:t>：为</w:t>
            </w:r>
            <w:r w:rsidRPr="0018578C">
              <w:t>1</w:t>
            </w:r>
            <w:r w:rsidRPr="0018578C">
              <w:rPr>
                <w:rFonts w:hint="eastAsia"/>
              </w:rPr>
              <w:t>表示确认号有效，为</w:t>
            </w:r>
            <w:r w:rsidRPr="0018578C">
              <w:t>0</w:t>
            </w:r>
            <w:r w:rsidRPr="0018578C">
              <w:rPr>
                <w:rFonts w:hint="eastAsia"/>
              </w:rPr>
              <w:t>表示该</w:t>
            </w:r>
            <w:r w:rsidRPr="0018578C">
              <w:t>TCP</w:t>
            </w:r>
            <w:r w:rsidRPr="0018578C">
              <w:rPr>
                <w:rFonts w:hint="eastAsia"/>
              </w:rPr>
              <w:t>数据包不包含确认信息</w:t>
            </w:r>
          </w:p>
          <w:p w:rsidR="00147275" w:rsidRDefault="00147275" w:rsidP="00657ADF">
            <w:pPr>
              <w:numPr>
                <w:ilvl w:val="1"/>
                <w:numId w:val="123"/>
              </w:numPr>
            </w:pPr>
            <w:r w:rsidRPr="0018578C">
              <w:lastRenderedPageBreak/>
              <w:t>PSH</w:t>
            </w:r>
            <w:r w:rsidRPr="0018578C">
              <w:rPr>
                <w:rFonts w:hint="eastAsia"/>
              </w:rPr>
              <w:t>：表示是带有</w:t>
            </w:r>
            <w:r w:rsidRPr="0018578C">
              <w:t>PUSH</w:t>
            </w:r>
            <w:r w:rsidRPr="0018578C">
              <w:rPr>
                <w:rFonts w:hint="eastAsia"/>
              </w:rPr>
              <w:t>标志的数据，接收到数据后不必等缓冲区满再发送</w:t>
            </w:r>
          </w:p>
          <w:p w:rsidR="00147275" w:rsidRDefault="00147275" w:rsidP="00147275"/>
        </w:tc>
      </w:tr>
      <w:tr w:rsidR="00147275" w:rsidTr="00147275">
        <w:tc>
          <w:tcPr>
            <w:tcW w:w="8522" w:type="dxa"/>
          </w:tcPr>
          <w:p w:rsidR="00147275" w:rsidRPr="0018578C" w:rsidRDefault="00147275" w:rsidP="00657ADF">
            <w:pPr>
              <w:numPr>
                <w:ilvl w:val="1"/>
                <w:numId w:val="124"/>
              </w:numPr>
            </w:pPr>
            <w:r w:rsidRPr="0018578C">
              <w:lastRenderedPageBreak/>
              <w:t>RST</w:t>
            </w:r>
            <w:r w:rsidRPr="0018578C">
              <w:rPr>
                <w:rFonts w:hint="eastAsia"/>
              </w:rPr>
              <w:t>：用于连接复位，也可用于拒绝非法的数据或拒绝连接请求</w:t>
            </w:r>
          </w:p>
          <w:p w:rsidR="00147275" w:rsidRPr="0018578C" w:rsidRDefault="00147275" w:rsidP="00657ADF">
            <w:pPr>
              <w:numPr>
                <w:ilvl w:val="1"/>
                <w:numId w:val="124"/>
              </w:numPr>
            </w:pPr>
            <w:r w:rsidRPr="0018578C">
              <w:t>SYN</w:t>
            </w:r>
            <w:r w:rsidRPr="0018578C">
              <w:rPr>
                <w:rFonts w:hint="eastAsia"/>
              </w:rPr>
              <w:t>：用于建立连接，连接请求时</w:t>
            </w:r>
            <w:r w:rsidRPr="0018578C">
              <w:t>SYN</w:t>
            </w:r>
            <w:r w:rsidRPr="0018578C">
              <w:rPr>
                <w:rFonts w:hint="eastAsia"/>
              </w:rPr>
              <w:t>＝</w:t>
            </w:r>
            <w:r w:rsidRPr="0018578C">
              <w:t>1</w:t>
            </w:r>
            <w:r w:rsidRPr="0018578C">
              <w:rPr>
                <w:rFonts w:hint="eastAsia"/>
              </w:rPr>
              <w:t>，</w:t>
            </w:r>
            <w:r w:rsidRPr="0018578C">
              <w:t>ACK=0</w:t>
            </w:r>
            <w:r w:rsidRPr="0018578C">
              <w:rPr>
                <w:rFonts w:hint="eastAsia"/>
              </w:rPr>
              <w:t>；响应连接请求时</w:t>
            </w:r>
            <w:r w:rsidRPr="0018578C">
              <w:t>SYN=1</w:t>
            </w:r>
            <w:r w:rsidRPr="0018578C">
              <w:rPr>
                <w:rFonts w:hint="eastAsia"/>
              </w:rPr>
              <w:t>，</w:t>
            </w:r>
            <w:r w:rsidRPr="0018578C">
              <w:t>ACK=1</w:t>
            </w:r>
          </w:p>
          <w:p w:rsidR="00147275" w:rsidRPr="0018578C" w:rsidRDefault="00147275" w:rsidP="00657ADF">
            <w:pPr>
              <w:numPr>
                <w:ilvl w:val="1"/>
                <w:numId w:val="124"/>
              </w:numPr>
            </w:pPr>
            <w:r w:rsidRPr="0018578C">
              <w:t>FIN</w:t>
            </w:r>
            <w:r w:rsidRPr="0018578C">
              <w:rPr>
                <w:rFonts w:hint="eastAsia"/>
              </w:rPr>
              <w:t>：用于释放连接，表示发送方已经没有供发送的数据</w:t>
            </w:r>
          </w:p>
          <w:p w:rsidR="00147275" w:rsidRPr="0018578C" w:rsidRDefault="00147275" w:rsidP="00657ADF">
            <w:pPr>
              <w:numPr>
                <w:ilvl w:val="0"/>
                <w:numId w:val="125"/>
              </w:numPr>
            </w:pPr>
            <w:r w:rsidRPr="0018578C">
              <w:rPr>
                <w:rFonts w:hint="eastAsia"/>
              </w:rPr>
              <w:t>窗口大小：表示在确认字节后还可以发送字节数，用于流量控制</w:t>
            </w:r>
          </w:p>
          <w:p w:rsidR="00147275" w:rsidRPr="0018578C" w:rsidRDefault="00147275" w:rsidP="00657ADF">
            <w:pPr>
              <w:numPr>
                <w:ilvl w:val="0"/>
                <w:numId w:val="125"/>
              </w:numPr>
            </w:pPr>
            <w:r w:rsidRPr="0018578C">
              <w:rPr>
                <w:rFonts w:hint="eastAsia"/>
              </w:rPr>
              <w:t>校验和：覆盖了整个数据包，包括对数据包的首部和数据</w:t>
            </w:r>
          </w:p>
          <w:p w:rsidR="00147275" w:rsidRPr="0018578C" w:rsidRDefault="00147275" w:rsidP="00657ADF">
            <w:pPr>
              <w:numPr>
                <w:ilvl w:val="0"/>
                <w:numId w:val="125"/>
              </w:numPr>
            </w:pPr>
            <w:r w:rsidRPr="0018578C">
              <w:rPr>
                <w:rFonts w:hint="eastAsia"/>
              </w:rPr>
              <w:t>选项：常见的选项是</w:t>
            </w:r>
            <w:r w:rsidRPr="0018578C">
              <w:t>MSS(Maximum Segment Size)</w:t>
            </w:r>
          </w:p>
          <w:p w:rsidR="00147275" w:rsidRDefault="00147275" w:rsidP="00147275"/>
        </w:tc>
      </w:tr>
      <w:tr w:rsidR="00147275" w:rsidTr="00147275">
        <w:tc>
          <w:tcPr>
            <w:tcW w:w="8522" w:type="dxa"/>
          </w:tcPr>
          <w:p w:rsidR="00147275" w:rsidRDefault="00147275" w:rsidP="00147275">
            <w:pPr>
              <w:rPr>
                <w:b/>
                <w:bCs/>
              </w:rPr>
            </w:pPr>
            <w:r w:rsidRPr="00EF1C03">
              <w:rPr>
                <w:rFonts w:hint="eastAsia"/>
                <w:b/>
                <w:bCs/>
              </w:rPr>
              <w:t>连接建立三次握手</w:t>
            </w:r>
          </w:p>
          <w:p w:rsidR="00147275" w:rsidRDefault="00147275" w:rsidP="00147275">
            <w:r w:rsidRPr="00343DC6">
              <w:rPr>
                <w:noProof/>
              </w:rPr>
              <w:drawing>
                <wp:inline distT="0" distB="0" distL="0" distR="0" wp14:anchorId="4B08E913" wp14:editId="2FE26C46">
                  <wp:extent cx="3028950" cy="3352800"/>
                  <wp:effectExtent l="0" t="0" r="0" b="0"/>
                  <wp:docPr id="65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1"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28950" cy="33528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r w:rsidR="00147275" w:rsidTr="00147275">
        <w:tc>
          <w:tcPr>
            <w:tcW w:w="8522" w:type="dxa"/>
          </w:tcPr>
          <w:p w:rsidR="00147275" w:rsidRDefault="00147275" w:rsidP="00147275">
            <w:pPr>
              <w:rPr>
                <w:b/>
                <w:bCs/>
              </w:rPr>
            </w:pPr>
            <w:r w:rsidRPr="00343DC6">
              <w:rPr>
                <w:rFonts w:hint="eastAsia"/>
                <w:b/>
                <w:bCs/>
              </w:rPr>
              <w:t>连接终止四次握手</w:t>
            </w:r>
          </w:p>
          <w:p w:rsidR="00147275" w:rsidRPr="00EF1C03" w:rsidRDefault="00147275" w:rsidP="00147275">
            <w:pPr>
              <w:rPr>
                <w:b/>
                <w:bCs/>
              </w:rPr>
            </w:pPr>
            <w:r w:rsidRPr="00343DC6">
              <w:rPr>
                <w:b/>
                <w:bCs/>
                <w:noProof/>
              </w:rPr>
              <w:lastRenderedPageBreak/>
              <w:drawing>
                <wp:inline distT="0" distB="0" distL="0" distR="0" wp14:anchorId="1C608243" wp14:editId="3D720D18">
                  <wp:extent cx="2943225" cy="3905250"/>
                  <wp:effectExtent l="0" t="0" r="9525"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9"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43225" cy="39052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r w:rsidR="00147275" w:rsidTr="00147275">
        <w:tc>
          <w:tcPr>
            <w:tcW w:w="8522" w:type="dxa"/>
          </w:tcPr>
          <w:p w:rsidR="00147275" w:rsidRDefault="00147275" w:rsidP="00147275">
            <w:pPr>
              <w:rPr>
                <w:b/>
                <w:bCs/>
              </w:rPr>
            </w:pPr>
            <w:r w:rsidRPr="00343DC6">
              <w:rPr>
                <w:b/>
                <w:bCs/>
              </w:rPr>
              <w:lastRenderedPageBreak/>
              <w:t>TCP</w:t>
            </w:r>
            <w:r w:rsidRPr="00343DC6">
              <w:rPr>
                <w:rFonts w:hint="eastAsia"/>
                <w:b/>
                <w:bCs/>
              </w:rPr>
              <w:t>如何保证可靠性</w:t>
            </w:r>
          </w:p>
          <w:p w:rsidR="00147275" w:rsidRPr="00343DC6" w:rsidRDefault="00147275" w:rsidP="00657ADF">
            <w:pPr>
              <w:numPr>
                <w:ilvl w:val="0"/>
                <w:numId w:val="126"/>
              </w:numPr>
              <w:rPr>
                <w:bCs/>
              </w:rPr>
            </w:pPr>
            <w:r w:rsidRPr="00343DC6">
              <w:rPr>
                <w:rFonts w:hint="eastAsia"/>
                <w:bCs/>
              </w:rPr>
              <w:t>应用数据被分割成</w:t>
            </w:r>
            <w:r w:rsidRPr="00343DC6">
              <w:rPr>
                <w:rFonts w:hint="eastAsia"/>
                <w:bCs/>
              </w:rPr>
              <w:t>TCP</w:t>
            </w:r>
            <w:r w:rsidRPr="00343DC6">
              <w:rPr>
                <w:rFonts w:hint="eastAsia"/>
                <w:bCs/>
              </w:rPr>
              <w:t>认为最适合发送的数据块，称为段传递给</w:t>
            </w:r>
            <w:r w:rsidRPr="00343DC6">
              <w:rPr>
                <w:rFonts w:hint="eastAsia"/>
                <w:bCs/>
              </w:rPr>
              <w:t>IP</w:t>
            </w:r>
            <w:r w:rsidRPr="00343DC6">
              <w:rPr>
                <w:rFonts w:hint="eastAsia"/>
                <w:bCs/>
              </w:rPr>
              <w:t>层。</w:t>
            </w:r>
          </w:p>
          <w:p w:rsidR="00147275" w:rsidRPr="00343DC6" w:rsidRDefault="00147275" w:rsidP="00657ADF">
            <w:pPr>
              <w:numPr>
                <w:ilvl w:val="0"/>
                <w:numId w:val="126"/>
              </w:numPr>
              <w:rPr>
                <w:bCs/>
              </w:rPr>
            </w:pPr>
            <w:r w:rsidRPr="00343DC6">
              <w:rPr>
                <w:rFonts w:hint="eastAsia"/>
                <w:bCs/>
              </w:rPr>
              <w:t>当</w:t>
            </w:r>
            <w:r w:rsidRPr="00343DC6">
              <w:rPr>
                <w:rFonts w:hint="eastAsia"/>
                <w:bCs/>
              </w:rPr>
              <w:t>TCP</w:t>
            </w:r>
            <w:r w:rsidRPr="00343DC6">
              <w:rPr>
                <w:rFonts w:hint="eastAsia"/>
                <w:bCs/>
              </w:rPr>
              <w:t>发出一个段后，它启动一个定时器，等待目的端确认收到这个报文段。如果不能及时收到一个确认，将重发这个报文段。</w:t>
            </w:r>
          </w:p>
          <w:p w:rsidR="00147275" w:rsidRPr="00343DC6" w:rsidRDefault="00147275" w:rsidP="00657ADF">
            <w:pPr>
              <w:numPr>
                <w:ilvl w:val="0"/>
                <w:numId w:val="126"/>
              </w:numPr>
              <w:rPr>
                <w:bCs/>
              </w:rPr>
            </w:pPr>
            <w:r w:rsidRPr="00343DC6">
              <w:rPr>
                <w:rFonts w:hint="eastAsia"/>
                <w:bCs/>
              </w:rPr>
              <w:t>当</w:t>
            </w:r>
            <w:r w:rsidRPr="00343DC6">
              <w:rPr>
                <w:rFonts w:hint="eastAsia"/>
                <w:bCs/>
              </w:rPr>
              <w:t>TCP</w:t>
            </w:r>
            <w:r w:rsidRPr="00343DC6">
              <w:rPr>
                <w:rFonts w:hint="eastAsia"/>
                <w:bCs/>
              </w:rPr>
              <w:t>收到发自</w:t>
            </w:r>
            <w:r w:rsidRPr="00343DC6">
              <w:rPr>
                <w:rFonts w:hint="eastAsia"/>
                <w:bCs/>
              </w:rPr>
              <w:t>TCP</w:t>
            </w:r>
            <w:r w:rsidRPr="00343DC6">
              <w:rPr>
                <w:rFonts w:hint="eastAsia"/>
                <w:bCs/>
              </w:rPr>
              <w:t>连接另一端的数据，它将发送一个确认。这个确认不是立即发送，通常将推迟几分之一秒。</w:t>
            </w:r>
          </w:p>
          <w:p w:rsidR="00147275" w:rsidRPr="00343DC6" w:rsidRDefault="00147275" w:rsidP="00657ADF">
            <w:pPr>
              <w:numPr>
                <w:ilvl w:val="0"/>
                <w:numId w:val="126"/>
              </w:numPr>
              <w:rPr>
                <w:bCs/>
              </w:rPr>
            </w:pPr>
            <w:r w:rsidRPr="00343DC6">
              <w:rPr>
                <w:rFonts w:hint="eastAsia"/>
                <w:bCs/>
              </w:rPr>
              <w:t>TCP</w:t>
            </w:r>
            <w:r w:rsidRPr="00343DC6">
              <w:rPr>
                <w:rFonts w:hint="eastAsia"/>
                <w:bCs/>
              </w:rPr>
              <w:t>将保持它首部和数据的校验和。这是一个端到端的校验和，目的是检测数据在传输过程中的任何变化。如果收到段的校验和有差错，</w:t>
            </w:r>
            <w:r w:rsidRPr="00343DC6">
              <w:rPr>
                <w:rFonts w:hint="eastAsia"/>
                <w:bCs/>
              </w:rPr>
              <w:t>TCP</w:t>
            </w:r>
            <w:r w:rsidRPr="00343DC6">
              <w:rPr>
                <w:rFonts w:hint="eastAsia"/>
                <w:bCs/>
              </w:rPr>
              <w:t>将丢弃这个报文段并且不确认（导致对方超时重传）</w:t>
            </w:r>
          </w:p>
          <w:p w:rsidR="00147275" w:rsidRPr="00343DC6" w:rsidRDefault="00147275" w:rsidP="00657ADF">
            <w:pPr>
              <w:numPr>
                <w:ilvl w:val="0"/>
                <w:numId w:val="126"/>
              </w:numPr>
              <w:rPr>
                <w:bCs/>
              </w:rPr>
            </w:pPr>
            <w:r w:rsidRPr="00343DC6">
              <w:rPr>
                <w:rFonts w:hint="eastAsia"/>
                <w:bCs/>
              </w:rPr>
              <w:t>TCP</w:t>
            </w:r>
            <w:r w:rsidRPr="00343DC6">
              <w:rPr>
                <w:rFonts w:hint="eastAsia"/>
                <w:bCs/>
              </w:rPr>
              <w:t>承载于</w:t>
            </w:r>
            <w:r w:rsidRPr="00343DC6">
              <w:rPr>
                <w:rFonts w:hint="eastAsia"/>
                <w:bCs/>
              </w:rPr>
              <w:t>IP</w:t>
            </w:r>
            <w:r w:rsidRPr="00343DC6">
              <w:rPr>
                <w:rFonts w:hint="eastAsia"/>
                <w:bCs/>
              </w:rPr>
              <w:t>数据报来传输，而</w:t>
            </w:r>
            <w:r w:rsidRPr="00343DC6">
              <w:rPr>
                <w:rFonts w:hint="eastAsia"/>
                <w:bCs/>
              </w:rPr>
              <w:t>IP</w:t>
            </w:r>
            <w:r w:rsidRPr="00343DC6">
              <w:rPr>
                <w:rFonts w:hint="eastAsia"/>
                <w:bCs/>
              </w:rPr>
              <w:t>数据报的到达可能会失序，因此</w:t>
            </w:r>
            <w:r w:rsidRPr="00343DC6">
              <w:rPr>
                <w:rFonts w:hint="eastAsia"/>
                <w:bCs/>
              </w:rPr>
              <w:t>TCP</w:t>
            </w:r>
            <w:r w:rsidRPr="00343DC6">
              <w:rPr>
                <w:rFonts w:hint="eastAsia"/>
                <w:bCs/>
              </w:rPr>
              <w:t>报文段的到达也可能会失序。</w:t>
            </w:r>
            <w:r w:rsidRPr="00343DC6">
              <w:rPr>
                <w:rFonts w:hint="eastAsia"/>
                <w:bCs/>
              </w:rPr>
              <w:t>TCP</w:t>
            </w:r>
            <w:r w:rsidRPr="00343DC6">
              <w:rPr>
                <w:rFonts w:hint="eastAsia"/>
                <w:bCs/>
              </w:rPr>
              <w:t>将对收到的数据进行重新排序。</w:t>
            </w:r>
          </w:p>
          <w:p w:rsidR="00147275" w:rsidRPr="00343DC6" w:rsidRDefault="00147275" w:rsidP="00657ADF">
            <w:pPr>
              <w:numPr>
                <w:ilvl w:val="0"/>
                <w:numId w:val="126"/>
              </w:numPr>
              <w:rPr>
                <w:bCs/>
              </w:rPr>
            </w:pPr>
            <w:r w:rsidRPr="00343DC6">
              <w:rPr>
                <w:rFonts w:hint="eastAsia"/>
                <w:bCs/>
              </w:rPr>
              <w:t>IP</w:t>
            </w:r>
            <w:r w:rsidRPr="00343DC6">
              <w:rPr>
                <w:rFonts w:hint="eastAsia"/>
                <w:bCs/>
              </w:rPr>
              <w:t>数据报会发生重复，</w:t>
            </w:r>
            <w:r w:rsidRPr="00343DC6">
              <w:rPr>
                <w:rFonts w:hint="eastAsia"/>
                <w:bCs/>
              </w:rPr>
              <w:t>TCP</w:t>
            </w:r>
            <w:r w:rsidRPr="00343DC6">
              <w:rPr>
                <w:rFonts w:hint="eastAsia"/>
                <w:bCs/>
              </w:rPr>
              <w:t>的接收端必须丢弃重复的数据。</w:t>
            </w:r>
          </w:p>
          <w:p w:rsidR="00147275" w:rsidRPr="00343DC6" w:rsidRDefault="00147275" w:rsidP="00657ADF">
            <w:pPr>
              <w:numPr>
                <w:ilvl w:val="0"/>
                <w:numId w:val="126"/>
              </w:numPr>
              <w:rPr>
                <w:bCs/>
              </w:rPr>
            </w:pPr>
            <w:r w:rsidRPr="00343DC6">
              <w:rPr>
                <w:rFonts w:hint="eastAsia"/>
                <w:bCs/>
              </w:rPr>
              <w:t>TCP</w:t>
            </w:r>
            <w:r w:rsidRPr="00343DC6">
              <w:rPr>
                <w:rFonts w:hint="eastAsia"/>
                <w:bCs/>
              </w:rPr>
              <w:t>还能提供流量控制。</w:t>
            </w:r>
            <w:r w:rsidRPr="00343DC6">
              <w:rPr>
                <w:rFonts w:hint="eastAsia"/>
                <w:bCs/>
              </w:rPr>
              <w:t>TCP</w:t>
            </w:r>
            <w:r w:rsidRPr="00343DC6">
              <w:rPr>
                <w:rFonts w:hint="eastAsia"/>
                <w:bCs/>
              </w:rPr>
              <w:t>连接的每一方都有一定大小的缓冲空间。</w:t>
            </w:r>
          </w:p>
          <w:p w:rsidR="00147275" w:rsidRPr="00343DC6" w:rsidRDefault="00147275" w:rsidP="00147275">
            <w:pPr>
              <w:rPr>
                <w:bCs/>
              </w:rPr>
            </w:pPr>
          </w:p>
          <w:p w:rsidR="00147275" w:rsidRPr="00EF1C03" w:rsidRDefault="00147275" w:rsidP="00147275">
            <w:pPr>
              <w:rPr>
                <w:b/>
                <w:bCs/>
              </w:rPr>
            </w:pPr>
          </w:p>
        </w:tc>
      </w:tr>
    </w:tbl>
    <w:p w:rsidR="00147275" w:rsidRDefault="00147275" w:rsidP="00147275"/>
    <w:p w:rsidR="00147275" w:rsidRDefault="00147275" w:rsidP="00147275"/>
    <w:p w:rsidR="00147275" w:rsidRDefault="00147275" w:rsidP="00147275"/>
    <w:p w:rsidR="00147275" w:rsidRDefault="00147275" w:rsidP="00147275">
      <w:pPr>
        <w:pStyle w:val="4"/>
      </w:pPr>
      <w:r>
        <w:rPr>
          <w:rFonts w:hint="eastAsia"/>
        </w:rPr>
        <w:t>综合案例</w:t>
      </w:r>
    </w:p>
    <w:p w:rsidR="00147275" w:rsidRDefault="00147275" w:rsidP="00147275">
      <w:r>
        <w:rPr>
          <w:rFonts w:hint="eastAsia"/>
        </w:rPr>
        <w:t>TCP/IP</w:t>
      </w:r>
      <w:r>
        <w:rPr>
          <w:rFonts w:hint="eastAsia"/>
        </w:rPr>
        <w:t>协议栈（</w:t>
      </w:r>
      <w:r>
        <w:rPr>
          <w:rFonts w:hint="eastAsia"/>
        </w:rPr>
        <w:t>linux</w:t>
      </w:r>
      <w:r>
        <w:rPr>
          <w:rFonts w:hint="eastAsia"/>
        </w:rPr>
        <w:t>内核中实现）、网卡驱动、网卡；</w:t>
      </w:r>
    </w:p>
    <w:tbl>
      <w:tblPr>
        <w:tblStyle w:val="a5"/>
        <w:tblW w:w="0" w:type="auto"/>
        <w:tblLook w:val="04A0" w:firstRow="1" w:lastRow="0" w:firstColumn="1" w:lastColumn="0" w:noHBand="0" w:noVBand="1"/>
      </w:tblPr>
      <w:tblGrid>
        <w:gridCol w:w="8522"/>
      </w:tblGrid>
      <w:tr w:rsidR="00147275" w:rsidTr="00147275">
        <w:tc>
          <w:tcPr>
            <w:tcW w:w="8522" w:type="dxa"/>
          </w:tcPr>
          <w:p w:rsidR="00147275" w:rsidRDefault="00147275" w:rsidP="00147275">
            <w:r w:rsidRPr="00A43DD5">
              <w:rPr>
                <w:rFonts w:hint="eastAsia"/>
                <w:b/>
                <w:bCs/>
              </w:rPr>
              <w:t>数据在网络中传输过程</w:t>
            </w:r>
          </w:p>
          <w:p w:rsidR="00147275" w:rsidRDefault="00147275" w:rsidP="00147275">
            <w:r w:rsidRPr="00AB1C3A">
              <w:rPr>
                <w:noProof/>
              </w:rPr>
              <w:lastRenderedPageBreak/>
              <w:drawing>
                <wp:inline distT="0" distB="0" distL="0" distR="0" wp14:anchorId="5B6D39DE" wp14:editId="0851E5EC">
                  <wp:extent cx="4908807" cy="2848131"/>
                  <wp:effectExtent l="0" t="0" r="6350" b="9525"/>
                  <wp:docPr id="634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2"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08807" cy="2848131"/>
                          </a:xfrm>
                          <a:prstGeom prst="rect">
                            <a:avLst/>
                          </a:prstGeom>
                          <a:noFill/>
                          <a:ln>
                            <a:noFill/>
                          </a:ln>
                          <a:effectLst/>
                          <a:extLst/>
                        </pic:spPr>
                      </pic:pic>
                    </a:graphicData>
                  </a:graphic>
                </wp:inline>
              </w:drawing>
            </w:r>
          </w:p>
          <w:p w:rsidR="00147275" w:rsidRPr="003133F9" w:rsidRDefault="00147275" w:rsidP="00657ADF">
            <w:pPr>
              <w:numPr>
                <w:ilvl w:val="0"/>
                <w:numId w:val="117"/>
              </w:numPr>
            </w:pPr>
            <w:r w:rsidRPr="003133F9">
              <w:rPr>
                <w:rFonts w:hint="eastAsia"/>
              </w:rPr>
              <w:t>步骤</w:t>
            </w:r>
            <w:r w:rsidRPr="003133F9">
              <w:t>a</w:t>
            </w:r>
            <w:r w:rsidRPr="003133F9">
              <w:rPr>
                <w:rFonts w:hint="eastAsia"/>
              </w:rPr>
              <w:t>：应用程序</w:t>
            </w:r>
            <w:r w:rsidRPr="003133F9">
              <w:t>ping</w:t>
            </w:r>
            <w:r w:rsidRPr="003133F9">
              <w:rPr>
                <w:rFonts w:hint="eastAsia"/>
              </w:rPr>
              <w:t>会判断发送的是主机名还是</w:t>
            </w:r>
            <w:r w:rsidRPr="003133F9">
              <w:t>IP</w:t>
            </w:r>
            <w:r w:rsidRPr="003133F9">
              <w:rPr>
                <w:rFonts w:hint="eastAsia"/>
              </w:rPr>
              <w:t>地址，调用函数</w:t>
            </w:r>
            <w:r w:rsidRPr="003133F9">
              <w:t>gethostbyname()</w:t>
            </w:r>
            <w:r w:rsidRPr="003133F9">
              <w:rPr>
                <w:rFonts w:hint="eastAsia"/>
              </w:rPr>
              <w:t>解析主机机</w:t>
            </w:r>
            <w:r w:rsidRPr="003133F9">
              <w:t>B</w:t>
            </w:r>
            <w:r w:rsidRPr="003133F9">
              <w:rPr>
                <w:rFonts w:hint="eastAsia"/>
              </w:rPr>
              <w:t>，将主机名转换成一个</w:t>
            </w:r>
            <w:r w:rsidRPr="003133F9">
              <w:t>32</w:t>
            </w:r>
            <w:r w:rsidRPr="003133F9">
              <w:rPr>
                <w:rFonts w:hint="eastAsia"/>
              </w:rPr>
              <w:t>位的</w:t>
            </w:r>
            <w:r w:rsidRPr="003133F9">
              <w:t>IP</w:t>
            </w:r>
            <w:r w:rsidRPr="003133F9">
              <w:rPr>
                <w:rFonts w:hint="eastAsia"/>
              </w:rPr>
              <w:t>地址。这个过程叫做</w:t>
            </w:r>
            <w:r w:rsidRPr="003133F9">
              <w:t>DNS</w:t>
            </w:r>
            <w:r w:rsidRPr="003133F9">
              <w:rPr>
                <w:rFonts w:hint="eastAsia"/>
              </w:rPr>
              <w:t>域名解析</w:t>
            </w:r>
          </w:p>
          <w:p w:rsidR="00147275" w:rsidRPr="003133F9" w:rsidRDefault="00147275" w:rsidP="00657ADF">
            <w:pPr>
              <w:numPr>
                <w:ilvl w:val="0"/>
                <w:numId w:val="117"/>
              </w:numPr>
            </w:pPr>
            <w:r w:rsidRPr="003133F9">
              <w:rPr>
                <w:rFonts w:hint="eastAsia"/>
              </w:rPr>
              <w:t>步骤</w:t>
            </w:r>
            <w:r w:rsidRPr="003133F9">
              <w:t>b</w:t>
            </w:r>
            <w:r w:rsidRPr="003133F9">
              <w:rPr>
                <w:rFonts w:hint="eastAsia"/>
              </w:rPr>
              <w:t>：</w:t>
            </w:r>
            <w:r w:rsidRPr="003133F9">
              <w:t>ping</w:t>
            </w:r>
            <w:r w:rsidRPr="003133F9">
              <w:rPr>
                <w:rFonts w:hint="eastAsia"/>
              </w:rPr>
              <w:t>程序向目的</w:t>
            </w:r>
            <w:r w:rsidRPr="003133F9">
              <w:t>IP</w:t>
            </w:r>
            <w:r w:rsidRPr="003133F9">
              <w:rPr>
                <w:rFonts w:hint="eastAsia"/>
              </w:rPr>
              <w:t>地址发送一个</w:t>
            </w:r>
            <w:r w:rsidRPr="003133F9">
              <w:t>ICMP</w:t>
            </w:r>
            <w:r w:rsidRPr="003133F9">
              <w:rPr>
                <w:rFonts w:hint="eastAsia"/>
              </w:rPr>
              <w:t>的</w:t>
            </w:r>
            <w:r w:rsidRPr="003133F9">
              <w:t>ECHO</w:t>
            </w:r>
            <w:r w:rsidRPr="003133F9">
              <w:rPr>
                <w:rFonts w:hint="eastAsia"/>
              </w:rPr>
              <w:t>包</w:t>
            </w:r>
          </w:p>
          <w:p w:rsidR="00147275" w:rsidRPr="003133F9" w:rsidRDefault="00147275" w:rsidP="00657ADF">
            <w:pPr>
              <w:numPr>
                <w:ilvl w:val="0"/>
                <w:numId w:val="117"/>
              </w:numPr>
            </w:pPr>
            <w:r w:rsidRPr="003133F9">
              <w:rPr>
                <w:rFonts w:hint="eastAsia"/>
              </w:rPr>
              <w:t>步骤</w:t>
            </w:r>
            <w:r w:rsidRPr="003133F9">
              <w:t>c</w:t>
            </w:r>
            <w:r w:rsidRPr="003133F9">
              <w:rPr>
                <w:rFonts w:hint="eastAsia"/>
              </w:rPr>
              <w:t>：将目标主机的</w:t>
            </w:r>
            <w:r w:rsidRPr="003133F9">
              <w:t>IP</w:t>
            </w:r>
            <w:r w:rsidRPr="003133F9">
              <w:rPr>
                <w:rFonts w:hint="eastAsia"/>
              </w:rPr>
              <w:t>地址转换为</w:t>
            </w:r>
            <w:r w:rsidRPr="003133F9">
              <w:t>48</w:t>
            </w:r>
            <w:r w:rsidRPr="003133F9">
              <w:rPr>
                <w:rFonts w:hint="eastAsia"/>
              </w:rPr>
              <w:t>位硬件地址，在局域网内发送</w:t>
            </w:r>
            <w:r w:rsidRPr="003133F9">
              <w:t>ARP</w:t>
            </w:r>
            <w:r w:rsidRPr="003133F9">
              <w:rPr>
                <w:rFonts w:hint="eastAsia"/>
              </w:rPr>
              <w:t>请求广播，查找主机</w:t>
            </w:r>
            <w:r w:rsidRPr="003133F9">
              <w:t>B</w:t>
            </w:r>
            <w:r w:rsidRPr="003133F9">
              <w:rPr>
                <w:rFonts w:hint="eastAsia"/>
              </w:rPr>
              <w:t>的硬件地址。</w:t>
            </w:r>
          </w:p>
          <w:p w:rsidR="00147275" w:rsidRPr="003133F9" w:rsidRDefault="00147275" w:rsidP="00657ADF">
            <w:pPr>
              <w:numPr>
                <w:ilvl w:val="0"/>
                <w:numId w:val="117"/>
              </w:numPr>
            </w:pPr>
            <w:r w:rsidRPr="003133F9">
              <w:rPr>
                <w:rFonts w:hint="eastAsia"/>
              </w:rPr>
              <w:t>步骤</w:t>
            </w:r>
            <w:r w:rsidRPr="003133F9">
              <w:t>d</w:t>
            </w:r>
            <w:r w:rsidRPr="003133F9">
              <w:rPr>
                <w:rFonts w:hint="eastAsia"/>
              </w:rPr>
              <w:t>：主机</w:t>
            </w:r>
            <w:r w:rsidRPr="003133F9">
              <w:t>B</w:t>
            </w:r>
            <w:r w:rsidRPr="003133F9">
              <w:rPr>
                <w:rFonts w:hint="eastAsia"/>
              </w:rPr>
              <w:t>的</w:t>
            </w:r>
            <w:r w:rsidRPr="003133F9">
              <w:t>ARP</w:t>
            </w:r>
            <w:r w:rsidRPr="003133F9">
              <w:rPr>
                <w:rFonts w:hint="eastAsia"/>
              </w:rPr>
              <w:t>协议层接收到主机</w:t>
            </w:r>
            <w:r w:rsidRPr="003133F9">
              <w:t>A</w:t>
            </w:r>
            <w:r w:rsidRPr="003133F9">
              <w:rPr>
                <w:rFonts w:hint="eastAsia"/>
              </w:rPr>
              <w:t>的</w:t>
            </w:r>
            <w:r w:rsidRPr="003133F9">
              <w:t>ARP</w:t>
            </w:r>
            <w:r w:rsidRPr="003133F9">
              <w:rPr>
                <w:rFonts w:hint="eastAsia"/>
              </w:rPr>
              <w:t>请求后，将本机的硬件地址填充到应答包，发送</w:t>
            </w:r>
            <w:r w:rsidRPr="003133F9">
              <w:t>ARP</w:t>
            </w:r>
            <w:r w:rsidRPr="003133F9">
              <w:rPr>
                <w:rFonts w:hint="eastAsia"/>
              </w:rPr>
              <w:t>应答到主机</w:t>
            </w:r>
            <w:r w:rsidRPr="003133F9">
              <w:t>A</w:t>
            </w:r>
            <w:r w:rsidRPr="003133F9">
              <w:rPr>
                <w:rFonts w:hint="eastAsia"/>
              </w:rPr>
              <w:t>。</w:t>
            </w:r>
          </w:p>
          <w:p w:rsidR="00147275" w:rsidRPr="003133F9" w:rsidRDefault="00147275" w:rsidP="00657ADF">
            <w:pPr>
              <w:numPr>
                <w:ilvl w:val="0"/>
                <w:numId w:val="117"/>
              </w:numPr>
            </w:pPr>
            <w:r w:rsidRPr="003133F9">
              <w:rPr>
                <w:rFonts w:hint="eastAsia"/>
              </w:rPr>
              <w:t>步骤</w:t>
            </w:r>
            <w:r w:rsidRPr="003133F9">
              <w:t>e</w:t>
            </w:r>
            <w:r w:rsidRPr="003133F9">
              <w:rPr>
                <w:rFonts w:hint="eastAsia"/>
              </w:rPr>
              <w:t>：发送</w:t>
            </w:r>
            <w:r w:rsidRPr="003133F9">
              <w:t>ICMP</w:t>
            </w:r>
            <w:r w:rsidRPr="003133F9">
              <w:rPr>
                <w:rFonts w:hint="eastAsia"/>
              </w:rPr>
              <w:t>数据包到主机</w:t>
            </w:r>
            <w:r w:rsidRPr="003133F9">
              <w:t>B</w:t>
            </w:r>
          </w:p>
          <w:p w:rsidR="00147275" w:rsidRPr="003133F9" w:rsidRDefault="00147275" w:rsidP="00657ADF">
            <w:pPr>
              <w:numPr>
                <w:ilvl w:val="0"/>
                <w:numId w:val="117"/>
              </w:numPr>
            </w:pPr>
            <w:r w:rsidRPr="003133F9">
              <w:rPr>
                <w:rFonts w:hint="eastAsia"/>
              </w:rPr>
              <w:t>步骤</w:t>
            </w:r>
            <w:r w:rsidRPr="003133F9">
              <w:t>f</w:t>
            </w:r>
            <w:r w:rsidRPr="003133F9">
              <w:rPr>
                <w:rFonts w:hint="eastAsia"/>
              </w:rPr>
              <w:t>：主机</w:t>
            </w:r>
            <w:r w:rsidRPr="003133F9">
              <w:t>B</w:t>
            </w:r>
            <w:r w:rsidRPr="003133F9">
              <w:rPr>
                <w:rFonts w:hint="eastAsia"/>
              </w:rPr>
              <w:t>接收到主机</w:t>
            </w:r>
            <w:r w:rsidRPr="003133F9">
              <w:t>A</w:t>
            </w:r>
            <w:r w:rsidRPr="003133F9">
              <w:rPr>
                <w:rFonts w:hint="eastAsia"/>
              </w:rPr>
              <w:t>的</w:t>
            </w:r>
            <w:r w:rsidRPr="003133F9">
              <w:t>ICMP</w:t>
            </w:r>
            <w:r w:rsidRPr="003133F9">
              <w:rPr>
                <w:rFonts w:hint="eastAsia"/>
              </w:rPr>
              <w:t>包，发送响应包。</w:t>
            </w:r>
          </w:p>
          <w:p w:rsidR="00147275" w:rsidRPr="003133F9" w:rsidRDefault="00147275" w:rsidP="00657ADF">
            <w:pPr>
              <w:numPr>
                <w:ilvl w:val="0"/>
                <w:numId w:val="117"/>
              </w:numPr>
            </w:pPr>
            <w:r w:rsidRPr="003133F9">
              <w:rPr>
                <w:rFonts w:hint="eastAsia"/>
              </w:rPr>
              <w:t>步骤</w:t>
            </w:r>
            <w:r w:rsidRPr="003133F9">
              <w:t>g</w:t>
            </w:r>
            <w:r w:rsidRPr="003133F9">
              <w:rPr>
                <w:rFonts w:hint="eastAsia"/>
              </w:rPr>
              <w:t>：主机</w:t>
            </w:r>
            <w:r w:rsidRPr="003133F9">
              <w:t>A</w:t>
            </w:r>
            <w:r w:rsidRPr="003133F9">
              <w:rPr>
                <w:rFonts w:hint="eastAsia"/>
              </w:rPr>
              <w:t>接收到主机</w:t>
            </w:r>
            <w:r w:rsidRPr="003133F9">
              <w:t>B</w:t>
            </w:r>
            <w:r w:rsidRPr="003133F9">
              <w:rPr>
                <w:rFonts w:hint="eastAsia"/>
              </w:rPr>
              <w:t>的</w:t>
            </w:r>
            <w:r w:rsidRPr="003133F9">
              <w:t>ICMP</w:t>
            </w:r>
            <w:r w:rsidRPr="003133F9">
              <w:rPr>
                <w:rFonts w:hint="eastAsia"/>
              </w:rPr>
              <w:t>包响应包。</w:t>
            </w:r>
          </w:p>
          <w:p w:rsidR="00147275" w:rsidRDefault="00147275" w:rsidP="00147275"/>
        </w:tc>
      </w:tr>
    </w:tbl>
    <w:p w:rsidR="00147275" w:rsidRDefault="00147275" w:rsidP="00147275"/>
    <w:p w:rsidR="00147275" w:rsidRDefault="00147275" w:rsidP="00147275">
      <w:pPr>
        <w:pStyle w:val="4"/>
      </w:pPr>
      <w:r>
        <w:rPr>
          <w:rFonts w:hint="eastAsia"/>
        </w:rPr>
        <w:t>其他补充</w:t>
      </w:r>
    </w:p>
    <w:tbl>
      <w:tblPr>
        <w:tblStyle w:val="a5"/>
        <w:tblW w:w="0" w:type="auto"/>
        <w:tblLook w:val="04A0" w:firstRow="1" w:lastRow="0" w:firstColumn="1" w:lastColumn="0" w:noHBand="0" w:noVBand="1"/>
      </w:tblPr>
      <w:tblGrid>
        <w:gridCol w:w="8522"/>
      </w:tblGrid>
      <w:tr w:rsidR="00147275" w:rsidTr="00147275">
        <w:tc>
          <w:tcPr>
            <w:tcW w:w="8522" w:type="dxa"/>
          </w:tcPr>
          <w:p w:rsidR="00147275" w:rsidRDefault="00147275" w:rsidP="00147275">
            <w:r w:rsidRPr="00F14F5D">
              <w:rPr>
                <w:rFonts w:hint="eastAsia"/>
                <w:b/>
                <w:bCs/>
              </w:rPr>
              <w:t>主要协议及其关系</w:t>
            </w:r>
          </w:p>
          <w:p w:rsidR="00147275" w:rsidRDefault="00147275" w:rsidP="00147275"/>
          <w:p w:rsidR="00147275" w:rsidRDefault="00147275" w:rsidP="00147275">
            <w:r>
              <w:object w:dxaOrig="10137" w:dyaOrig="5167">
                <v:shape id="_x0000_i1050" type="#_x0000_t75" style="width:371.9pt;height:189.1pt" o:ole="">
                  <v:imagedata r:id="rId209" o:title=""/>
                </v:shape>
                <o:OLEObject Type="Embed" ProgID="PBrush" ShapeID="_x0000_i1050" DrawAspect="Content" ObjectID="_1533063469" r:id="rId210"/>
              </w:object>
            </w:r>
          </w:p>
          <w:p w:rsidR="00147275" w:rsidRDefault="00147275" w:rsidP="00147275">
            <w:r w:rsidRPr="00287216">
              <w:rPr>
                <w:b/>
                <w:bCs/>
              </w:rPr>
              <w:t>TCP/IP</w:t>
            </w:r>
            <w:r w:rsidRPr="00287216">
              <w:rPr>
                <w:rFonts w:hint="eastAsia"/>
                <w:b/>
                <w:bCs/>
              </w:rPr>
              <w:t>协议栈</w:t>
            </w:r>
          </w:p>
          <w:p w:rsidR="00147275" w:rsidRDefault="00147275" w:rsidP="00147275">
            <w:r>
              <w:object w:dxaOrig="10207" w:dyaOrig="5365">
                <v:shape id="_x0000_i1051" type="#_x0000_t75" style="width:414.45pt;height:218.5pt" o:ole="">
                  <v:imagedata r:id="rId211" o:title=""/>
                </v:shape>
                <o:OLEObject Type="Embed" ProgID="PBrush" ShapeID="_x0000_i1051" DrawAspect="Content" ObjectID="_1533063470" r:id="rId212"/>
              </w:object>
            </w:r>
          </w:p>
          <w:p w:rsidR="00147275" w:rsidRDefault="00147275" w:rsidP="00147275"/>
          <w:p w:rsidR="00147275" w:rsidRDefault="00147275" w:rsidP="00147275">
            <w:r>
              <w:object w:dxaOrig="9063" w:dyaOrig="4983">
                <v:shape id="_x0000_i1052" type="#_x0000_t75" style="width:387.55pt;height:212.25pt" o:ole="">
                  <v:imagedata r:id="rId213" o:title=""/>
                </v:shape>
                <o:OLEObject Type="Embed" ProgID="PBrush" ShapeID="_x0000_i1052" DrawAspect="Content" ObjectID="_1533063471" r:id="rId214"/>
              </w:object>
            </w:r>
          </w:p>
          <w:p w:rsidR="00147275" w:rsidRDefault="00147275" w:rsidP="00147275">
            <w:r>
              <w:object w:dxaOrig="10207" w:dyaOrig="5054">
                <v:shape id="_x0000_i1053" type="#_x0000_t75" style="width:414.45pt;height:206.6pt" o:ole="">
                  <v:imagedata r:id="rId215" o:title=""/>
                </v:shape>
                <o:OLEObject Type="Embed" ProgID="PBrush" ShapeID="_x0000_i1053" DrawAspect="Content" ObjectID="_1533063472" r:id="rId216"/>
              </w:object>
            </w:r>
          </w:p>
        </w:tc>
      </w:tr>
      <w:tr w:rsidR="00147275" w:rsidTr="00147275">
        <w:tc>
          <w:tcPr>
            <w:tcW w:w="8522" w:type="dxa"/>
          </w:tcPr>
          <w:p w:rsidR="00147275" w:rsidRDefault="00147275" w:rsidP="00147275"/>
        </w:tc>
      </w:tr>
    </w:tbl>
    <w:p w:rsidR="00147275" w:rsidRDefault="00147275" w:rsidP="00147275"/>
    <w:p w:rsidR="00147275" w:rsidRDefault="00147275" w:rsidP="00147275"/>
    <w:p w:rsidR="00147275" w:rsidRDefault="00147275" w:rsidP="00147275">
      <w:pPr>
        <w:widowControl/>
        <w:jc w:val="left"/>
      </w:pPr>
    </w:p>
    <w:p w:rsidR="00147275" w:rsidRPr="00147275" w:rsidRDefault="00147275" w:rsidP="00147275">
      <w:pPr>
        <w:pStyle w:val="1"/>
      </w:pPr>
      <w:r>
        <w:rPr>
          <w:rFonts w:hint="eastAsia"/>
        </w:rPr>
        <w:t>linux</w:t>
      </w:r>
      <w:r>
        <w:rPr>
          <w:rFonts w:hint="eastAsia"/>
        </w:rPr>
        <w:t>进程间通信介绍</w:t>
      </w:r>
      <w:r w:rsidRPr="00956CB3">
        <w:rPr>
          <w:rFonts w:hint="eastAsia"/>
        </w:rPr>
        <w:t xml:space="preserve"> </w:t>
      </w:r>
    </w:p>
    <w:p w:rsidR="00147275" w:rsidRPr="007F5DEA" w:rsidRDefault="00147275" w:rsidP="00147275">
      <w:pPr>
        <w:pStyle w:val="2"/>
      </w:pPr>
      <w:r w:rsidRPr="00585953">
        <w:rPr>
          <w:rFonts w:hint="eastAsia"/>
        </w:rPr>
        <w:t>进程同步与进程互斥</w:t>
      </w:r>
    </w:p>
    <w:tbl>
      <w:tblPr>
        <w:tblStyle w:val="a5"/>
        <w:tblpPr w:leftFromText="180" w:rightFromText="180" w:vertAnchor="text" w:horzAnchor="margin" w:tblpY="244"/>
        <w:tblW w:w="0" w:type="auto"/>
        <w:tblLook w:val="04A0" w:firstRow="1" w:lastRow="0" w:firstColumn="1" w:lastColumn="0" w:noHBand="0" w:noVBand="1"/>
      </w:tblPr>
      <w:tblGrid>
        <w:gridCol w:w="8522"/>
      </w:tblGrid>
      <w:tr w:rsidR="00147275" w:rsidTr="00147275">
        <w:tc>
          <w:tcPr>
            <w:tcW w:w="8522" w:type="dxa"/>
          </w:tcPr>
          <w:p w:rsidR="00147275" w:rsidRDefault="00147275" w:rsidP="00147275">
            <w:r w:rsidRPr="00A223AE">
              <w:rPr>
                <w:rFonts w:hint="eastAsia"/>
                <w:b/>
                <w:bCs/>
              </w:rPr>
              <w:t>顺序程序与并发程序特征</w:t>
            </w:r>
          </w:p>
          <w:p w:rsidR="00147275" w:rsidRPr="008C54C1" w:rsidRDefault="00147275" w:rsidP="00657ADF">
            <w:pPr>
              <w:numPr>
                <w:ilvl w:val="0"/>
                <w:numId w:val="127"/>
              </w:numPr>
            </w:pPr>
            <w:r w:rsidRPr="008C54C1">
              <w:rPr>
                <w:rFonts w:hint="eastAsia"/>
              </w:rPr>
              <w:t>顺序程序特征</w:t>
            </w:r>
          </w:p>
          <w:p w:rsidR="00147275" w:rsidRPr="008C54C1" w:rsidRDefault="00147275" w:rsidP="00657ADF">
            <w:pPr>
              <w:numPr>
                <w:ilvl w:val="0"/>
                <w:numId w:val="127"/>
              </w:numPr>
            </w:pPr>
            <w:r w:rsidRPr="008C54C1">
              <w:rPr>
                <w:rFonts w:hint="eastAsia"/>
              </w:rPr>
              <w:t>顺序性</w:t>
            </w:r>
          </w:p>
          <w:p w:rsidR="00147275" w:rsidRPr="008C54C1" w:rsidRDefault="00147275" w:rsidP="00657ADF">
            <w:pPr>
              <w:numPr>
                <w:ilvl w:val="0"/>
                <w:numId w:val="127"/>
              </w:numPr>
            </w:pPr>
            <w:r w:rsidRPr="008C54C1">
              <w:rPr>
                <w:rFonts w:hint="eastAsia"/>
              </w:rPr>
              <w:t>封闭性：（运行环境的封闭性）</w:t>
            </w:r>
          </w:p>
          <w:p w:rsidR="00147275" w:rsidRPr="008C54C1" w:rsidRDefault="00147275" w:rsidP="00657ADF">
            <w:pPr>
              <w:numPr>
                <w:ilvl w:val="0"/>
                <w:numId w:val="127"/>
              </w:numPr>
            </w:pPr>
            <w:r w:rsidRPr="008C54C1">
              <w:rPr>
                <w:rFonts w:hint="eastAsia"/>
              </w:rPr>
              <w:t>确定性</w:t>
            </w:r>
          </w:p>
          <w:p w:rsidR="00147275" w:rsidRPr="008C54C1" w:rsidRDefault="00147275" w:rsidP="00657ADF">
            <w:pPr>
              <w:numPr>
                <w:ilvl w:val="0"/>
                <w:numId w:val="127"/>
              </w:numPr>
            </w:pPr>
            <w:r w:rsidRPr="008C54C1">
              <w:rPr>
                <w:rFonts w:hint="eastAsia"/>
              </w:rPr>
              <w:t>可再现性</w:t>
            </w:r>
          </w:p>
          <w:p w:rsidR="00147275" w:rsidRPr="008C54C1" w:rsidRDefault="00147275" w:rsidP="00657ADF">
            <w:pPr>
              <w:numPr>
                <w:ilvl w:val="0"/>
                <w:numId w:val="127"/>
              </w:numPr>
            </w:pPr>
            <w:r w:rsidRPr="008C54C1">
              <w:rPr>
                <w:rFonts w:hint="eastAsia"/>
              </w:rPr>
              <w:t>并发程序特征</w:t>
            </w:r>
          </w:p>
          <w:p w:rsidR="00147275" w:rsidRPr="008C54C1" w:rsidRDefault="00147275" w:rsidP="00657ADF">
            <w:pPr>
              <w:numPr>
                <w:ilvl w:val="0"/>
                <w:numId w:val="127"/>
              </w:numPr>
            </w:pPr>
            <w:r w:rsidRPr="008C54C1">
              <w:rPr>
                <w:rFonts w:hint="eastAsia"/>
              </w:rPr>
              <w:t>共享性</w:t>
            </w:r>
          </w:p>
          <w:p w:rsidR="00147275" w:rsidRPr="008C54C1" w:rsidRDefault="00147275" w:rsidP="00657ADF">
            <w:pPr>
              <w:numPr>
                <w:ilvl w:val="0"/>
                <w:numId w:val="127"/>
              </w:numPr>
            </w:pPr>
            <w:r w:rsidRPr="008C54C1">
              <w:rPr>
                <w:rFonts w:hint="eastAsia"/>
              </w:rPr>
              <w:t>并发性</w:t>
            </w:r>
          </w:p>
          <w:p w:rsidR="00147275" w:rsidRPr="008C54C1" w:rsidRDefault="00147275" w:rsidP="00657ADF">
            <w:pPr>
              <w:numPr>
                <w:ilvl w:val="0"/>
                <w:numId w:val="127"/>
              </w:numPr>
            </w:pPr>
            <w:r w:rsidRPr="008C54C1">
              <w:rPr>
                <w:rFonts w:hint="eastAsia"/>
              </w:rPr>
              <w:t>随机性</w:t>
            </w:r>
          </w:p>
          <w:p w:rsidR="00147275" w:rsidRPr="00B80E16" w:rsidRDefault="00147275" w:rsidP="00147275"/>
        </w:tc>
      </w:tr>
      <w:tr w:rsidR="00147275" w:rsidTr="00147275">
        <w:tc>
          <w:tcPr>
            <w:tcW w:w="8522" w:type="dxa"/>
          </w:tcPr>
          <w:p w:rsidR="00147275" w:rsidRDefault="00147275" w:rsidP="00147275">
            <w:r w:rsidRPr="008C54C1">
              <w:rPr>
                <w:rFonts w:hint="eastAsia"/>
                <w:b/>
                <w:bCs/>
              </w:rPr>
              <w:t>进程互斥</w:t>
            </w:r>
          </w:p>
          <w:p w:rsidR="00147275" w:rsidRPr="008C54C1" w:rsidRDefault="00147275" w:rsidP="00657ADF">
            <w:pPr>
              <w:numPr>
                <w:ilvl w:val="0"/>
                <w:numId w:val="130"/>
              </w:numPr>
            </w:pPr>
            <w:r w:rsidRPr="008C54C1">
              <w:rPr>
                <w:rFonts w:hint="eastAsia"/>
              </w:rPr>
              <w:t>由于各进程要求共享资源，而且有些资源需要互斥使用，因此各进程间竞争使用这些资源，进程的这种关系为进程的互斥</w:t>
            </w:r>
          </w:p>
          <w:p w:rsidR="00147275" w:rsidRPr="008C54C1" w:rsidRDefault="00147275" w:rsidP="00657ADF">
            <w:pPr>
              <w:numPr>
                <w:ilvl w:val="0"/>
                <w:numId w:val="130"/>
              </w:numPr>
            </w:pPr>
            <w:r w:rsidRPr="008C54C1">
              <w:rPr>
                <w:rFonts w:hint="eastAsia"/>
              </w:rPr>
              <w:t>系统中某些资源一次只允许一个进程使用，称这样的资源为临界资源或互斥资源。</w:t>
            </w:r>
          </w:p>
          <w:p w:rsidR="00147275" w:rsidRPr="008C54C1" w:rsidRDefault="00147275" w:rsidP="00657ADF">
            <w:pPr>
              <w:numPr>
                <w:ilvl w:val="0"/>
                <w:numId w:val="130"/>
              </w:numPr>
            </w:pPr>
            <w:r w:rsidRPr="008C54C1">
              <w:rPr>
                <w:rFonts w:hint="eastAsia"/>
              </w:rPr>
              <w:t>在进程中涉及到互斥资源的程序段叫临界区</w:t>
            </w:r>
          </w:p>
          <w:p w:rsidR="00147275" w:rsidRDefault="00147275" w:rsidP="00147275"/>
        </w:tc>
      </w:tr>
      <w:tr w:rsidR="00147275" w:rsidTr="00147275">
        <w:tc>
          <w:tcPr>
            <w:tcW w:w="8522" w:type="dxa"/>
          </w:tcPr>
          <w:p w:rsidR="00147275" w:rsidRDefault="00147275" w:rsidP="00147275">
            <w:r w:rsidRPr="008C54C1">
              <w:rPr>
                <w:rFonts w:hint="eastAsia"/>
                <w:b/>
                <w:bCs/>
              </w:rPr>
              <w:t>互斥示例</w:t>
            </w:r>
          </w:p>
          <w:p w:rsidR="00147275" w:rsidRPr="00B80E16" w:rsidRDefault="00147275" w:rsidP="00147275">
            <w:r w:rsidRPr="000C0CF0">
              <w:rPr>
                <w:noProof/>
              </w:rPr>
              <w:lastRenderedPageBreak/>
              <w:drawing>
                <wp:inline distT="0" distB="0" distL="0" distR="0" wp14:anchorId="48EE5445" wp14:editId="7A23A41E">
                  <wp:extent cx="4807083" cy="2608288"/>
                  <wp:effectExtent l="0" t="0" r="0" b="1905"/>
                  <wp:docPr id="1085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809237" cy="2609456"/>
                          </a:xfrm>
                          <a:prstGeom prst="rect">
                            <a:avLst/>
                          </a:prstGeom>
                          <a:noFill/>
                          <a:extLst/>
                        </pic:spPr>
                      </pic:pic>
                    </a:graphicData>
                  </a:graphic>
                </wp:inline>
              </w:drawing>
            </w:r>
          </w:p>
        </w:tc>
      </w:tr>
      <w:tr w:rsidR="00147275" w:rsidTr="00147275">
        <w:tc>
          <w:tcPr>
            <w:tcW w:w="8522" w:type="dxa"/>
          </w:tcPr>
          <w:p w:rsidR="00147275" w:rsidRDefault="00147275" w:rsidP="00147275">
            <w:r w:rsidRPr="004A1FD1">
              <w:rPr>
                <w:rFonts w:hint="eastAsia"/>
                <w:b/>
                <w:bCs/>
              </w:rPr>
              <w:lastRenderedPageBreak/>
              <w:t>进程同步</w:t>
            </w:r>
          </w:p>
          <w:p w:rsidR="00147275" w:rsidRPr="00CC5017" w:rsidRDefault="00147275" w:rsidP="00657ADF">
            <w:pPr>
              <w:numPr>
                <w:ilvl w:val="0"/>
                <w:numId w:val="128"/>
              </w:numPr>
            </w:pPr>
            <w:r w:rsidRPr="00CC5017">
              <w:rPr>
                <w:rFonts w:hint="eastAsia"/>
              </w:rPr>
              <w:t>进程同步指的是多个进程需要相互配合共同完成一项任务。</w:t>
            </w:r>
          </w:p>
          <w:p w:rsidR="00147275" w:rsidRPr="00B80E16" w:rsidRDefault="00147275" w:rsidP="00657ADF">
            <w:pPr>
              <w:numPr>
                <w:ilvl w:val="0"/>
                <w:numId w:val="128"/>
              </w:numPr>
            </w:pPr>
          </w:p>
        </w:tc>
      </w:tr>
      <w:tr w:rsidR="00147275" w:rsidTr="00147275">
        <w:tc>
          <w:tcPr>
            <w:tcW w:w="8522" w:type="dxa"/>
          </w:tcPr>
          <w:p w:rsidR="00147275" w:rsidRDefault="00147275" w:rsidP="00147275">
            <w:r w:rsidRPr="00CC5017">
              <w:rPr>
                <w:rFonts w:hint="eastAsia"/>
                <w:b/>
                <w:bCs/>
              </w:rPr>
              <w:t>同步示例</w:t>
            </w:r>
          </w:p>
          <w:p w:rsidR="00147275" w:rsidRDefault="00147275" w:rsidP="00147275">
            <w:r w:rsidRPr="00CC5017">
              <w:rPr>
                <w:noProof/>
              </w:rPr>
              <w:drawing>
                <wp:inline distT="0" distB="0" distL="0" distR="0" wp14:anchorId="445C16EC" wp14:editId="1BE83786">
                  <wp:extent cx="2910012" cy="1776335"/>
                  <wp:effectExtent l="0" t="0" r="5080" b="0"/>
                  <wp:docPr id="1044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10841" cy="1776841"/>
                          </a:xfrm>
                          <a:prstGeom prst="rect">
                            <a:avLst/>
                          </a:prstGeom>
                          <a:noFill/>
                          <a:extLst/>
                        </pic:spPr>
                      </pic:pic>
                    </a:graphicData>
                  </a:graphic>
                </wp:inline>
              </w:drawing>
            </w:r>
          </w:p>
          <w:p w:rsidR="00147275" w:rsidRDefault="00147275" w:rsidP="00147275"/>
          <w:p w:rsidR="00147275" w:rsidRPr="00B80E16" w:rsidRDefault="00147275" w:rsidP="00147275"/>
        </w:tc>
      </w:tr>
      <w:tr w:rsidR="00147275" w:rsidTr="00147275">
        <w:tc>
          <w:tcPr>
            <w:tcW w:w="8522" w:type="dxa"/>
          </w:tcPr>
          <w:p w:rsidR="00147275" w:rsidRDefault="00147275" w:rsidP="00147275">
            <w:pPr>
              <w:rPr>
                <w:b/>
                <w:bCs/>
              </w:rPr>
            </w:pPr>
            <w:r w:rsidRPr="007E61BF">
              <w:rPr>
                <w:rFonts w:hint="eastAsia"/>
                <w:b/>
                <w:bCs/>
              </w:rPr>
              <w:t>进程间通信目的</w:t>
            </w:r>
          </w:p>
          <w:p w:rsidR="00147275" w:rsidRPr="00CD6B68" w:rsidRDefault="00147275" w:rsidP="00657ADF">
            <w:pPr>
              <w:numPr>
                <w:ilvl w:val="0"/>
                <w:numId w:val="131"/>
              </w:numPr>
              <w:rPr>
                <w:bCs/>
              </w:rPr>
            </w:pPr>
            <w:r w:rsidRPr="00CD6B68">
              <w:rPr>
                <w:rFonts w:hint="eastAsia"/>
                <w:bCs/>
              </w:rPr>
              <w:t>数据传输：一个进程需要将它的数据发送给另一个进程</w:t>
            </w:r>
          </w:p>
          <w:p w:rsidR="00147275" w:rsidRPr="00CD6B68" w:rsidRDefault="00147275" w:rsidP="00657ADF">
            <w:pPr>
              <w:numPr>
                <w:ilvl w:val="0"/>
                <w:numId w:val="131"/>
              </w:numPr>
              <w:rPr>
                <w:bCs/>
              </w:rPr>
            </w:pPr>
            <w:r w:rsidRPr="00CD6B68">
              <w:rPr>
                <w:rFonts w:hint="eastAsia"/>
                <w:bCs/>
              </w:rPr>
              <w:t>资源共享：多个进程之间共享同样的资源。</w:t>
            </w:r>
          </w:p>
          <w:p w:rsidR="00147275" w:rsidRPr="00CD6B68" w:rsidRDefault="00147275" w:rsidP="00657ADF">
            <w:pPr>
              <w:numPr>
                <w:ilvl w:val="0"/>
                <w:numId w:val="131"/>
              </w:numPr>
              <w:rPr>
                <w:bCs/>
              </w:rPr>
            </w:pPr>
            <w:r w:rsidRPr="00CD6B68">
              <w:rPr>
                <w:rFonts w:hint="eastAsia"/>
                <w:bCs/>
              </w:rPr>
              <w:t>通知事件：一个进程需要向另一个或一组进程发送消息，通知它（它们）发生了某种事件（如进程终止时要通知父进程）。</w:t>
            </w:r>
          </w:p>
          <w:p w:rsidR="00147275" w:rsidRPr="00126DCF" w:rsidRDefault="00147275" w:rsidP="00657ADF">
            <w:pPr>
              <w:numPr>
                <w:ilvl w:val="0"/>
                <w:numId w:val="131"/>
              </w:numPr>
              <w:rPr>
                <w:bCs/>
              </w:rPr>
            </w:pPr>
            <w:r w:rsidRPr="00CD6B68">
              <w:rPr>
                <w:rFonts w:hint="eastAsia"/>
                <w:bCs/>
              </w:rPr>
              <w:t>进程控制：有些进程希望完全控制另一个进程的执行（如</w:t>
            </w:r>
            <w:r w:rsidRPr="00CD6B68">
              <w:rPr>
                <w:rFonts w:hint="eastAsia"/>
                <w:bCs/>
              </w:rPr>
              <w:t>Debug</w:t>
            </w:r>
            <w:r w:rsidRPr="00CD6B68">
              <w:rPr>
                <w:rFonts w:hint="eastAsia"/>
                <w:bCs/>
              </w:rPr>
              <w:t>进程），此时控制进程希望能够拦截另一个进程的所有陷入和异常，并能够及时知道它的状态改变。</w:t>
            </w:r>
          </w:p>
          <w:p w:rsidR="00147275" w:rsidRPr="00B80E16" w:rsidRDefault="00147275" w:rsidP="00147275"/>
        </w:tc>
      </w:tr>
    </w:tbl>
    <w:p w:rsidR="00147275" w:rsidRDefault="00147275" w:rsidP="00147275"/>
    <w:p w:rsidR="00147275" w:rsidRDefault="00147275" w:rsidP="00147275">
      <w:pPr>
        <w:pStyle w:val="2"/>
      </w:pPr>
      <w:r>
        <w:rPr>
          <w:rFonts w:hint="eastAsia"/>
        </w:rPr>
        <w:t>进程间通信发展</w:t>
      </w:r>
    </w:p>
    <w:tbl>
      <w:tblPr>
        <w:tblStyle w:val="a5"/>
        <w:tblW w:w="0" w:type="auto"/>
        <w:tblLook w:val="04A0" w:firstRow="1" w:lastRow="0" w:firstColumn="1" w:lastColumn="0" w:noHBand="0" w:noVBand="1"/>
      </w:tblPr>
      <w:tblGrid>
        <w:gridCol w:w="8522"/>
      </w:tblGrid>
      <w:tr w:rsidR="00147275" w:rsidTr="00147275">
        <w:tc>
          <w:tcPr>
            <w:tcW w:w="8522" w:type="dxa"/>
          </w:tcPr>
          <w:p w:rsidR="00147275" w:rsidRPr="007272BB" w:rsidRDefault="00147275" w:rsidP="00657ADF">
            <w:pPr>
              <w:numPr>
                <w:ilvl w:val="0"/>
                <w:numId w:val="132"/>
              </w:numPr>
            </w:pPr>
            <w:r w:rsidRPr="007272BB">
              <w:rPr>
                <w:rFonts w:hint="eastAsia"/>
              </w:rPr>
              <w:t>管道</w:t>
            </w:r>
          </w:p>
          <w:p w:rsidR="00147275" w:rsidRPr="007272BB" w:rsidRDefault="00147275" w:rsidP="00657ADF">
            <w:pPr>
              <w:numPr>
                <w:ilvl w:val="0"/>
                <w:numId w:val="132"/>
              </w:numPr>
            </w:pPr>
            <w:r w:rsidRPr="007272BB">
              <w:t>System V</w:t>
            </w:r>
            <w:r w:rsidRPr="007272BB">
              <w:rPr>
                <w:rFonts w:hint="eastAsia"/>
              </w:rPr>
              <w:t>进程间通信</w:t>
            </w:r>
          </w:p>
          <w:p w:rsidR="00147275" w:rsidRPr="007272BB" w:rsidRDefault="00147275" w:rsidP="00657ADF">
            <w:pPr>
              <w:numPr>
                <w:ilvl w:val="0"/>
                <w:numId w:val="132"/>
              </w:numPr>
            </w:pPr>
            <w:r w:rsidRPr="007272BB">
              <w:lastRenderedPageBreak/>
              <w:t>POSIX</w:t>
            </w:r>
            <w:r w:rsidRPr="007272BB">
              <w:rPr>
                <w:rFonts w:hint="eastAsia"/>
              </w:rPr>
              <w:t>进程间通信</w:t>
            </w:r>
          </w:p>
          <w:p w:rsidR="00147275" w:rsidRDefault="00147275" w:rsidP="00147275"/>
        </w:tc>
      </w:tr>
      <w:tr w:rsidR="00147275" w:rsidTr="00147275">
        <w:tc>
          <w:tcPr>
            <w:tcW w:w="8522" w:type="dxa"/>
          </w:tcPr>
          <w:p w:rsidR="00147275" w:rsidRPr="004D2CBE" w:rsidRDefault="00147275" w:rsidP="00657ADF">
            <w:pPr>
              <w:numPr>
                <w:ilvl w:val="0"/>
                <w:numId w:val="143"/>
              </w:numPr>
            </w:pPr>
            <w:r w:rsidRPr="004D2CBE">
              <w:lastRenderedPageBreak/>
              <w:t>Linux</w:t>
            </w:r>
            <w:r w:rsidRPr="004D2CBE">
              <w:rPr>
                <w:rFonts w:hint="eastAsia"/>
              </w:rPr>
              <w:t>下的进程通信手段基本上是从</w:t>
            </w:r>
            <w:r w:rsidRPr="004D2CBE">
              <w:t>UNIX</w:t>
            </w:r>
            <w:r w:rsidRPr="004D2CBE">
              <w:rPr>
                <w:rFonts w:hint="eastAsia"/>
              </w:rPr>
              <w:t>平台上的进程通信手段继承而来的。而对</w:t>
            </w:r>
            <w:r w:rsidRPr="004D2CBE">
              <w:t>UNIX</w:t>
            </w:r>
            <w:r w:rsidRPr="004D2CBE">
              <w:rPr>
                <w:rFonts w:hint="eastAsia"/>
              </w:rPr>
              <w:t>发展做出重大贡献的两大主力</w:t>
            </w:r>
            <w:r w:rsidRPr="004D2CBE">
              <w:t>AT&amp;T</w:t>
            </w:r>
            <w:r w:rsidRPr="004D2CBE">
              <w:rPr>
                <w:rFonts w:hint="eastAsia"/>
              </w:rPr>
              <w:t>的贝尔实验室及</w:t>
            </w:r>
            <w:r w:rsidRPr="004D2CBE">
              <w:t>BSD</w:t>
            </w:r>
            <w:r w:rsidRPr="004D2CBE">
              <w:rPr>
                <w:rFonts w:hint="eastAsia"/>
              </w:rPr>
              <w:t>（加州大学伯克利分校的伯克利软件发布中心）在进程间的通信方面的侧重点有所不同。前者是对</w:t>
            </w:r>
            <w:r w:rsidRPr="004D2CBE">
              <w:t>UNIX</w:t>
            </w:r>
            <w:r w:rsidRPr="004D2CBE">
              <w:rPr>
                <w:rFonts w:hint="eastAsia"/>
              </w:rPr>
              <w:t>早期的进程间通信手段进行了系统的改进和扩充，形成了</w:t>
            </w:r>
            <w:r w:rsidRPr="004D2CBE">
              <w:t>“system V IPC”</w:t>
            </w:r>
            <w:r w:rsidRPr="004D2CBE">
              <w:rPr>
                <w:rFonts w:hint="eastAsia"/>
              </w:rPr>
              <w:t>，其通信进程主要局限在单个计算机内；后者则跳过了该限制，形成了基于套接口（</w:t>
            </w:r>
            <w:r w:rsidRPr="004D2CBE">
              <w:t>socket</w:t>
            </w:r>
            <w:r w:rsidRPr="004D2CBE">
              <w:rPr>
                <w:rFonts w:hint="eastAsia"/>
              </w:rPr>
              <w:t>）的进程间通信机制。而</w:t>
            </w:r>
            <w:r w:rsidRPr="004D2CBE">
              <w:t>Linux</w:t>
            </w:r>
            <w:r w:rsidRPr="004D2CBE">
              <w:rPr>
                <w:rFonts w:hint="eastAsia"/>
              </w:rPr>
              <w:t>则把两者的优势都继承了下来</w:t>
            </w:r>
            <w:r w:rsidRPr="004D2CBE">
              <w:rPr>
                <w:rFonts w:hint="eastAsia"/>
              </w:rPr>
              <w:t xml:space="preserve"> </w:t>
            </w:r>
          </w:p>
          <w:p w:rsidR="00147275" w:rsidRPr="007272BB" w:rsidRDefault="00147275" w:rsidP="00147275"/>
        </w:tc>
      </w:tr>
      <w:tr w:rsidR="00147275" w:rsidTr="00147275">
        <w:tc>
          <w:tcPr>
            <w:tcW w:w="8522" w:type="dxa"/>
          </w:tcPr>
          <w:p w:rsidR="00147275" w:rsidRPr="004D2CBE" w:rsidRDefault="00147275" w:rsidP="00147275">
            <w:pPr>
              <w:ind w:left="720"/>
            </w:pPr>
            <w:r w:rsidRPr="004D2CBE">
              <w:sym w:font="Symbol" w:char="F0B7"/>
            </w:r>
            <w:r w:rsidRPr="004D2CBE">
              <w:t xml:space="preserve">  UNIX</w:t>
            </w:r>
            <w:r w:rsidRPr="004D2CBE">
              <w:rPr>
                <w:rFonts w:hint="eastAsia"/>
              </w:rPr>
              <w:t>进程间通信（</w:t>
            </w:r>
            <w:r w:rsidRPr="004D2CBE">
              <w:t>IPC</w:t>
            </w:r>
            <w:r w:rsidRPr="004D2CBE">
              <w:rPr>
                <w:rFonts w:hint="eastAsia"/>
              </w:rPr>
              <w:t>）方式包括管道、</w:t>
            </w:r>
            <w:r w:rsidRPr="004D2CBE">
              <w:t>FIFO</w:t>
            </w:r>
            <w:r w:rsidRPr="004D2CBE">
              <w:rPr>
                <w:rFonts w:hint="eastAsia"/>
              </w:rPr>
              <w:t>以及信号。</w:t>
            </w:r>
          </w:p>
          <w:p w:rsidR="00147275" w:rsidRPr="004D2CBE" w:rsidRDefault="00147275" w:rsidP="00147275">
            <w:pPr>
              <w:ind w:left="720"/>
            </w:pPr>
            <w:r w:rsidRPr="004D2CBE">
              <w:sym w:font="Symbol" w:char="F0B7"/>
            </w:r>
            <w:r w:rsidRPr="004D2CBE">
              <w:t xml:space="preserve">  System V</w:t>
            </w:r>
            <w:r w:rsidRPr="004D2CBE">
              <w:rPr>
                <w:rFonts w:hint="eastAsia"/>
              </w:rPr>
              <w:t>进程间通信（</w:t>
            </w:r>
            <w:r w:rsidRPr="004D2CBE">
              <w:t>IPC</w:t>
            </w:r>
            <w:r w:rsidRPr="004D2CBE">
              <w:rPr>
                <w:rFonts w:hint="eastAsia"/>
              </w:rPr>
              <w:t>）包括</w:t>
            </w:r>
            <w:r w:rsidRPr="004D2CBE">
              <w:t>System V</w:t>
            </w:r>
            <w:r w:rsidRPr="004D2CBE">
              <w:rPr>
                <w:rFonts w:hint="eastAsia"/>
              </w:rPr>
              <w:t>消息队列、</w:t>
            </w:r>
            <w:r w:rsidRPr="004D2CBE">
              <w:t>System V</w:t>
            </w:r>
            <w:r w:rsidRPr="004D2CBE">
              <w:rPr>
                <w:rFonts w:hint="eastAsia"/>
              </w:rPr>
              <w:t>信号量以及</w:t>
            </w:r>
            <w:r w:rsidRPr="004D2CBE">
              <w:t>System V</w:t>
            </w:r>
            <w:r w:rsidRPr="004D2CBE">
              <w:rPr>
                <w:rFonts w:hint="eastAsia"/>
              </w:rPr>
              <w:t>共享内存区。</w:t>
            </w:r>
          </w:p>
          <w:p w:rsidR="00147275" w:rsidRPr="004D2CBE" w:rsidRDefault="00147275" w:rsidP="00147275">
            <w:pPr>
              <w:ind w:left="720"/>
            </w:pPr>
            <w:r w:rsidRPr="004D2CBE">
              <w:sym w:font="Symbol" w:char="F0B7"/>
            </w:r>
            <w:r w:rsidRPr="004D2CBE">
              <w:t xml:space="preserve">  Posix </w:t>
            </w:r>
            <w:r w:rsidRPr="004D2CBE">
              <w:rPr>
                <w:rFonts w:hint="eastAsia"/>
              </w:rPr>
              <w:t>进程间通信（</w:t>
            </w:r>
            <w:r w:rsidRPr="004D2CBE">
              <w:t>IPC</w:t>
            </w:r>
            <w:r w:rsidRPr="004D2CBE">
              <w:rPr>
                <w:rFonts w:hint="eastAsia"/>
              </w:rPr>
              <w:t>）包括</w:t>
            </w:r>
            <w:r w:rsidRPr="004D2CBE">
              <w:t>Posix</w:t>
            </w:r>
            <w:r w:rsidRPr="004D2CBE">
              <w:rPr>
                <w:rFonts w:hint="eastAsia"/>
              </w:rPr>
              <w:t>消息队列、</w:t>
            </w:r>
            <w:r w:rsidRPr="004D2CBE">
              <w:t>Posix</w:t>
            </w:r>
            <w:r w:rsidRPr="004D2CBE">
              <w:rPr>
                <w:rFonts w:hint="eastAsia"/>
              </w:rPr>
              <w:t>信号量以及</w:t>
            </w:r>
            <w:r w:rsidRPr="004D2CBE">
              <w:t>Posix</w:t>
            </w:r>
            <w:r w:rsidRPr="004D2CBE">
              <w:rPr>
                <w:rFonts w:hint="eastAsia"/>
              </w:rPr>
              <w:t>共享内存区。</w:t>
            </w:r>
            <w:r w:rsidRPr="004D2CBE">
              <w:rPr>
                <w:rFonts w:hint="eastAsia"/>
              </w:rPr>
              <w:t xml:space="preserve"> </w:t>
            </w:r>
          </w:p>
        </w:tc>
      </w:tr>
      <w:tr w:rsidR="00147275" w:rsidTr="00147275">
        <w:tc>
          <w:tcPr>
            <w:tcW w:w="8522" w:type="dxa"/>
          </w:tcPr>
          <w:p w:rsidR="00147275" w:rsidRPr="004B246F" w:rsidRDefault="00147275" w:rsidP="00147275">
            <w:pPr>
              <w:rPr>
                <w:b/>
              </w:rPr>
            </w:pPr>
            <w:r w:rsidRPr="004B246F">
              <w:rPr>
                <w:rFonts w:hint="eastAsia"/>
                <w:b/>
              </w:rPr>
              <w:t>有关</w:t>
            </w:r>
            <w:r w:rsidRPr="004B246F">
              <w:rPr>
                <w:rFonts w:hint="eastAsia"/>
                <w:b/>
              </w:rPr>
              <w:t>POSIX</w:t>
            </w:r>
          </w:p>
          <w:p w:rsidR="00147275" w:rsidRDefault="00147275" w:rsidP="00147275">
            <w:r>
              <w:rPr>
                <w:rFonts w:hint="eastAsia"/>
              </w:rPr>
              <w:t xml:space="preserve">POSIX </w:t>
            </w:r>
            <w:r>
              <w:rPr>
                <w:rFonts w:hint="eastAsia"/>
              </w:rPr>
              <w:t>表示可移植操作系统接口（</w:t>
            </w:r>
            <w:r>
              <w:rPr>
                <w:rFonts w:hint="eastAsia"/>
              </w:rPr>
              <w:t xml:space="preserve">Portable Operating System Interface </w:t>
            </w:r>
            <w:r>
              <w:rPr>
                <w:rFonts w:hint="eastAsia"/>
              </w:rPr>
              <w:t>，缩写为</w:t>
            </w:r>
            <w:r>
              <w:rPr>
                <w:rFonts w:hint="eastAsia"/>
              </w:rPr>
              <w:t xml:space="preserve"> POSIX </w:t>
            </w:r>
            <w:r>
              <w:rPr>
                <w:rFonts w:hint="eastAsia"/>
              </w:rPr>
              <w:t>），</w:t>
            </w:r>
            <w:r>
              <w:rPr>
                <w:rFonts w:hint="eastAsia"/>
              </w:rPr>
              <w:t>POSIX</w:t>
            </w:r>
            <w:r>
              <w:rPr>
                <w:rFonts w:hint="eastAsia"/>
              </w:rPr>
              <w:t>标准定义了操作系统应该为应用程序提供的接口标准，是</w:t>
            </w:r>
            <w:r>
              <w:rPr>
                <w:rFonts w:hint="eastAsia"/>
              </w:rPr>
              <w:t>IEEE</w:t>
            </w:r>
            <w:r>
              <w:rPr>
                <w:rFonts w:hint="eastAsia"/>
              </w:rPr>
              <w:t>为要在各种</w:t>
            </w:r>
            <w:r>
              <w:rPr>
                <w:rFonts w:hint="eastAsia"/>
              </w:rPr>
              <w:t>UNIX</w:t>
            </w:r>
            <w:r>
              <w:rPr>
                <w:rFonts w:hint="eastAsia"/>
              </w:rPr>
              <w:t>操作系统上运行的软件而定义的一系列</w:t>
            </w:r>
            <w:r>
              <w:rPr>
                <w:rFonts w:hint="eastAsia"/>
              </w:rPr>
              <w:t>API</w:t>
            </w:r>
            <w:r>
              <w:rPr>
                <w:rFonts w:hint="eastAsia"/>
              </w:rPr>
              <w:t>标准的总称，其正式称呼为</w:t>
            </w:r>
            <w:r>
              <w:rPr>
                <w:rFonts w:hint="eastAsia"/>
              </w:rPr>
              <w:t>IEEE 1003</w:t>
            </w:r>
            <w:r>
              <w:rPr>
                <w:rFonts w:hint="eastAsia"/>
              </w:rPr>
              <w:t>，而国际标准名称为</w:t>
            </w:r>
            <w:r>
              <w:rPr>
                <w:rFonts w:hint="eastAsia"/>
              </w:rPr>
              <w:t>ISO/IEC 9945</w:t>
            </w:r>
            <w:r>
              <w:rPr>
                <w:rFonts w:hint="eastAsia"/>
              </w:rPr>
              <w:t>。</w:t>
            </w:r>
          </w:p>
          <w:p w:rsidR="00147275" w:rsidRDefault="00147275" w:rsidP="00147275">
            <w:r>
              <w:rPr>
                <w:rFonts w:hint="eastAsia"/>
              </w:rPr>
              <w:t>POSIX</w:t>
            </w:r>
            <w:r>
              <w:rPr>
                <w:rFonts w:hint="eastAsia"/>
              </w:rPr>
              <w:t>标准意在期望获得源代码级别的软件可移植性。换句话说，为一个</w:t>
            </w:r>
            <w:r>
              <w:rPr>
                <w:rFonts w:hint="eastAsia"/>
              </w:rPr>
              <w:t>POSIX</w:t>
            </w:r>
            <w:r>
              <w:rPr>
                <w:rFonts w:hint="eastAsia"/>
              </w:rPr>
              <w:t>兼容的操作系统编写的程序，应该可以在任何其它的</w:t>
            </w:r>
            <w:r>
              <w:rPr>
                <w:rFonts w:hint="eastAsia"/>
              </w:rPr>
              <w:t>POSIX</w:t>
            </w:r>
            <w:r>
              <w:rPr>
                <w:rFonts w:hint="eastAsia"/>
              </w:rPr>
              <w:t>操作系统（即使是来自另一个厂商）上编译执行。</w:t>
            </w:r>
          </w:p>
          <w:p w:rsidR="00147275" w:rsidRDefault="00147275" w:rsidP="00147275">
            <w:r>
              <w:rPr>
                <w:rFonts w:hint="eastAsia"/>
              </w:rPr>
              <w:t xml:space="preserve">POSIX </w:t>
            </w:r>
            <w:r>
              <w:rPr>
                <w:rFonts w:hint="eastAsia"/>
              </w:rPr>
              <w:t>并不局限于</w:t>
            </w:r>
            <w:r>
              <w:rPr>
                <w:rFonts w:hint="eastAsia"/>
              </w:rPr>
              <w:t xml:space="preserve"> UNIX</w:t>
            </w:r>
            <w:r>
              <w:rPr>
                <w:rFonts w:hint="eastAsia"/>
              </w:rPr>
              <w:t>。许多其它的操作系统，例如</w:t>
            </w:r>
            <w:r>
              <w:rPr>
                <w:rFonts w:hint="eastAsia"/>
              </w:rPr>
              <w:t xml:space="preserve"> DEC OpenVMS </w:t>
            </w:r>
            <w:r>
              <w:rPr>
                <w:rFonts w:hint="eastAsia"/>
              </w:rPr>
              <w:t>支持</w:t>
            </w:r>
            <w:r>
              <w:rPr>
                <w:rFonts w:hint="eastAsia"/>
              </w:rPr>
              <w:t xml:space="preserve"> POSIX </w:t>
            </w:r>
            <w:r>
              <w:rPr>
                <w:rFonts w:hint="eastAsia"/>
              </w:rPr>
              <w:t>标准，尤其是</w:t>
            </w:r>
            <w:r>
              <w:rPr>
                <w:rFonts w:hint="eastAsia"/>
              </w:rPr>
              <w:t xml:space="preserve"> IEEE Std. 1003.1-1990</w:t>
            </w:r>
            <w:r>
              <w:rPr>
                <w:rFonts w:hint="eastAsia"/>
              </w:rPr>
              <w:t>（</w:t>
            </w:r>
            <w:r>
              <w:rPr>
                <w:rFonts w:hint="eastAsia"/>
              </w:rPr>
              <w:t xml:space="preserve">1995 </w:t>
            </w:r>
            <w:r>
              <w:rPr>
                <w:rFonts w:hint="eastAsia"/>
              </w:rPr>
              <w:t>年修订）或</w:t>
            </w:r>
            <w:r>
              <w:rPr>
                <w:rFonts w:hint="eastAsia"/>
              </w:rPr>
              <w:t xml:space="preserve"> POSIX.1</w:t>
            </w:r>
            <w:r>
              <w:rPr>
                <w:rFonts w:hint="eastAsia"/>
              </w:rPr>
              <w:t>，</w:t>
            </w:r>
            <w:r>
              <w:rPr>
                <w:rFonts w:hint="eastAsia"/>
              </w:rPr>
              <w:t xml:space="preserve">POSIX.1 </w:t>
            </w:r>
            <w:r>
              <w:rPr>
                <w:rFonts w:hint="eastAsia"/>
              </w:rPr>
              <w:t>提供了源代码级别的</w:t>
            </w:r>
            <w:r>
              <w:rPr>
                <w:rFonts w:hint="eastAsia"/>
              </w:rPr>
              <w:t xml:space="preserve"> C </w:t>
            </w:r>
            <w:r>
              <w:rPr>
                <w:rFonts w:hint="eastAsia"/>
              </w:rPr>
              <w:t>语言应用编程接口（</w:t>
            </w:r>
            <w:r>
              <w:rPr>
                <w:rFonts w:hint="eastAsia"/>
              </w:rPr>
              <w:t>API</w:t>
            </w:r>
            <w:r>
              <w:rPr>
                <w:rFonts w:hint="eastAsia"/>
              </w:rPr>
              <w:t>）给操作系统的服务程序，例如读写文件。</w:t>
            </w:r>
            <w:r>
              <w:rPr>
                <w:rFonts w:hint="eastAsia"/>
              </w:rPr>
              <w:t xml:space="preserve">POSIX.1 </w:t>
            </w:r>
            <w:r>
              <w:rPr>
                <w:rFonts w:hint="eastAsia"/>
              </w:rPr>
              <w:t>已经被国际标准化组织（</w:t>
            </w:r>
            <w:r>
              <w:rPr>
                <w:rFonts w:hint="eastAsia"/>
              </w:rPr>
              <w:t>International Standards Organization</w:t>
            </w:r>
            <w:r>
              <w:rPr>
                <w:rFonts w:hint="eastAsia"/>
              </w:rPr>
              <w:t>，</w:t>
            </w:r>
            <w:r>
              <w:rPr>
                <w:rFonts w:hint="eastAsia"/>
              </w:rPr>
              <w:t>ISO</w:t>
            </w:r>
            <w:r>
              <w:rPr>
                <w:rFonts w:hint="eastAsia"/>
              </w:rPr>
              <w:t>）所接受，被命名为</w:t>
            </w:r>
            <w:r>
              <w:rPr>
                <w:rFonts w:hint="eastAsia"/>
              </w:rPr>
              <w:t xml:space="preserve"> ISO/IEC 9945-1:1990 </w:t>
            </w:r>
            <w:r>
              <w:rPr>
                <w:rFonts w:hint="eastAsia"/>
              </w:rPr>
              <w:t>标准。</w:t>
            </w:r>
          </w:p>
          <w:p w:rsidR="00147275" w:rsidRPr="00DF4047" w:rsidRDefault="00147275" w:rsidP="00147275">
            <w:pPr>
              <w:rPr>
                <w:b/>
              </w:rPr>
            </w:pPr>
            <w:r w:rsidRPr="004B246F">
              <w:rPr>
                <w:rFonts w:hint="eastAsia"/>
                <w:b/>
              </w:rPr>
              <w:t>有关</w:t>
            </w:r>
            <w:r w:rsidRPr="004B246F">
              <w:rPr>
                <w:rFonts w:hint="eastAsia"/>
                <w:b/>
              </w:rPr>
              <w:t>POSIX</w:t>
            </w:r>
            <w:r>
              <w:rPr>
                <w:rFonts w:hint="eastAsia"/>
                <w:b/>
              </w:rPr>
              <w:t>2</w:t>
            </w:r>
          </w:p>
          <w:p w:rsidR="00147275" w:rsidRDefault="00147275" w:rsidP="00147275">
            <w:r>
              <w:rPr>
                <w:rFonts w:hint="eastAsia"/>
              </w:rPr>
              <w:t>POSIX</w:t>
            </w:r>
            <w:r>
              <w:rPr>
                <w:rFonts w:hint="eastAsia"/>
              </w:rPr>
              <w:t>的诞生和</w:t>
            </w:r>
            <w:r>
              <w:rPr>
                <w:rFonts w:hint="eastAsia"/>
              </w:rPr>
              <w:t>Unix</w:t>
            </w:r>
            <w:r>
              <w:rPr>
                <w:rFonts w:hint="eastAsia"/>
              </w:rPr>
              <w:t>的发展是密不可分的，电气和电子工程师协会（</w:t>
            </w:r>
            <w:r>
              <w:rPr>
                <w:rFonts w:hint="eastAsia"/>
              </w:rPr>
              <w:t>Institute of Electrical and Electronics Engineers</w:t>
            </w:r>
            <w:r>
              <w:rPr>
                <w:rFonts w:hint="eastAsia"/>
              </w:rPr>
              <w:t>，</w:t>
            </w:r>
            <w:r>
              <w:rPr>
                <w:rFonts w:hint="eastAsia"/>
              </w:rPr>
              <w:t>IEEE</w:t>
            </w:r>
            <w:r>
              <w:rPr>
                <w:rFonts w:hint="eastAsia"/>
              </w:rPr>
              <w:t>）最初开发</w:t>
            </w:r>
            <w:r>
              <w:rPr>
                <w:rFonts w:hint="eastAsia"/>
              </w:rPr>
              <w:t xml:space="preserve"> POSIX </w:t>
            </w:r>
            <w:r>
              <w:rPr>
                <w:rFonts w:hint="eastAsia"/>
              </w:rPr>
              <w:t>标准，是为了提高</w:t>
            </w:r>
            <w:r>
              <w:rPr>
                <w:rFonts w:hint="eastAsia"/>
              </w:rPr>
              <w:t xml:space="preserve"> UNIX </w:t>
            </w:r>
            <w:r>
              <w:rPr>
                <w:rFonts w:hint="eastAsia"/>
              </w:rPr>
              <w:t>环境下应用程序的可移植性。</w:t>
            </w:r>
            <w:r>
              <w:rPr>
                <w:rFonts w:hint="eastAsia"/>
              </w:rPr>
              <w:t>Unix</w:t>
            </w:r>
            <w:r>
              <w:rPr>
                <w:rFonts w:hint="eastAsia"/>
              </w:rPr>
              <w:t>于</w:t>
            </w:r>
            <w:r>
              <w:rPr>
                <w:rFonts w:hint="eastAsia"/>
              </w:rPr>
              <w:t>70</w:t>
            </w:r>
            <w:r>
              <w:rPr>
                <w:rFonts w:hint="eastAsia"/>
              </w:rPr>
              <w:t>年代诞生于贝尔实验室，并于</w:t>
            </w:r>
            <w:r>
              <w:rPr>
                <w:rFonts w:hint="eastAsia"/>
              </w:rPr>
              <w:t>80</w:t>
            </w:r>
            <w:r>
              <w:rPr>
                <w:rFonts w:hint="eastAsia"/>
              </w:rPr>
              <w:t>年代向美各大高校分发</w:t>
            </w:r>
            <w:r>
              <w:rPr>
                <w:rFonts w:hint="eastAsia"/>
              </w:rPr>
              <w:t>V7</w:t>
            </w:r>
            <w:r>
              <w:rPr>
                <w:rFonts w:hint="eastAsia"/>
              </w:rPr>
              <w:t>版的源码以做研究。加利福尼亚大学伯克利分校在</w:t>
            </w:r>
            <w:r>
              <w:rPr>
                <w:rFonts w:hint="eastAsia"/>
              </w:rPr>
              <w:t>V7</w:t>
            </w:r>
            <w:r>
              <w:rPr>
                <w:rFonts w:hint="eastAsia"/>
              </w:rPr>
              <w:t>的基础上开发了</w:t>
            </w:r>
            <w:r>
              <w:rPr>
                <w:rFonts w:hint="eastAsia"/>
              </w:rPr>
              <w:t>BSD Unix</w:t>
            </w:r>
            <w:r>
              <w:rPr>
                <w:rFonts w:hint="eastAsia"/>
              </w:rPr>
              <w:t>。后来很多商业厂家意识到</w:t>
            </w:r>
            <w:r>
              <w:rPr>
                <w:rFonts w:hint="eastAsia"/>
              </w:rPr>
              <w:t>Unix</w:t>
            </w:r>
            <w:r>
              <w:rPr>
                <w:rFonts w:hint="eastAsia"/>
              </w:rPr>
              <w:t>的价值也纷纷以贝尔实验室的</w:t>
            </w:r>
            <w:r>
              <w:rPr>
                <w:rFonts w:hint="eastAsia"/>
              </w:rPr>
              <w:t>System V</w:t>
            </w:r>
            <w:r>
              <w:rPr>
                <w:rFonts w:hint="eastAsia"/>
              </w:rPr>
              <w:t>或</w:t>
            </w:r>
            <w:r>
              <w:rPr>
                <w:rFonts w:hint="eastAsia"/>
              </w:rPr>
              <w:t>BSD</w:t>
            </w:r>
            <w:r>
              <w:rPr>
                <w:rFonts w:hint="eastAsia"/>
              </w:rPr>
              <w:t>为基础来开发自己的</w:t>
            </w:r>
            <w:r>
              <w:rPr>
                <w:rFonts w:hint="eastAsia"/>
              </w:rPr>
              <w:t>Unix</w:t>
            </w:r>
            <w:r>
              <w:rPr>
                <w:rFonts w:hint="eastAsia"/>
              </w:rPr>
              <w:t>，较著名的有</w:t>
            </w:r>
            <w:r>
              <w:rPr>
                <w:rFonts w:hint="eastAsia"/>
              </w:rPr>
              <w:t>Sun OS</w:t>
            </w:r>
            <w:r>
              <w:rPr>
                <w:rFonts w:hint="eastAsia"/>
              </w:rPr>
              <w:t>，</w:t>
            </w:r>
            <w:r>
              <w:rPr>
                <w:rFonts w:hint="eastAsia"/>
              </w:rPr>
              <w:t>AIX</w:t>
            </w:r>
            <w:r>
              <w:rPr>
                <w:rFonts w:hint="eastAsia"/>
              </w:rPr>
              <w:t>，</w:t>
            </w:r>
            <w:r>
              <w:rPr>
                <w:rFonts w:hint="eastAsia"/>
              </w:rPr>
              <w:t>VMS</w:t>
            </w:r>
            <w:r>
              <w:rPr>
                <w:rFonts w:hint="eastAsia"/>
              </w:rPr>
              <w:t>。</w:t>
            </w:r>
          </w:p>
          <w:p w:rsidR="00147275" w:rsidRDefault="00147275" w:rsidP="00147275">
            <w:r>
              <w:rPr>
                <w:rFonts w:hint="eastAsia"/>
              </w:rPr>
              <w:t>然而，</w:t>
            </w:r>
            <w:r>
              <w:rPr>
                <w:rFonts w:hint="eastAsia"/>
              </w:rPr>
              <w:t xml:space="preserve">POSIX </w:t>
            </w:r>
            <w:r>
              <w:rPr>
                <w:rFonts w:hint="eastAsia"/>
              </w:rPr>
              <w:t>并不局限于</w:t>
            </w:r>
            <w:r>
              <w:rPr>
                <w:rFonts w:hint="eastAsia"/>
              </w:rPr>
              <w:t xml:space="preserve"> UNIX</w:t>
            </w:r>
            <w:r>
              <w:rPr>
                <w:rFonts w:hint="eastAsia"/>
              </w:rPr>
              <w:t>。许多其它的操作系统，例如</w:t>
            </w:r>
            <w:r>
              <w:rPr>
                <w:rFonts w:hint="eastAsia"/>
              </w:rPr>
              <w:t xml:space="preserve"> DEC OpenVMS </w:t>
            </w:r>
            <w:r>
              <w:rPr>
                <w:rFonts w:hint="eastAsia"/>
              </w:rPr>
              <w:t>支持</w:t>
            </w:r>
            <w:r>
              <w:rPr>
                <w:rFonts w:hint="eastAsia"/>
              </w:rPr>
              <w:t xml:space="preserve"> POSIX </w:t>
            </w:r>
            <w:r>
              <w:rPr>
                <w:rFonts w:hint="eastAsia"/>
              </w:rPr>
              <w:t>标准，尤其是</w:t>
            </w:r>
            <w:r>
              <w:rPr>
                <w:rFonts w:hint="eastAsia"/>
              </w:rPr>
              <w:t xml:space="preserve"> IEEE Std. 1003.1-1990</w:t>
            </w:r>
            <w:r>
              <w:rPr>
                <w:rFonts w:hint="eastAsia"/>
              </w:rPr>
              <w:t>（</w:t>
            </w:r>
            <w:r>
              <w:rPr>
                <w:rFonts w:hint="eastAsia"/>
              </w:rPr>
              <w:t xml:space="preserve">1995 </w:t>
            </w:r>
            <w:r>
              <w:rPr>
                <w:rFonts w:hint="eastAsia"/>
              </w:rPr>
              <w:t>年修订）或</w:t>
            </w:r>
            <w:r>
              <w:rPr>
                <w:rFonts w:hint="eastAsia"/>
              </w:rPr>
              <w:t xml:space="preserve"> POSIX.1</w:t>
            </w:r>
            <w:r>
              <w:rPr>
                <w:rFonts w:hint="eastAsia"/>
              </w:rPr>
              <w:t>，</w:t>
            </w:r>
            <w:r>
              <w:rPr>
                <w:rFonts w:hint="eastAsia"/>
              </w:rPr>
              <w:t xml:space="preserve">POSIX.1 </w:t>
            </w:r>
            <w:r>
              <w:rPr>
                <w:rFonts w:hint="eastAsia"/>
              </w:rPr>
              <w:t>提供了源代码级别的</w:t>
            </w:r>
            <w:r>
              <w:rPr>
                <w:rFonts w:hint="eastAsia"/>
              </w:rPr>
              <w:t xml:space="preserve"> C </w:t>
            </w:r>
            <w:r>
              <w:rPr>
                <w:rFonts w:hint="eastAsia"/>
              </w:rPr>
              <w:t>语言应用编程接口（</w:t>
            </w:r>
            <w:r>
              <w:rPr>
                <w:rFonts w:hint="eastAsia"/>
              </w:rPr>
              <w:t>API</w:t>
            </w:r>
            <w:r>
              <w:rPr>
                <w:rFonts w:hint="eastAsia"/>
              </w:rPr>
              <w:t>）给操作系统的服务程序，例如读写文件。</w:t>
            </w:r>
            <w:r>
              <w:rPr>
                <w:rFonts w:hint="eastAsia"/>
              </w:rPr>
              <w:t xml:space="preserve">POSIX.1 </w:t>
            </w:r>
            <w:r>
              <w:rPr>
                <w:rFonts w:hint="eastAsia"/>
              </w:rPr>
              <w:t>已经被国际标准化组织（</w:t>
            </w:r>
            <w:r>
              <w:rPr>
                <w:rFonts w:hint="eastAsia"/>
              </w:rPr>
              <w:t>International Standards Organization</w:t>
            </w:r>
            <w:r>
              <w:rPr>
                <w:rFonts w:hint="eastAsia"/>
              </w:rPr>
              <w:t>，</w:t>
            </w:r>
            <w:r>
              <w:rPr>
                <w:rFonts w:hint="eastAsia"/>
              </w:rPr>
              <w:t>ISO</w:t>
            </w:r>
            <w:r>
              <w:rPr>
                <w:rFonts w:hint="eastAsia"/>
              </w:rPr>
              <w:t>）所接受，被命名为</w:t>
            </w:r>
            <w:r>
              <w:rPr>
                <w:rFonts w:hint="eastAsia"/>
              </w:rPr>
              <w:t xml:space="preserve"> ISO/IEC 9945-1:1990 </w:t>
            </w:r>
            <w:r>
              <w:rPr>
                <w:rFonts w:hint="eastAsia"/>
              </w:rPr>
              <w:t>标准。</w:t>
            </w:r>
          </w:p>
          <w:p w:rsidR="00147275" w:rsidRDefault="00147275" w:rsidP="00147275">
            <w:r>
              <w:rPr>
                <w:rFonts w:hint="eastAsia"/>
              </w:rPr>
              <w:t xml:space="preserve">POSIX </w:t>
            </w:r>
            <w:r>
              <w:rPr>
                <w:rFonts w:hint="eastAsia"/>
              </w:rPr>
              <w:t>已发展成为一个非常庞大的标准族，某些部分正处在开发过程中。</w:t>
            </w:r>
            <w:r>
              <w:rPr>
                <w:rFonts w:hint="eastAsia"/>
              </w:rPr>
              <w:t xml:space="preserve">POSIX </w:t>
            </w:r>
            <w:r>
              <w:rPr>
                <w:rFonts w:hint="eastAsia"/>
              </w:rPr>
              <w:t>与</w:t>
            </w:r>
            <w:r>
              <w:rPr>
                <w:rFonts w:hint="eastAsia"/>
              </w:rPr>
              <w:t xml:space="preserve"> IEEE 1003 </w:t>
            </w:r>
            <w:r>
              <w:rPr>
                <w:rFonts w:hint="eastAsia"/>
              </w:rPr>
              <w:t>和</w:t>
            </w:r>
            <w:r>
              <w:rPr>
                <w:rFonts w:hint="eastAsia"/>
              </w:rPr>
              <w:t xml:space="preserve"> 2003 </w:t>
            </w:r>
            <w:r>
              <w:rPr>
                <w:rFonts w:hint="eastAsia"/>
              </w:rPr>
              <w:t>家族的标准是可互换的。</w:t>
            </w:r>
          </w:p>
          <w:p w:rsidR="00147275" w:rsidRPr="00421DD9" w:rsidRDefault="00147275" w:rsidP="00147275">
            <w:r>
              <w:rPr>
                <w:rFonts w:hint="eastAsia"/>
              </w:rPr>
              <w:t xml:space="preserve">Windows NT-based </w:t>
            </w:r>
            <w:r>
              <w:rPr>
                <w:rFonts w:hint="eastAsia"/>
              </w:rPr>
              <w:t>系统不能直接支持新版</w:t>
            </w:r>
            <w:r>
              <w:rPr>
                <w:rFonts w:hint="eastAsia"/>
              </w:rPr>
              <w:t>POSIX</w:t>
            </w:r>
            <w:r>
              <w:rPr>
                <w:rFonts w:hint="eastAsia"/>
              </w:rPr>
              <w:t>接口，仅支持第一版</w:t>
            </w:r>
            <w:r>
              <w:rPr>
                <w:rFonts w:hint="eastAsia"/>
              </w:rPr>
              <w:t xml:space="preserve">POSIX v1:ISO/IEC9945-1:1990[1] </w:t>
            </w:r>
            <w:r>
              <w:rPr>
                <w:rFonts w:hint="eastAsia"/>
              </w:rPr>
              <w:t>版标准。由于仅支持第一版</w:t>
            </w:r>
            <w:r>
              <w:rPr>
                <w:rFonts w:hint="eastAsia"/>
              </w:rPr>
              <w:t>POSIX</w:t>
            </w:r>
            <w:r>
              <w:rPr>
                <w:rFonts w:hint="eastAsia"/>
              </w:rPr>
              <w:t>的</w:t>
            </w:r>
            <w:r>
              <w:rPr>
                <w:rFonts w:hint="eastAsia"/>
              </w:rPr>
              <w:t>Windows NT-based</w:t>
            </w:r>
            <w:r>
              <w:rPr>
                <w:rFonts w:hint="eastAsia"/>
              </w:rPr>
              <w:t>系统不能创建符合</w:t>
            </w:r>
            <w:r>
              <w:rPr>
                <w:rFonts w:hint="eastAsia"/>
              </w:rPr>
              <w:t>POSIX</w:t>
            </w:r>
            <w:r>
              <w:rPr>
                <w:rFonts w:hint="eastAsia"/>
              </w:rPr>
              <w:t>接口标准的线程和窗体、套接字，所以微软公司提供</w:t>
            </w:r>
            <w:r>
              <w:rPr>
                <w:rFonts w:hint="eastAsia"/>
              </w:rPr>
              <w:t>POSIX</w:t>
            </w:r>
            <w:r>
              <w:rPr>
                <w:rFonts w:hint="eastAsia"/>
              </w:rPr>
              <w:t>兼容层</w:t>
            </w:r>
            <w:r>
              <w:rPr>
                <w:rFonts w:hint="eastAsia"/>
              </w:rPr>
              <w:t xml:space="preserve">Microsoft </w:t>
            </w:r>
            <w:r>
              <w:rPr>
                <w:rFonts w:hint="eastAsia"/>
              </w:rPr>
              <w:lastRenderedPageBreak/>
              <w:t>POSIX subsystem</w:t>
            </w:r>
            <w:r>
              <w:rPr>
                <w:rFonts w:hint="eastAsia"/>
              </w:rPr>
              <w:t>软件包（</w:t>
            </w:r>
            <w:r>
              <w:rPr>
                <w:rFonts w:hint="eastAsia"/>
              </w:rPr>
              <w:t>Windows Services for UNIX</w:t>
            </w:r>
            <w:r>
              <w:rPr>
                <w:rFonts w:hint="eastAsia"/>
              </w:rPr>
              <w:t>）以支持新版</w:t>
            </w:r>
            <w:r>
              <w:rPr>
                <w:rFonts w:hint="eastAsia"/>
              </w:rPr>
              <w:t>POSIX</w:t>
            </w:r>
            <w:r>
              <w:rPr>
                <w:rFonts w:hint="eastAsia"/>
              </w:rPr>
              <w:t>接口，</w:t>
            </w:r>
            <w:r>
              <w:rPr>
                <w:rFonts w:hint="eastAsia"/>
              </w:rPr>
              <w:t xml:space="preserve">Windows </w:t>
            </w:r>
            <w:r>
              <w:rPr>
                <w:rFonts w:hint="eastAsia"/>
              </w:rPr>
              <w:t>系统还可以运行其他</w:t>
            </w:r>
            <w:r>
              <w:rPr>
                <w:rFonts w:hint="eastAsia"/>
              </w:rPr>
              <w:t>POSIX</w:t>
            </w:r>
            <w:r>
              <w:rPr>
                <w:rFonts w:hint="eastAsia"/>
              </w:rPr>
              <w:t>兼容层例如</w:t>
            </w:r>
            <w:r>
              <w:rPr>
                <w:rFonts w:hint="eastAsia"/>
              </w:rPr>
              <w:t>Cygwin.</w:t>
            </w:r>
          </w:p>
          <w:p w:rsidR="00147275" w:rsidRPr="00D950F5" w:rsidRDefault="00147275" w:rsidP="00147275"/>
        </w:tc>
      </w:tr>
      <w:tr w:rsidR="00147275" w:rsidTr="00147275">
        <w:tc>
          <w:tcPr>
            <w:tcW w:w="8522" w:type="dxa"/>
          </w:tcPr>
          <w:p w:rsidR="00147275" w:rsidRDefault="00147275" w:rsidP="00147275">
            <w:pPr>
              <w:rPr>
                <w:b/>
                <w:bCs/>
              </w:rPr>
            </w:pPr>
            <w:r w:rsidRPr="007272BB">
              <w:rPr>
                <w:rFonts w:hint="eastAsia"/>
                <w:b/>
                <w:bCs/>
              </w:rPr>
              <w:lastRenderedPageBreak/>
              <w:t>进程间通信分类</w:t>
            </w:r>
          </w:p>
          <w:p w:rsidR="00147275" w:rsidRPr="007272BB" w:rsidRDefault="00147275" w:rsidP="00657ADF">
            <w:pPr>
              <w:numPr>
                <w:ilvl w:val="0"/>
                <w:numId w:val="133"/>
              </w:numPr>
              <w:rPr>
                <w:bCs/>
              </w:rPr>
            </w:pPr>
            <w:r w:rsidRPr="007272BB">
              <w:rPr>
                <w:rFonts w:hint="eastAsia"/>
                <w:bCs/>
              </w:rPr>
              <w:t>文件</w:t>
            </w:r>
          </w:p>
          <w:p w:rsidR="00147275" w:rsidRPr="007272BB" w:rsidRDefault="00147275" w:rsidP="00657ADF">
            <w:pPr>
              <w:numPr>
                <w:ilvl w:val="0"/>
                <w:numId w:val="133"/>
              </w:numPr>
              <w:rPr>
                <w:bCs/>
              </w:rPr>
            </w:pPr>
            <w:r w:rsidRPr="007272BB">
              <w:rPr>
                <w:rFonts w:hint="eastAsia"/>
                <w:bCs/>
              </w:rPr>
              <w:t>文件锁</w:t>
            </w:r>
          </w:p>
          <w:p w:rsidR="00147275" w:rsidRPr="007272BB" w:rsidRDefault="00147275" w:rsidP="00657ADF">
            <w:pPr>
              <w:numPr>
                <w:ilvl w:val="0"/>
                <w:numId w:val="133"/>
              </w:numPr>
              <w:rPr>
                <w:bCs/>
              </w:rPr>
            </w:pPr>
            <w:r w:rsidRPr="007272BB">
              <w:rPr>
                <w:rFonts w:hint="eastAsia"/>
                <w:bCs/>
              </w:rPr>
              <w:t>管道（</w:t>
            </w:r>
            <w:r w:rsidRPr="007272BB">
              <w:rPr>
                <w:bCs/>
              </w:rPr>
              <w:t>pipe</w:t>
            </w:r>
            <w:r w:rsidRPr="007272BB">
              <w:rPr>
                <w:rFonts w:hint="eastAsia"/>
                <w:bCs/>
              </w:rPr>
              <w:t>）和有名管理（</w:t>
            </w:r>
            <w:r w:rsidRPr="007272BB">
              <w:rPr>
                <w:bCs/>
              </w:rPr>
              <w:t>FIFO</w:t>
            </w:r>
            <w:r w:rsidRPr="007272BB">
              <w:rPr>
                <w:rFonts w:hint="eastAsia"/>
                <w:bCs/>
              </w:rPr>
              <w:t>）</w:t>
            </w:r>
          </w:p>
          <w:p w:rsidR="00147275" w:rsidRPr="007272BB" w:rsidRDefault="00147275" w:rsidP="00657ADF">
            <w:pPr>
              <w:numPr>
                <w:ilvl w:val="0"/>
                <w:numId w:val="133"/>
              </w:numPr>
              <w:rPr>
                <w:bCs/>
              </w:rPr>
            </w:pPr>
            <w:r w:rsidRPr="007272BB">
              <w:rPr>
                <w:rFonts w:hint="eastAsia"/>
                <w:bCs/>
              </w:rPr>
              <w:t>信号（</w:t>
            </w:r>
            <w:r w:rsidRPr="007272BB">
              <w:rPr>
                <w:bCs/>
              </w:rPr>
              <w:t>signal</w:t>
            </w:r>
            <w:r w:rsidRPr="007272BB">
              <w:rPr>
                <w:rFonts w:hint="eastAsia"/>
                <w:bCs/>
              </w:rPr>
              <w:t>）</w:t>
            </w:r>
          </w:p>
          <w:p w:rsidR="00147275" w:rsidRPr="007272BB" w:rsidRDefault="00147275" w:rsidP="00657ADF">
            <w:pPr>
              <w:numPr>
                <w:ilvl w:val="0"/>
                <w:numId w:val="133"/>
              </w:numPr>
              <w:rPr>
                <w:bCs/>
              </w:rPr>
            </w:pPr>
            <w:r w:rsidRPr="007272BB">
              <w:rPr>
                <w:rFonts w:hint="eastAsia"/>
                <w:bCs/>
              </w:rPr>
              <w:t>消息队列</w:t>
            </w:r>
          </w:p>
          <w:p w:rsidR="00147275" w:rsidRPr="007272BB" w:rsidRDefault="00147275" w:rsidP="00657ADF">
            <w:pPr>
              <w:numPr>
                <w:ilvl w:val="0"/>
                <w:numId w:val="133"/>
              </w:numPr>
              <w:rPr>
                <w:bCs/>
              </w:rPr>
            </w:pPr>
            <w:r w:rsidRPr="007272BB">
              <w:rPr>
                <w:rFonts w:hint="eastAsia"/>
                <w:bCs/>
              </w:rPr>
              <w:t>共享内存</w:t>
            </w:r>
          </w:p>
          <w:p w:rsidR="00147275" w:rsidRPr="007272BB" w:rsidRDefault="00147275" w:rsidP="00657ADF">
            <w:pPr>
              <w:numPr>
                <w:ilvl w:val="0"/>
                <w:numId w:val="133"/>
              </w:numPr>
              <w:rPr>
                <w:bCs/>
              </w:rPr>
            </w:pPr>
            <w:r w:rsidRPr="007272BB">
              <w:rPr>
                <w:rFonts w:hint="eastAsia"/>
                <w:bCs/>
              </w:rPr>
              <w:t>信号量</w:t>
            </w:r>
          </w:p>
          <w:p w:rsidR="00147275" w:rsidRPr="007272BB" w:rsidRDefault="00147275" w:rsidP="00657ADF">
            <w:pPr>
              <w:numPr>
                <w:ilvl w:val="0"/>
                <w:numId w:val="133"/>
              </w:numPr>
              <w:rPr>
                <w:bCs/>
              </w:rPr>
            </w:pPr>
            <w:r w:rsidRPr="007272BB">
              <w:rPr>
                <w:rFonts w:hint="eastAsia"/>
                <w:bCs/>
              </w:rPr>
              <w:t>互斥量</w:t>
            </w:r>
          </w:p>
          <w:p w:rsidR="00147275" w:rsidRPr="007272BB" w:rsidRDefault="00147275" w:rsidP="00657ADF">
            <w:pPr>
              <w:numPr>
                <w:ilvl w:val="0"/>
                <w:numId w:val="133"/>
              </w:numPr>
              <w:rPr>
                <w:bCs/>
              </w:rPr>
            </w:pPr>
            <w:r w:rsidRPr="007272BB">
              <w:rPr>
                <w:rFonts w:hint="eastAsia"/>
                <w:bCs/>
              </w:rPr>
              <w:t>条件变量</w:t>
            </w:r>
          </w:p>
          <w:p w:rsidR="00147275" w:rsidRPr="007272BB" w:rsidRDefault="00147275" w:rsidP="00657ADF">
            <w:pPr>
              <w:numPr>
                <w:ilvl w:val="0"/>
                <w:numId w:val="133"/>
              </w:numPr>
              <w:rPr>
                <w:bCs/>
              </w:rPr>
            </w:pPr>
            <w:r w:rsidRPr="007272BB">
              <w:rPr>
                <w:rFonts w:hint="eastAsia"/>
                <w:bCs/>
              </w:rPr>
              <w:t>读写锁</w:t>
            </w:r>
          </w:p>
          <w:p w:rsidR="00147275" w:rsidRPr="00684AD9" w:rsidRDefault="00147275" w:rsidP="00657ADF">
            <w:pPr>
              <w:numPr>
                <w:ilvl w:val="0"/>
                <w:numId w:val="133"/>
              </w:numPr>
              <w:rPr>
                <w:b/>
                <w:bCs/>
              </w:rPr>
            </w:pPr>
            <w:r w:rsidRPr="007272BB">
              <w:rPr>
                <w:rFonts w:hint="eastAsia"/>
                <w:bCs/>
              </w:rPr>
              <w:t>套接字（</w:t>
            </w:r>
            <w:r w:rsidRPr="007272BB">
              <w:rPr>
                <w:bCs/>
              </w:rPr>
              <w:t>socket</w:t>
            </w:r>
            <w:r w:rsidRPr="007272BB">
              <w:rPr>
                <w:rFonts w:hint="eastAsia"/>
                <w:bCs/>
              </w:rPr>
              <w:t>）</w:t>
            </w:r>
          </w:p>
          <w:p w:rsidR="00147275" w:rsidRDefault="00147275" w:rsidP="00147275">
            <w:pPr>
              <w:rPr>
                <w:b/>
                <w:bCs/>
              </w:rPr>
            </w:pPr>
          </w:p>
          <w:p w:rsidR="00147275" w:rsidRDefault="00147275" w:rsidP="00147275">
            <w:r w:rsidRPr="0050194F">
              <w:rPr>
                <w:b/>
                <w:bCs/>
              </w:rPr>
              <w:t>System V IPC &amp; POSIX IPC</w:t>
            </w:r>
          </w:p>
          <w:p w:rsidR="00147275" w:rsidRPr="0050194F" w:rsidRDefault="00147275" w:rsidP="00657ADF">
            <w:pPr>
              <w:numPr>
                <w:ilvl w:val="0"/>
                <w:numId w:val="134"/>
              </w:numPr>
            </w:pPr>
            <w:r w:rsidRPr="0050194F">
              <w:t>System V IPC</w:t>
            </w:r>
          </w:p>
          <w:p w:rsidR="00147275" w:rsidRPr="0050194F" w:rsidRDefault="00147275" w:rsidP="00657ADF">
            <w:pPr>
              <w:numPr>
                <w:ilvl w:val="1"/>
                <w:numId w:val="134"/>
              </w:numPr>
            </w:pPr>
            <w:r w:rsidRPr="0050194F">
              <w:t xml:space="preserve">System V </w:t>
            </w:r>
            <w:r w:rsidRPr="0050194F">
              <w:rPr>
                <w:rFonts w:hint="eastAsia"/>
              </w:rPr>
              <w:t>消息队列</w:t>
            </w:r>
            <w:r>
              <w:rPr>
                <w:rFonts w:hint="eastAsia"/>
              </w:rPr>
              <w:t xml:space="preserve">    </w:t>
            </w:r>
          </w:p>
          <w:p w:rsidR="00147275" w:rsidRPr="0050194F" w:rsidRDefault="00147275" w:rsidP="00657ADF">
            <w:pPr>
              <w:numPr>
                <w:ilvl w:val="1"/>
                <w:numId w:val="134"/>
              </w:numPr>
            </w:pPr>
            <w:r w:rsidRPr="0050194F">
              <w:t xml:space="preserve">System V </w:t>
            </w:r>
            <w:r w:rsidRPr="0050194F">
              <w:rPr>
                <w:rFonts w:hint="eastAsia"/>
              </w:rPr>
              <w:t>共享内存</w:t>
            </w:r>
            <w:r>
              <w:rPr>
                <w:rFonts w:hint="eastAsia"/>
              </w:rPr>
              <w:t xml:space="preserve">    </w:t>
            </w:r>
          </w:p>
          <w:p w:rsidR="00147275" w:rsidRPr="0050194F" w:rsidRDefault="00147275" w:rsidP="00657ADF">
            <w:pPr>
              <w:numPr>
                <w:ilvl w:val="1"/>
                <w:numId w:val="134"/>
              </w:numPr>
            </w:pPr>
            <w:r w:rsidRPr="0050194F">
              <w:t xml:space="preserve">System V </w:t>
            </w:r>
            <w:r w:rsidRPr="0050194F">
              <w:rPr>
                <w:rFonts w:hint="eastAsia"/>
              </w:rPr>
              <w:t>信号量</w:t>
            </w:r>
            <w:r>
              <w:rPr>
                <w:rFonts w:hint="eastAsia"/>
              </w:rPr>
              <w:t xml:space="preserve">     </w:t>
            </w:r>
          </w:p>
          <w:p w:rsidR="00147275" w:rsidRPr="0050194F" w:rsidRDefault="00147275" w:rsidP="00657ADF">
            <w:pPr>
              <w:numPr>
                <w:ilvl w:val="0"/>
                <w:numId w:val="134"/>
              </w:numPr>
            </w:pPr>
            <w:r w:rsidRPr="0050194F">
              <w:t>POSIX IPC</w:t>
            </w:r>
          </w:p>
          <w:p w:rsidR="00147275" w:rsidRPr="0050194F" w:rsidRDefault="00147275" w:rsidP="00657ADF">
            <w:pPr>
              <w:numPr>
                <w:ilvl w:val="1"/>
                <w:numId w:val="134"/>
              </w:numPr>
            </w:pPr>
            <w:r w:rsidRPr="0050194F">
              <w:rPr>
                <w:rFonts w:hint="eastAsia"/>
              </w:rPr>
              <w:t>消息队列</w:t>
            </w:r>
          </w:p>
          <w:p w:rsidR="00147275" w:rsidRPr="0050194F" w:rsidRDefault="00147275" w:rsidP="00657ADF">
            <w:pPr>
              <w:numPr>
                <w:ilvl w:val="1"/>
                <w:numId w:val="134"/>
              </w:numPr>
            </w:pPr>
            <w:r w:rsidRPr="0050194F">
              <w:rPr>
                <w:rFonts w:hint="eastAsia"/>
              </w:rPr>
              <w:t>共享内存</w:t>
            </w:r>
          </w:p>
          <w:p w:rsidR="00147275" w:rsidRPr="0050194F" w:rsidRDefault="00147275" w:rsidP="00657ADF">
            <w:pPr>
              <w:numPr>
                <w:ilvl w:val="1"/>
                <w:numId w:val="134"/>
              </w:numPr>
            </w:pPr>
            <w:r w:rsidRPr="0050194F">
              <w:rPr>
                <w:rFonts w:hint="eastAsia"/>
              </w:rPr>
              <w:t>信号量</w:t>
            </w:r>
          </w:p>
          <w:p w:rsidR="00147275" w:rsidRPr="0050194F" w:rsidRDefault="00147275" w:rsidP="00657ADF">
            <w:pPr>
              <w:numPr>
                <w:ilvl w:val="1"/>
                <w:numId w:val="134"/>
              </w:numPr>
            </w:pPr>
            <w:r w:rsidRPr="0050194F">
              <w:rPr>
                <w:rFonts w:hint="eastAsia"/>
              </w:rPr>
              <w:t>互斥量</w:t>
            </w:r>
          </w:p>
          <w:p w:rsidR="00147275" w:rsidRPr="0050194F" w:rsidRDefault="00147275" w:rsidP="00657ADF">
            <w:pPr>
              <w:numPr>
                <w:ilvl w:val="1"/>
                <w:numId w:val="134"/>
              </w:numPr>
            </w:pPr>
            <w:r w:rsidRPr="0050194F">
              <w:rPr>
                <w:rFonts w:hint="eastAsia"/>
              </w:rPr>
              <w:t>条件变量</w:t>
            </w:r>
          </w:p>
          <w:p w:rsidR="00147275" w:rsidRPr="0050194F" w:rsidRDefault="00147275" w:rsidP="00657ADF">
            <w:pPr>
              <w:numPr>
                <w:ilvl w:val="1"/>
                <w:numId w:val="134"/>
              </w:numPr>
            </w:pPr>
            <w:r w:rsidRPr="0050194F">
              <w:rPr>
                <w:rFonts w:hint="eastAsia"/>
              </w:rPr>
              <w:t>读写锁</w:t>
            </w:r>
          </w:p>
          <w:p w:rsidR="00147275" w:rsidRDefault="00147275" w:rsidP="00147275"/>
        </w:tc>
      </w:tr>
      <w:tr w:rsidR="00147275" w:rsidTr="00147275">
        <w:tc>
          <w:tcPr>
            <w:tcW w:w="8522" w:type="dxa"/>
          </w:tcPr>
          <w:p w:rsidR="00147275" w:rsidRPr="007272BB" w:rsidRDefault="00147275" w:rsidP="00147275">
            <w:pPr>
              <w:rPr>
                <w:b/>
                <w:bCs/>
              </w:rPr>
            </w:pPr>
          </w:p>
        </w:tc>
      </w:tr>
      <w:tr w:rsidR="00147275" w:rsidTr="00147275">
        <w:tc>
          <w:tcPr>
            <w:tcW w:w="8522" w:type="dxa"/>
          </w:tcPr>
          <w:p w:rsidR="00147275" w:rsidRDefault="00147275" w:rsidP="00147275">
            <w:r w:rsidRPr="00A31339">
              <w:rPr>
                <w:rFonts w:hint="eastAsia"/>
                <w:b/>
                <w:bCs/>
              </w:rPr>
              <w:t>进程间共享信息的三种方式</w:t>
            </w:r>
          </w:p>
          <w:p w:rsidR="00147275" w:rsidRDefault="00147275" w:rsidP="00147275">
            <w:r w:rsidRPr="00A31339">
              <w:rPr>
                <w:noProof/>
              </w:rPr>
              <w:drawing>
                <wp:inline distT="0" distB="0" distL="0" distR="0" wp14:anchorId="36A6D6B6" wp14:editId="3987E573">
                  <wp:extent cx="4287186" cy="1849841"/>
                  <wp:effectExtent l="0" t="0" r="0" b="0"/>
                  <wp:docPr id="96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2"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87186" cy="1849841"/>
                          </a:xfrm>
                          <a:prstGeom prst="rect">
                            <a:avLst/>
                          </a:prstGeom>
                          <a:noFill/>
                          <a:extLst/>
                        </pic:spPr>
                      </pic:pic>
                    </a:graphicData>
                  </a:graphic>
                </wp:inline>
              </w:drawing>
            </w:r>
          </w:p>
        </w:tc>
      </w:tr>
      <w:tr w:rsidR="00147275" w:rsidTr="00147275">
        <w:tc>
          <w:tcPr>
            <w:tcW w:w="8522" w:type="dxa"/>
          </w:tcPr>
          <w:p w:rsidR="00147275" w:rsidRDefault="00147275" w:rsidP="00147275">
            <w:pPr>
              <w:rPr>
                <w:b/>
                <w:bCs/>
              </w:rPr>
            </w:pPr>
            <w:r w:rsidRPr="00A31339">
              <w:rPr>
                <w:b/>
                <w:bCs/>
              </w:rPr>
              <w:t>IPC</w:t>
            </w:r>
            <w:r w:rsidRPr="00A31339">
              <w:rPr>
                <w:rFonts w:hint="eastAsia"/>
                <w:b/>
                <w:bCs/>
              </w:rPr>
              <w:t>对象的持续性</w:t>
            </w:r>
          </w:p>
          <w:p w:rsidR="00147275" w:rsidRPr="00A31339" w:rsidRDefault="00147275" w:rsidP="00657ADF">
            <w:pPr>
              <w:numPr>
                <w:ilvl w:val="0"/>
                <w:numId w:val="135"/>
              </w:numPr>
              <w:rPr>
                <w:bCs/>
              </w:rPr>
            </w:pPr>
            <w:r w:rsidRPr="00A31339">
              <w:rPr>
                <w:rFonts w:hint="eastAsia"/>
                <w:bCs/>
              </w:rPr>
              <w:t>随进程持续：一直存在直到打开的最后一个进程结束。（如</w:t>
            </w:r>
            <w:r w:rsidRPr="00A31339">
              <w:rPr>
                <w:bCs/>
              </w:rPr>
              <w:t>pipe</w:t>
            </w:r>
            <w:r w:rsidRPr="00A31339">
              <w:rPr>
                <w:rFonts w:hint="eastAsia"/>
                <w:bCs/>
              </w:rPr>
              <w:t>和</w:t>
            </w:r>
            <w:r w:rsidRPr="00A31339">
              <w:rPr>
                <w:bCs/>
              </w:rPr>
              <w:t>FIFO</w:t>
            </w:r>
            <w:r w:rsidRPr="00A31339">
              <w:rPr>
                <w:rFonts w:hint="eastAsia"/>
                <w:bCs/>
              </w:rPr>
              <w:t>）</w:t>
            </w:r>
          </w:p>
          <w:p w:rsidR="00147275" w:rsidRPr="00A31339" w:rsidRDefault="00147275" w:rsidP="00657ADF">
            <w:pPr>
              <w:numPr>
                <w:ilvl w:val="0"/>
                <w:numId w:val="135"/>
              </w:numPr>
              <w:rPr>
                <w:bCs/>
              </w:rPr>
            </w:pPr>
            <w:r w:rsidRPr="00A31339">
              <w:rPr>
                <w:rFonts w:hint="eastAsia"/>
                <w:bCs/>
              </w:rPr>
              <w:t>随内核持续：一直存在直到内核自举或显式删除（如</w:t>
            </w:r>
            <w:r w:rsidRPr="00A31339">
              <w:rPr>
                <w:bCs/>
              </w:rPr>
              <w:t>System V</w:t>
            </w:r>
            <w:r w:rsidRPr="00A31339">
              <w:rPr>
                <w:rFonts w:hint="eastAsia"/>
                <w:bCs/>
              </w:rPr>
              <w:t>消息队列、共享内存、</w:t>
            </w:r>
            <w:r w:rsidRPr="00A31339">
              <w:rPr>
                <w:rFonts w:hint="eastAsia"/>
                <w:bCs/>
              </w:rPr>
              <w:lastRenderedPageBreak/>
              <w:t>信号量）</w:t>
            </w:r>
          </w:p>
          <w:p w:rsidR="00147275" w:rsidRPr="00871455" w:rsidRDefault="00147275" w:rsidP="00657ADF">
            <w:pPr>
              <w:numPr>
                <w:ilvl w:val="0"/>
                <w:numId w:val="135"/>
              </w:numPr>
              <w:rPr>
                <w:bCs/>
              </w:rPr>
            </w:pPr>
            <w:r w:rsidRPr="00A31339">
              <w:rPr>
                <w:rFonts w:hint="eastAsia"/>
                <w:bCs/>
              </w:rPr>
              <w:t>随文件系统持续：一直存在直到显式删除，即使内核自举还存在。（</w:t>
            </w:r>
            <w:r w:rsidRPr="00A31339">
              <w:rPr>
                <w:bCs/>
              </w:rPr>
              <w:t>POSIX</w:t>
            </w:r>
            <w:r w:rsidRPr="00A31339">
              <w:rPr>
                <w:rFonts w:hint="eastAsia"/>
                <w:bCs/>
              </w:rPr>
              <w:t>消息队列、共享内存、信号量如果是使用映射文件来实现）</w:t>
            </w:r>
          </w:p>
        </w:tc>
      </w:tr>
      <w:tr w:rsidR="00147275" w:rsidTr="00147275">
        <w:tc>
          <w:tcPr>
            <w:tcW w:w="8522" w:type="dxa"/>
          </w:tcPr>
          <w:p w:rsidR="00147275" w:rsidRPr="00A31339" w:rsidRDefault="00147275" w:rsidP="00147275">
            <w:pPr>
              <w:rPr>
                <w:b/>
                <w:bCs/>
              </w:rPr>
            </w:pPr>
            <w:r>
              <w:rPr>
                <w:rFonts w:hint="eastAsia"/>
                <w:b/>
                <w:bCs/>
              </w:rPr>
              <w:lastRenderedPageBreak/>
              <w:t>IPC</w:t>
            </w:r>
            <w:r>
              <w:rPr>
                <w:rFonts w:hint="eastAsia"/>
                <w:b/>
                <w:bCs/>
              </w:rPr>
              <w:t>对象是被</w:t>
            </w:r>
            <w:r>
              <w:rPr>
                <w:rFonts w:hint="eastAsia"/>
                <w:b/>
                <w:bCs/>
              </w:rPr>
              <w:t>linux</w:t>
            </w:r>
            <w:r>
              <w:rPr>
                <w:rFonts w:hint="eastAsia"/>
                <w:b/>
                <w:bCs/>
              </w:rPr>
              <w:t>内核管理</w:t>
            </w:r>
          </w:p>
        </w:tc>
      </w:tr>
      <w:tr w:rsidR="00147275" w:rsidTr="00147275">
        <w:tc>
          <w:tcPr>
            <w:tcW w:w="8522" w:type="dxa"/>
          </w:tcPr>
          <w:p w:rsidR="00147275" w:rsidRPr="00A31339" w:rsidRDefault="00147275" w:rsidP="00147275">
            <w:pPr>
              <w:rPr>
                <w:b/>
                <w:bCs/>
              </w:rPr>
            </w:pPr>
          </w:p>
        </w:tc>
      </w:tr>
    </w:tbl>
    <w:p w:rsidR="00147275" w:rsidRPr="00B80E16" w:rsidRDefault="00147275" w:rsidP="00147275"/>
    <w:p w:rsidR="00147275" w:rsidRDefault="00147275" w:rsidP="00147275">
      <w:pPr>
        <w:pStyle w:val="2"/>
      </w:pPr>
      <w:r>
        <w:rPr>
          <w:rFonts w:hint="eastAsia"/>
        </w:rPr>
        <w:t>进程死锁及解决方案</w:t>
      </w:r>
    </w:p>
    <w:tbl>
      <w:tblPr>
        <w:tblStyle w:val="a5"/>
        <w:tblW w:w="0" w:type="auto"/>
        <w:tblLook w:val="04A0" w:firstRow="1" w:lastRow="0" w:firstColumn="1" w:lastColumn="0" w:noHBand="0" w:noVBand="1"/>
      </w:tblPr>
      <w:tblGrid>
        <w:gridCol w:w="8522"/>
      </w:tblGrid>
      <w:tr w:rsidR="00147275" w:rsidTr="00147275">
        <w:tc>
          <w:tcPr>
            <w:tcW w:w="8522" w:type="dxa"/>
          </w:tcPr>
          <w:p w:rsidR="00147275" w:rsidRDefault="00147275" w:rsidP="00147275">
            <w:r w:rsidRPr="00FE0CA4">
              <w:rPr>
                <w:rFonts w:hint="eastAsia"/>
                <w:b/>
                <w:bCs/>
              </w:rPr>
              <w:t>死锁</w:t>
            </w:r>
            <w:r>
              <w:rPr>
                <w:rFonts w:hint="eastAsia"/>
              </w:rPr>
              <w:t xml:space="preserve"> </w:t>
            </w:r>
          </w:p>
          <w:p w:rsidR="00147275" w:rsidRPr="00FE0CA4" w:rsidRDefault="00147275" w:rsidP="00657ADF">
            <w:pPr>
              <w:numPr>
                <w:ilvl w:val="0"/>
                <w:numId w:val="129"/>
              </w:numPr>
            </w:pPr>
            <w:r w:rsidRPr="00FE0CA4">
              <w:t>死锁是指多个进程之间相互等待对方的资源，而在得到对方资源之前又不释放自己的资源，这样，造成循环等待的一种现象。如果所有进程都在等待一个不可能发生的事，则进程就死锁了。</w:t>
            </w:r>
          </w:p>
          <w:p w:rsidR="00147275" w:rsidRPr="0026537E" w:rsidRDefault="00147275" w:rsidP="00657ADF">
            <w:pPr>
              <w:numPr>
                <w:ilvl w:val="0"/>
                <w:numId w:val="129"/>
              </w:numPr>
            </w:pPr>
          </w:p>
        </w:tc>
      </w:tr>
      <w:tr w:rsidR="00147275" w:rsidTr="00147275">
        <w:tc>
          <w:tcPr>
            <w:tcW w:w="8522" w:type="dxa"/>
          </w:tcPr>
          <w:p w:rsidR="00147275" w:rsidRDefault="00147275" w:rsidP="00147275">
            <w:r w:rsidRPr="00FE0CA4">
              <w:rPr>
                <w:rFonts w:hint="eastAsia"/>
                <w:b/>
                <w:bCs/>
              </w:rPr>
              <w:t>死锁产生的必要条件</w:t>
            </w:r>
          </w:p>
          <w:p w:rsidR="00147275" w:rsidRPr="00FE0CA4" w:rsidRDefault="00147275" w:rsidP="00657ADF">
            <w:pPr>
              <w:numPr>
                <w:ilvl w:val="0"/>
                <w:numId w:val="136"/>
              </w:numPr>
            </w:pPr>
            <w:r w:rsidRPr="00FE0CA4">
              <w:rPr>
                <w:rFonts w:hint="eastAsia"/>
              </w:rPr>
              <w:t>互斥条件</w:t>
            </w:r>
          </w:p>
          <w:p w:rsidR="00147275" w:rsidRPr="00FE0CA4" w:rsidRDefault="00147275" w:rsidP="00657ADF">
            <w:pPr>
              <w:numPr>
                <w:ilvl w:val="1"/>
                <w:numId w:val="136"/>
              </w:numPr>
            </w:pPr>
            <w:r w:rsidRPr="00FE0CA4">
              <w:rPr>
                <w:rFonts w:hint="eastAsia"/>
              </w:rPr>
              <w:t>进程对资源进行排它性使用，即在一段时间内某资源仅为一个进程所占用。</w:t>
            </w:r>
            <w:r w:rsidRPr="00FE0CA4">
              <w:t xml:space="preserve"> </w:t>
            </w:r>
          </w:p>
          <w:p w:rsidR="00147275" w:rsidRPr="00FE0CA4" w:rsidRDefault="00147275" w:rsidP="00657ADF">
            <w:pPr>
              <w:numPr>
                <w:ilvl w:val="0"/>
                <w:numId w:val="136"/>
              </w:numPr>
            </w:pPr>
            <w:r w:rsidRPr="00FE0CA4">
              <w:rPr>
                <w:rFonts w:hint="eastAsia"/>
              </w:rPr>
              <w:t>请求和保持条件</w:t>
            </w:r>
          </w:p>
          <w:p w:rsidR="00147275" w:rsidRPr="00FE0CA4" w:rsidRDefault="00147275" w:rsidP="00657ADF">
            <w:pPr>
              <w:numPr>
                <w:ilvl w:val="1"/>
                <w:numId w:val="136"/>
              </w:numPr>
            </w:pPr>
            <w:r w:rsidRPr="00FE0CA4">
              <w:rPr>
                <w:rFonts w:hint="eastAsia"/>
              </w:rPr>
              <w:t>当进程因请求资源而阻塞时，对已获得的资源保持不放。</w:t>
            </w:r>
            <w:r w:rsidRPr="00FE0CA4">
              <w:t xml:space="preserve"> </w:t>
            </w:r>
          </w:p>
          <w:p w:rsidR="00147275" w:rsidRPr="00FE0CA4" w:rsidRDefault="00147275" w:rsidP="00657ADF">
            <w:pPr>
              <w:numPr>
                <w:ilvl w:val="0"/>
                <w:numId w:val="136"/>
              </w:numPr>
            </w:pPr>
            <w:r w:rsidRPr="00FE0CA4">
              <w:rPr>
                <w:rFonts w:hint="eastAsia"/>
              </w:rPr>
              <w:t>不可剥夺条件</w:t>
            </w:r>
          </w:p>
          <w:p w:rsidR="00147275" w:rsidRPr="00FE0CA4" w:rsidRDefault="00147275" w:rsidP="00657ADF">
            <w:pPr>
              <w:numPr>
                <w:ilvl w:val="1"/>
                <w:numId w:val="136"/>
              </w:numPr>
            </w:pPr>
            <w:r w:rsidRPr="00FE0CA4">
              <w:rPr>
                <w:rFonts w:hint="eastAsia"/>
              </w:rPr>
              <w:t>进程已获得的资源在未使用完之前，不能被剥夺，只能在使用完时由自己释放。</w:t>
            </w:r>
            <w:r w:rsidRPr="00FE0CA4">
              <w:t xml:space="preserve"> </w:t>
            </w:r>
          </w:p>
          <w:p w:rsidR="00147275" w:rsidRPr="00FE0CA4" w:rsidRDefault="00147275" w:rsidP="00657ADF">
            <w:pPr>
              <w:numPr>
                <w:ilvl w:val="0"/>
                <w:numId w:val="136"/>
              </w:numPr>
            </w:pPr>
            <w:r w:rsidRPr="00FE0CA4">
              <w:rPr>
                <w:rFonts w:hint="eastAsia"/>
              </w:rPr>
              <w:t>环路等待条件</w:t>
            </w:r>
          </w:p>
          <w:p w:rsidR="00147275" w:rsidRPr="00FE0CA4" w:rsidRDefault="00147275" w:rsidP="00657ADF">
            <w:pPr>
              <w:numPr>
                <w:ilvl w:val="1"/>
                <w:numId w:val="136"/>
              </w:numPr>
            </w:pPr>
            <w:r w:rsidRPr="00FE0CA4">
              <w:rPr>
                <w:rFonts w:hint="eastAsia"/>
              </w:rPr>
              <w:t>各个进程组成封闭的环形链，每个进程都等待下一个进程所占用的资源</w:t>
            </w:r>
          </w:p>
          <w:p w:rsidR="00147275" w:rsidRPr="00FE0CA4" w:rsidRDefault="00147275" w:rsidP="00147275"/>
        </w:tc>
      </w:tr>
      <w:tr w:rsidR="00147275" w:rsidTr="00147275">
        <w:tc>
          <w:tcPr>
            <w:tcW w:w="8522" w:type="dxa"/>
          </w:tcPr>
          <w:p w:rsidR="00147275" w:rsidRDefault="00147275" w:rsidP="00147275">
            <w:r w:rsidRPr="009F3E06">
              <w:rPr>
                <w:rFonts w:hint="eastAsia"/>
                <w:b/>
                <w:bCs/>
              </w:rPr>
              <w:t>防止死锁办法</w:t>
            </w:r>
          </w:p>
          <w:p w:rsidR="00147275" w:rsidRPr="006C3FE0" w:rsidRDefault="00147275" w:rsidP="00657ADF">
            <w:pPr>
              <w:numPr>
                <w:ilvl w:val="0"/>
                <w:numId w:val="137"/>
              </w:numPr>
            </w:pPr>
            <w:r w:rsidRPr="006C3FE0">
              <w:rPr>
                <w:rFonts w:hint="eastAsia"/>
              </w:rPr>
              <w:t>资源一次性分配：（破坏请求和保持条件）</w:t>
            </w:r>
          </w:p>
          <w:p w:rsidR="00147275" w:rsidRPr="006C3FE0" w:rsidRDefault="00147275" w:rsidP="00657ADF">
            <w:pPr>
              <w:numPr>
                <w:ilvl w:val="0"/>
                <w:numId w:val="137"/>
              </w:numPr>
            </w:pPr>
            <w:r w:rsidRPr="006C3FE0">
              <w:rPr>
                <w:rFonts w:hint="eastAsia"/>
              </w:rPr>
              <w:t>可剥夺资源：破坏不可剥夺条件）</w:t>
            </w:r>
          </w:p>
          <w:p w:rsidR="00147275" w:rsidRPr="006C3FE0" w:rsidRDefault="00147275" w:rsidP="00657ADF">
            <w:pPr>
              <w:numPr>
                <w:ilvl w:val="0"/>
                <w:numId w:val="137"/>
              </w:numPr>
            </w:pPr>
            <w:r w:rsidRPr="006C3FE0">
              <w:rPr>
                <w:rFonts w:hint="eastAsia"/>
              </w:rPr>
              <w:t>资源有序分配法：（破坏循环等待条件）</w:t>
            </w:r>
          </w:p>
          <w:p w:rsidR="00147275" w:rsidRPr="006C3FE0" w:rsidRDefault="00147275" w:rsidP="00147275"/>
        </w:tc>
      </w:tr>
      <w:tr w:rsidR="00147275" w:rsidTr="00147275">
        <w:tc>
          <w:tcPr>
            <w:tcW w:w="8522" w:type="dxa"/>
          </w:tcPr>
          <w:p w:rsidR="00147275" w:rsidRDefault="00147275" w:rsidP="00147275">
            <w:r w:rsidRPr="006C3FE0">
              <w:rPr>
                <w:rFonts w:hint="eastAsia"/>
                <w:b/>
                <w:bCs/>
              </w:rPr>
              <w:t>死锁避免</w:t>
            </w:r>
          </w:p>
          <w:p w:rsidR="00147275" w:rsidRPr="006C3FE0" w:rsidRDefault="00147275" w:rsidP="00657ADF">
            <w:pPr>
              <w:numPr>
                <w:ilvl w:val="0"/>
                <w:numId w:val="138"/>
              </w:numPr>
            </w:pPr>
            <w:r w:rsidRPr="006C3FE0">
              <w:rPr>
                <w:rFonts w:hint="eastAsia"/>
              </w:rPr>
              <w:t>预防死锁的几种策略，会严重地损害系统性能。因此在避免死锁时，要施加较弱的限制，从而获得较满意的系统性能。</w:t>
            </w:r>
          </w:p>
          <w:p w:rsidR="00147275" w:rsidRPr="006C3FE0" w:rsidRDefault="00147275" w:rsidP="00657ADF">
            <w:pPr>
              <w:numPr>
                <w:ilvl w:val="0"/>
                <w:numId w:val="138"/>
              </w:numPr>
            </w:pPr>
            <w:r w:rsidRPr="006C3FE0">
              <w:rPr>
                <w:rFonts w:hint="eastAsia"/>
              </w:rPr>
              <w:t>由于在避免死锁的策略中，允许进程动态地申请资源。因而，系统在进行资源分配之前预先计算资源分配的安全性。若此次分配不会导致系统进入不安全状态，则将资源分配给进程；否则，进程等待。其中最具有代表性的避免死锁算法是银行家算法。</w:t>
            </w:r>
          </w:p>
          <w:p w:rsidR="00147275" w:rsidRPr="006C3FE0" w:rsidRDefault="00147275" w:rsidP="00147275"/>
        </w:tc>
      </w:tr>
      <w:tr w:rsidR="00147275" w:rsidTr="00147275">
        <w:tc>
          <w:tcPr>
            <w:tcW w:w="8522" w:type="dxa"/>
          </w:tcPr>
          <w:p w:rsidR="00147275" w:rsidRDefault="00147275" w:rsidP="00147275">
            <w:r w:rsidRPr="006C3FE0">
              <w:rPr>
                <w:rFonts w:hint="eastAsia"/>
                <w:b/>
                <w:bCs/>
              </w:rPr>
              <w:t>银行家算法</w:t>
            </w:r>
          </w:p>
          <w:p w:rsidR="00147275" w:rsidRPr="006C3FE0" w:rsidRDefault="00147275" w:rsidP="00657ADF">
            <w:pPr>
              <w:numPr>
                <w:ilvl w:val="0"/>
                <w:numId w:val="139"/>
              </w:numPr>
            </w:pPr>
            <w:r w:rsidRPr="006C3FE0">
              <w:rPr>
                <w:rFonts w:hint="eastAsia"/>
              </w:rPr>
              <w:t>为保证资金的安全，银行家规定：</w:t>
            </w:r>
            <w:r w:rsidRPr="006C3FE0">
              <w:rPr>
                <w:rFonts w:hint="eastAsia"/>
              </w:rPr>
              <w:t xml:space="preserve"> </w:t>
            </w:r>
          </w:p>
          <w:p w:rsidR="00147275" w:rsidRPr="006C3FE0" w:rsidRDefault="00147275" w:rsidP="00657ADF">
            <w:pPr>
              <w:numPr>
                <w:ilvl w:val="0"/>
                <w:numId w:val="139"/>
              </w:numPr>
            </w:pPr>
            <w:r w:rsidRPr="006C3FE0">
              <w:t xml:space="preserve">(1) </w:t>
            </w:r>
            <w:r w:rsidRPr="006C3FE0">
              <w:rPr>
                <w:rFonts w:hint="eastAsia"/>
              </w:rPr>
              <w:t>当一个顾客对资金的最大需求量不超过银行家现有的资金时就可接纳该顾客；</w:t>
            </w:r>
            <w:r w:rsidRPr="006C3FE0">
              <w:rPr>
                <w:rFonts w:hint="eastAsia"/>
              </w:rPr>
              <w:t xml:space="preserve"> </w:t>
            </w:r>
          </w:p>
          <w:p w:rsidR="00147275" w:rsidRPr="006C3FE0" w:rsidRDefault="00147275" w:rsidP="00657ADF">
            <w:pPr>
              <w:numPr>
                <w:ilvl w:val="0"/>
                <w:numId w:val="139"/>
              </w:numPr>
            </w:pPr>
            <w:r w:rsidRPr="006C3FE0">
              <w:t xml:space="preserve">(2) </w:t>
            </w:r>
            <w:r w:rsidRPr="006C3FE0">
              <w:rPr>
                <w:rFonts w:hint="eastAsia"/>
              </w:rPr>
              <w:t>顾客可以分期贷款，但贷款的总数不能超过最大需求量</w:t>
            </w:r>
          </w:p>
          <w:p w:rsidR="00147275" w:rsidRPr="006C3FE0" w:rsidRDefault="00147275" w:rsidP="00657ADF">
            <w:pPr>
              <w:numPr>
                <w:ilvl w:val="0"/>
                <w:numId w:val="139"/>
              </w:numPr>
            </w:pPr>
            <w:r w:rsidRPr="006C3FE0">
              <w:t xml:space="preserve">(3) </w:t>
            </w:r>
            <w:r w:rsidRPr="006C3FE0">
              <w:rPr>
                <w:rFonts w:hint="eastAsia"/>
              </w:rPr>
              <w:t>当银行家现有的资金不能满足顾客尚需的贷款数额时，对顾客的贷款可推迟支</w:t>
            </w:r>
            <w:r w:rsidRPr="006C3FE0">
              <w:rPr>
                <w:rFonts w:hint="eastAsia"/>
              </w:rPr>
              <w:lastRenderedPageBreak/>
              <w:t>付，但总能使顾客在有限的时间里得到贷款</w:t>
            </w:r>
          </w:p>
          <w:p w:rsidR="00147275" w:rsidRPr="006C3FE0" w:rsidRDefault="00147275" w:rsidP="00657ADF">
            <w:pPr>
              <w:numPr>
                <w:ilvl w:val="0"/>
                <w:numId w:val="139"/>
              </w:numPr>
            </w:pPr>
            <w:r w:rsidRPr="006C3FE0">
              <w:t xml:space="preserve">(4) </w:t>
            </w:r>
            <w:r w:rsidRPr="006C3FE0">
              <w:rPr>
                <w:rFonts w:hint="eastAsia"/>
              </w:rPr>
              <w:t>当顾客得到所需的全部资金后，一定能在有限的时间里归还所有的资金</w:t>
            </w:r>
            <w:r w:rsidRPr="006C3FE0">
              <w:t xml:space="preserve">. </w:t>
            </w:r>
          </w:p>
          <w:p w:rsidR="00147275" w:rsidRPr="006C3FE0" w:rsidRDefault="00147275" w:rsidP="00147275"/>
        </w:tc>
      </w:tr>
      <w:tr w:rsidR="00147275" w:rsidTr="00147275">
        <w:tc>
          <w:tcPr>
            <w:tcW w:w="8522" w:type="dxa"/>
          </w:tcPr>
          <w:p w:rsidR="00147275" w:rsidRDefault="00147275" w:rsidP="00147275">
            <w:pPr>
              <w:rPr>
                <w:b/>
                <w:bCs/>
              </w:rPr>
            </w:pPr>
            <w:r w:rsidRPr="007C49D7">
              <w:rPr>
                <w:rFonts w:hint="eastAsia"/>
                <w:b/>
                <w:bCs/>
              </w:rPr>
              <w:lastRenderedPageBreak/>
              <w:t>哲学家就餐问题</w:t>
            </w:r>
          </w:p>
          <w:p w:rsidR="00147275" w:rsidRPr="007C49D7" w:rsidRDefault="00147275" w:rsidP="00657ADF">
            <w:pPr>
              <w:numPr>
                <w:ilvl w:val="0"/>
                <w:numId w:val="140"/>
              </w:numPr>
              <w:rPr>
                <w:bCs/>
              </w:rPr>
            </w:pPr>
            <w:r w:rsidRPr="007C49D7">
              <w:rPr>
                <w:rFonts w:hint="eastAsia"/>
                <w:bCs/>
              </w:rPr>
              <w:t>五个哲学家围在一个圆桌就餐，每个人都必须拿起两把叉子才能用餐</w:t>
            </w:r>
          </w:p>
          <w:p w:rsidR="00147275" w:rsidRPr="007C49D7" w:rsidRDefault="00147275" w:rsidP="00657ADF">
            <w:pPr>
              <w:numPr>
                <w:ilvl w:val="0"/>
                <w:numId w:val="140"/>
              </w:numPr>
              <w:rPr>
                <w:bCs/>
              </w:rPr>
            </w:pPr>
            <w:r w:rsidRPr="007C49D7">
              <w:rPr>
                <w:rFonts w:hint="eastAsia"/>
                <w:bCs/>
              </w:rPr>
              <w:t>哲学家就餐问题解法</w:t>
            </w:r>
          </w:p>
          <w:p w:rsidR="00147275" w:rsidRPr="007C49D7" w:rsidRDefault="00147275" w:rsidP="00657ADF">
            <w:pPr>
              <w:numPr>
                <w:ilvl w:val="1"/>
                <w:numId w:val="140"/>
              </w:numPr>
              <w:rPr>
                <w:bCs/>
              </w:rPr>
            </w:pPr>
            <w:r w:rsidRPr="007C49D7">
              <w:rPr>
                <w:rFonts w:hint="eastAsia"/>
                <w:bCs/>
              </w:rPr>
              <w:t>服务生解法</w:t>
            </w:r>
          </w:p>
          <w:p w:rsidR="00147275" w:rsidRPr="007C49D7" w:rsidRDefault="00147275" w:rsidP="00657ADF">
            <w:pPr>
              <w:numPr>
                <w:ilvl w:val="1"/>
                <w:numId w:val="140"/>
              </w:numPr>
              <w:rPr>
                <w:bCs/>
              </w:rPr>
            </w:pPr>
            <w:r w:rsidRPr="007C49D7">
              <w:rPr>
                <w:rFonts w:hint="eastAsia"/>
                <w:bCs/>
              </w:rPr>
              <w:t>最多</w:t>
            </w:r>
            <w:r w:rsidRPr="007C49D7">
              <w:rPr>
                <w:bCs/>
              </w:rPr>
              <w:t>4</w:t>
            </w:r>
            <w:r w:rsidRPr="007C49D7">
              <w:rPr>
                <w:rFonts w:hint="eastAsia"/>
                <w:bCs/>
              </w:rPr>
              <w:t>个哲学家</w:t>
            </w:r>
          </w:p>
          <w:p w:rsidR="00147275" w:rsidRPr="007C49D7" w:rsidRDefault="00147275" w:rsidP="00657ADF">
            <w:pPr>
              <w:numPr>
                <w:ilvl w:val="1"/>
                <w:numId w:val="140"/>
              </w:numPr>
              <w:rPr>
                <w:bCs/>
              </w:rPr>
            </w:pPr>
            <w:r w:rsidRPr="007C49D7">
              <w:rPr>
                <w:rFonts w:hint="eastAsia"/>
                <w:bCs/>
              </w:rPr>
              <w:t>仅当一个哲学家两边筷子都可用时才允许他拿筷子</w:t>
            </w:r>
          </w:p>
          <w:p w:rsidR="00147275" w:rsidRPr="007C49D7" w:rsidRDefault="00147275" w:rsidP="00657ADF">
            <w:pPr>
              <w:numPr>
                <w:ilvl w:val="1"/>
                <w:numId w:val="140"/>
              </w:numPr>
              <w:rPr>
                <w:bCs/>
              </w:rPr>
            </w:pPr>
            <w:r w:rsidRPr="007C49D7">
              <w:rPr>
                <w:rFonts w:hint="eastAsia"/>
                <w:bCs/>
              </w:rPr>
              <w:t>给所有哲学家编号，奇数号的哲学家必须首先拿左边的筷子，偶数号的哲学家则反之</w:t>
            </w:r>
          </w:p>
          <w:p w:rsidR="00147275" w:rsidRPr="007C49D7" w:rsidRDefault="00147275" w:rsidP="00147275">
            <w:pPr>
              <w:rPr>
                <w:b/>
                <w:bCs/>
              </w:rPr>
            </w:pPr>
          </w:p>
        </w:tc>
      </w:tr>
      <w:tr w:rsidR="00147275" w:rsidTr="00147275">
        <w:tc>
          <w:tcPr>
            <w:tcW w:w="8522" w:type="dxa"/>
          </w:tcPr>
          <w:p w:rsidR="00147275" w:rsidRDefault="00147275" w:rsidP="00147275">
            <w:pPr>
              <w:rPr>
                <w:b/>
                <w:bCs/>
              </w:rPr>
            </w:pPr>
            <w:r w:rsidRPr="007C49D7">
              <w:rPr>
                <w:rFonts w:hint="eastAsia"/>
                <w:b/>
                <w:bCs/>
              </w:rPr>
              <w:t>信号量</w:t>
            </w:r>
          </w:p>
          <w:p w:rsidR="00147275" w:rsidRPr="007C49D7" w:rsidRDefault="00147275" w:rsidP="00657ADF">
            <w:pPr>
              <w:numPr>
                <w:ilvl w:val="0"/>
                <w:numId w:val="141"/>
              </w:numPr>
              <w:rPr>
                <w:bCs/>
              </w:rPr>
            </w:pPr>
            <w:r w:rsidRPr="007C49D7">
              <w:rPr>
                <w:rFonts w:hint="eastAsia"/>
                <w:bCs/>
              </w:rPr>
              <w:t>信号量和</w:t>
            </w:r>
            <w:r w:rsidRPr="007C49D7">
              <w:rPr>
                <w:bCs/>
              </w:rPr>
              <w:t>P</w:t>
            </w:r>
            <w:r w:rsidRPr="007C49D7">
              <w:rPr>
                <w:rFonts w:hint="eastAsia"/>
                <w:bCs/>
              </w:rPr>
              <w:t>、</w:t>
            </w:r>
            <w:r w:rsidRPr="007C49D7">
              <w:rPr>
                <w:bCs/>
              </w:rPr>
              <w:t>V</w:t>
            </w:r>
            <w:r w:rsidRPr="007C49D7">
              <w:rPr>
                <w:rFonts w:hint="eastAsia"/>
                <w:bCs/>
              </w:rPr>
              <w:t>原语由</w:t>
            </w:r>
            <w:r w:rsidRPr="007C49D7">
              <w:rPr>
                <w:bCs/>
              </w:rPr>
              <w:t>Dijkstra</w:t>
            </w:r>
            <w:r>
              <w:rPr>
                <w:rFonts w:hint="eastAsia"/>
                <w:bCs/>
              </w:rPr>
              <w:t>（迪杰斯特拉）</w:t>
            </w:r>
          </w:p>
          <w:p w:rsidR="00147275" w:rsidRPr="007C49D7" w:rsidRDefault="00147275" w:rsidP="00657ADF">
            <w:pPr>
              <w:numPr>
                <w:ilvl w:val="0"/>
                <w:numId w:val="141"/>
              </w:numPr>
              <w:rPr>
                <w:bCs/>
              </w:rPr>
            </w:pPr>
            <w:r w:rsidRPr="007C49D7">
              <w:rPr>
                <w:rFonts w:hint="eastAsia"/>
                <w:bCs/>
              </w:rPr>
              <w:t>信号量</w:t>
            </w:r>
          </w:p>
          <w:p w:rsidR="00147275" w:rsidRPr="007C49D7" w:rsidRDefault="00147275" w:rsidP="00657ADF">
            <w:pPr>
              <w:numPr>
                <w:ilvl w:val="1"/>
                <w:numId w:val="141"/>
              </w:numPr>
              <w:rPr>
                <w:bCs/>
              </w:rPr>
            </w:pPr>
            <w:r w:rsidRPr="007C49D7">
              <w:rPr>
                <w:rFonts w:hint="eastAsia"/>
                <w:bCs/>
              </w:rPr>
              <w:t>互斥：</w:t>
            </w:r>
            <w:r w:rsidRPr="007C49D7">
              <w:rPr>
                <w:bCs/>
              </w:rPr>
              <w:t>P</w:t>
            </w:r>
            <w:r w:rsidRPr="007C49D7">
              <w:rPr>
                <w:rFonts w:hint="eastAsia"/>
                <w:bCs/>
              </w:rPr>
              <w:t>、</w:t>
            </w:r>
            <w:r w:rsidRPr="007C49D7">
              <w:rPr>
                <w:bCs/>
              </w:rPr>
              <w:t>V</w:t>
            </w:r>
            <w:r w:rsidRPr="007C49D7">
              <w:rPr>
                <w:rFonts w:hint="eastAsia"/>
                <w:bCs/>
              </w:rPr>
              <w:t>在同一个进程中</w:t>
            </w:r>
          </w:p>
          <w:p w:rsidR="00147275" w:rsidRPr="007C49D7" w:rsidRDefault="00147275" w:rsidP="00657ADF">
            <w:pPr>
              <w:numPr>
                <w:ilvl w:val="1"/>
                <w:numId w:val="141"/>
              </w:numPr>
              <w:rPr>
                <w:bCs/>
              </w:rPr>
            </w:pPr>
            <w:r w:rsidRPr="007C49D7">
              <w:rPr>
                <w:rFonts w:hint="eastAsia"/>
                <w:bCs/>
              </w:rPr>
              <w:t>同步：</w:t>
            </w:r>
            <w:r w:rsidRPr="007C49D7">
              <w:rPr>
                <w:bCs/>
              </w:rPr>
              <w:t>P</w:t>
            </w:r>
            <w:r w:rsidRPr="007C49D7">
              <w:rPr>
                <w:rFonts w:hint="eastAsia"/>
                <w:bCs/>
              </w:rPr>
              <w:t>、</w:t>
            </w:r>
            <w:r w:rsidRPr="007C49D7">
              <w:rPr>
                <w:bCs/>
              </w:rPr>
              <w:t>V</w:t>
            </w:r>
            <w:r w:rsidRPr="007C49D7">
              <w:rPr>
                <w:rFonts w:hint="eastAsia"/>
                <w:bCs/>
              </w:rPr>
              <w:t>在不同进程中</w:t>
            </w:r>
          </w:p>
          <w:p w:rsidR="00147275" w:rsidRPr="007C49D7" w:rsidRDefault="00147275" w:rsidP="00657ADF">
            <w:pPr>
              <w:numPr>
                <w:ilvl w:val="0"/>
                <w:numId w:val="141"/>
              </w:numPr>
              <w:rPr>
                <w:bCs/>
              </w:rPr>
            </w:pPr>
            <w:r w:rsidRPr="007C49D7">
              <w:rPr>
                <w:rFonts w:hint="eastAsia"/>
                <w:bCs/>
              </w:rPr>
              <w:t>信号量值含义</w:t>
            </w:r>
          </w:p>
          <w:p w:rsidR="00147275" w:rsidRPr="007C49D7" w:rsidRDefault="00147275" w:rsidP="00657ADF">
            <w:pPr>
              <w:numPr>
                <w:ilvl w:val="1"/>
                <w:numId w:val="141"/>
              </w:numPr>
              <w:rPr>
                <w:bCs/>
              </w:rPr>
            </w:pPr>
            <w:r w:rsidRPr="007C49D7">
              <w:rPr>
                <w:bCs/>
              </w:rPr>
              <w:t>S&gt;0</w:t>
            </w:r>
            <w:r w:rsidRPr="007C49D7">
              <w:rPr>
                <w:rFonts w:hint="eastAsia"/>
                <w:bCs/>
              </w:rPr>
              <w:t>：</w:t>
            </w:r>
            <w:r w:rsidRPr="007C49D7">
              <w:rPr>
                <w:bCs/>
              </w:rPr>
              <w:t>S</w:t>
            </w:r>
            <w:r w:rsidRPr="007C49D7">
              <w:rPr>
                <w:rFonts w:hint="eastAsia"/>
                <w:bCs/>
              </w:rPr>
              <w:t>表示可用资源的个数</w:t>
            </w:r>
          </w:p>
          <w:p w:rsidR="00147275" w:rsidRPr="007C49D7" w:rsidRDefault="00147275" w:rsidP="00657ADF">
            <w:pPr>
              <w:numPr>
                <w:ilvl w:val="1"/>
                <w:numId w:val="141"/>
              </w:numPr>
              <w:rPr>
                <w:bCs/>
              </w:rPr>
            </w:pPr>
            <w:r w:rsidRPr="007C49D7">
              <w:rPr>
                <w:bCs/>
              </w:rPr>
              <w:t>S=0</w:t>
            </w:r>
            <w:r w:rsidRPr="007C49D7">
              <w:rPr>
                <w:rFonts w:hint="eastAsia"/>
                <w:bCs/>
              </w:rPr>
              <w:t>：表示无可用资源，无等待进程</w:t>
            </w:r>
          </w:p>
          <w:p w:rsidR="00147275" w:rsidRPr="007C49D7" w:rsidRDefault="00147275" w:rsidP="00657ADF">
            <w:pPr>
              <w:numPr>
                <w:ilvl w:val="1"/>
                <w:numId w:val="141"/>
              </w:numPr>
              <w:rPr>
                <w:bCs/>
              </w:rPr>
            </w:pPr>
            <w:r w:rsidRPr="007C49D7">
              <w:rPr>
                <w:bCs/>
              </w:rPr>
              <w:t>S&lt;0</w:t>
            </w:r>
            <w:r w:rsidRPr="007C49D7">
              <w:rPr>
                <w:rFonts w:hint="eastAsia"/>
                <w:bCs/>
              </w:rPr>
              <w:t>：</w:t>
            </w:r>
            <w:r w:rsidRPr="007C49D7">
              <w:rPr>
                <w:bCs/>
              </w:rPr>
              <w:t>|S|</w:t>
            </w:r>
            <w:r w:rsidRPr="007C49D7">
              <w:rPr>
                <w:rFonts w:hint="eastAsia"/>
                <w:bCs/>
              </w:rPr>
              <w:t>表示等待队列中进程个数</w:t>
            </w:r>
          </w:p>
          <w:p w:rsidR="00147275" w:rsidRPr="006C3FE0" w:rsidRDefault="00147275" w:rsidP="00147275">
            <w:pPr>
              <w:rPr>
                <w:b/>
                <w:bCs/>
              </w:rPr>
            </w:pPr>
          </w:p>
        </w:tc>
      </w:tr>
      <w:tr w:rsidR="00147275" w:rsidTr="00147275">
        <w:tc>
          <w:tcPr>
            <w:tcW w:w="8522" w:type="dxa"/>
          </w:tcPr>
          <w:p w:rsidR="00147275" w:rsidRPr="00081CD6" w:rsidRDefault="00147275" w:rsidP="00147275">
            <w:pPr>
              <w:rPr>
                <w:bCs/>
              </w:rPr>
            </w:pPr>
            <w:r w:rsidRPr="00081CD6">
              <w:rPr>
                <w:bCs/>
              </w:rPr>
              <w:t>struct semaphore</w:t>
            </w:r>
          </w:p>
          <w:p w:rsidR="00147275" w:rsidRPr="00081CD6" w:rsidRDefault="00147275" w:rsidP="00147275">
            <w:pPr>
              <w:rPr>
                <w:bCs/>
              </w:rPr>
            </w:pPr>
            <w:r w:rsidRPr="00081CD6">
              <w:rPr>
                <w:bCs/>
              </w:rPr>
              <w:t>{</w:t>
            </w:r>
          </w:p>
          <w:p w:rsidR="00147275" w:rsidRPr="00081CD6" w:rsidRDefault="00147275" w:rsidP="00147275">
            <w:pPr>
              <w:rPr>
                <w:bCs/>
              </w:rPr>
            </w:pPr>
            <w:r w:rsidRPr="00081CD6">
              <w:rPr>
                <w:bCs/>
              </w:rPr>
              <w:t>int value;</w:t>
            </w:r>
          </w:p>
          <w:p w:rsidR="00147275" w:rsidRPr="00081CD6" w:rsidRDefault="00147275" w:rsidP="00147275">
            <w:pPr>
              <w:rPr>
                <w:bCs/>
              </w:rPr>
            </w:pPr>
            <w:r w:rsidRPr="00081CD6">
              <w:rPr>
                <w:bCs/>
              </w:rPr>
              <w:t>pointer_PCB queue;</w:t>
            </w:r>
          </w:p>
          <w:p w:rsidR="00147275" w:rsidRPr="00081CD6" w:rsidRDefault="00147275" w:rsidP="00147275">
            <w:pPr>
              <w:rPr>
                <w:bCs/>
              </w:rPr>
            </w:pPr>
            <w:r w:rsidRPr="00081CD6">
              <w:rPr>
                <w:bCs/>
              </w:rPr>
              <w:t>}</w:t>
            </w:r>
          </w:p>
          <w:p w:rsidR="00147275" w:rsidRDefault="00147275" w:rsidP="00147275">
            <w:pPr>
              <w:rPr>
                <w:b/>
                <w:bCs/>
              </w:rPr>
            </w:pPr>
            <w:r w:rsidRPr="00081CD6">
              <w:rPr>
                <w:b/>
                <w:bCs/>
              </w:rPr>
              <w:t>P</w:t>
            </w:r>
            <w:r w:rsidRPr="00081CD6">
              <w:rPr>
                <w:rFonts w:hint="eastAsia"/>
                <w:b/>
                <w:bCs/>
              </w:rPr>
              <w:t>原语</w:t>
            </w:r>
          </w:p>
          <w:p w:rsidR="00147275" w:rsidRPr="00081CD6" w:rsidRDefault="00147275" w:rsidP="00147275">
            <w:pPr>
              <w:rPr>
                <w:bCs/>
              </w:rPr>
            </w:pPr>
            <w:r w:rsidRPr="00081CD6">
              <w:rPr>
                <w:bCs/>
              </w:rPr>
              <w:t>P(s)</w:t>
            </w:r>
          </w:p>
          <w:p w:rsidR="00147275" w:rsidRPr="00081CD6" w:rsidRDefault="00147275" w:rsidP="00147275">
            <w:pPr>
              <w:rPr>
                <w:bCs/>
              </w:rPr>
            </w:pPr>
            <w:r w:rsidRPr="00081CD6">
              <w:rPr>
                <w:bCs/>
              </w:rPr>
              <w:t>{</w:t>
            </w:r>
          </w:p>
          <w:p w:rsidR="00147275" w:rsidRPr="00081CD6" w:rsidRDefault="00147275" w:rsidP="00147275">
            <w:pPr>
              <w:rPr>
                <w:bCs/>
              </w:rPr>
            </w:pPr>
            <w:r w:rsidRPr="00081CD6">
              <w:rPr>
                <w:bCs/>
              </w:rPr>
              <w:tab/>
              <w:t>s.value = s.value--;</w:t>
            </w:r>
          </w:p>
          <w:p w:rsidR="00147275" w:rsidRPr="00081CD6" w:rsidRDefault="00147275" w:rsidP="00147275">
            <w:pPr>
              <w:rPr>
                <w:bCs/>
              </w:rPr>
            </w:pPr>
            <w:r w:rsidRPr="00081CD6">
              <w:rPr>
                <w:bCs/>
              </w:rPr>
              <w:tab/>
              <w:t>if (s.value &lt; 0)</w:t>
            </w:r>
          </w:p>
          <w:p w:rsidR="00147275" w:rsidRPr="00081CD6" w:rsidRDefault="00147275" w:rsidP="00147275">
            <w:pPr>
              <w:rPr>
                <w:bCs/>
              </w:rPr>
            </w:pPr>
            <w:r w:rsidRPr="00081CD6">
              <w:rPr>
                <w:bCs/>
              </w:rPr>
              <w:tab/>
              <w:t>{</w:t>
            </w:r>
          </w:p>
          <w:p w:rsidR="00147275" w:rsidRPr="00081CD6" w:rsidRDefault="00147275" w:rsidP="00147275">
            <w:pPr>
              <w:rPr>
                <w:bCs/>
              </w:rPr>
            </w:pPr>
            <w:r w:rsidRPr="00081CD6">
              <w:rPr>
                <w:bCs/>
              </w:rPr>
              <w:tab/>
            </w:r>
            <w:r w:rsidRPr="00081CD6">
              <w:rPr>
                <w:bCs/>
              </w:rPr>
              <w:t>该进程状态置为等待状状态</w:t>
            </w:r>
          </w:p>
          <w:p w:rsidR="00147275" w:rsidRPr="00081CD6" w:rsidRDefault="00147275" w:rsidP="00147275">
            <w:pPr>
              <w:rPr>
                <w:bCs/>
              </w:rPr>
            </w:pPr>
            <w:r w:rsidRPr="00081CD6">
              <w:rPr>
                <w:bCs/>
              </w:rPr>
              <w:tab/>
            </w:r>
            <w:r w:rsidRPr="00081CD6">
              <w:rPr>
                <w:bCs/>
              </w:rPr>
              <w:t>将该进程的</w:t>
            </w:r>
            <w:r w:rsidRPr="00081CD6">
              <w:rPr>
                <w:bCs/>
              </w:rPr>
              <w:t>PCB</w:t>
            </w:r>
            <w:r w:rsidRPr="00081CD6">
              <w:rPr>
                <w:rFonts w:hint="eastAsia"/>
                <w:bCs/>
              </w:rPr>
              <w:t>插入相应的等待队列</w:t>
            </w:r>
            <w:r w:rsidRPr="00081CD6">
              <w:rPr>
                <w:bCs/>
              </w:rPr>
              <w:t>s.queue</w:t>
            </w:r>
            <w:r w:rsidRPr="00081CD6">
              <w:rPr>
                <w:rFonts w:hint="eastAsia"/>
                <w:bCs/>
              </w:rPr>
              <w:t>末尾</w:t>
            </w:r>
          </w:p>
          <w:p w:rsidR="00147275" w:rsidRDefault="00147275" w:rsidP="00147275">
            <w:pPr>
              <w:rPr>
                <w:bCs/>
              </w:rPr>
            </w:pPr>
            <w:r w:rsidRPr="00081CD6">
              <w:rPr>
                <w:bCs/>
              </w:rPr>
              <w:tab/>
              <w:t>}</w:t>
            </w:r>
          </w:p>
          <w:p w:rsidR="00147275" w:rsidRPr="00081CD6" w:rsidRDefault="00147275" w:rsidP="00147275">
            <w:pPr>
              <w:rPr>
                <w:bCs/>
              </w:rPr>
            </w:pPr>
            <w:r w:rsidRPr="00081CD6">
              <w:rPr>
                <w:bCs/>
              </w:rPr>
              <w:t>}</w:t>
            </w:r>
          </w:p>
          <w:p w:rsidR="00147275" w:rsidRDefault="00147275" w:rsidP="00147275">
            <w:pPr>
              <w:rPr>
                <w:bCs/>
              </w:rPr>
            </w:pPr>
            <w:r w:rsidRPr="00081CD6">
              <w:rPr>
                <w:b/>
                <w:bCs/>
              </w:rPr>
              <w:t>V</w:t>
            </w:r>
            <w:r w:rsidRPr="00081CD6">
              <w:rPr>
                <w:rFonts w:hint="eastAsia"/>
                <w:b/>
                <w:bCs/>
              </w:rPr>
              <w:t>原语</w:t>
            </w:r>
          </w:p>
          <w:p w:rsidR="00147275" w:rsidRPr="00081CD6" w:rsidRDefault="00147275" w:rsidP="00147275">
            <w:pPr>
              <w:rPr>
                <w:bCs/>
              </w:rPr>
            </w:pPr>
            <w:r w:rsidRPr="00081CD6">
              <w:rPr>
                <w:bCs/>
              </w:rPr>
              <w:t>V(s)</w:t>
            </w:r>
          </w:p>
          <w:p w:rsidR="00147275" w:rsidRPr="00081CD6" w:rsidRDefault="00147275" w:rsidP="00147275">
            <w:pPr>
              <w:rPr>
                <w:bCs/>
              </w:rPr>
            </w:pPr>
            <w:r w:rsidRPr="00081CD6">
              <w:rPr>
                <w:bCs/>
              </w:rPr>
              <w:t>{</w:t>
            </w:r>
          </w:p>
          <w:p w:rsidR="00147275" w:rsidRPr="00081CD6" w:rsidRDefault="00147275" w:rsidP="00147275">
            <w:pPr>
              <w:rPr>
                <w:bCs/>
              </w:rPr>
            </w:pPr>
            <w:r w:rsidRPr="00081CD6">
              <w:rPr>
                <w:bCs/>
              </w:rPr>
              <w:tab/>
              <w:t>s.value = s.value++;</w:t>
            </w:r>
          </w:p>
          <w:p w:rsidR="00147275" w:rsidRPr="00081CD6" w:rsidRDefault="00147275" w:rsidP="00147275">
            <w:pPr>
              <w:rPr>
                <w:bCs/>
              </w:rPr>
            </w:pPr>
            <w:r w:rsidRPr="00081CD6">
              <w:rPr>
                <w:bCs/>
              </w:rPr>
              <w:tab/>
              <w:t>if (s.value &lt; =0)</w:t>
            </w:r>
          </w:p>
          <w:p w:rsidR="00147275" w:rsidRPr="00081CD6" w:rsidRDefault="00147275" w:rsidP="00147275">
            <w:pPr>
              <w:rPr>
                <w:bCs/>
              </w:rPr>
            </w:pPr>
            <w:r w:rsidRPr="00081CD6">
              <w:rPr>
                <w:bCs/>
              </w:rPr>
              <w:tab/>
              <w:t>{</w:t>
            </w:r>
          </w:p>
          <w:p w:rsidR="00147275" w:rsidRPr="00081CD6" w:rsidRDefault="00147275" w:rsidP="00147275">
            <w:pPr>
              <w:rPr>
                <w:bCs/>
              </w:rPr>
            </w:pPr>
            <w:r w:rsidRPr="00081CD6">
              <w:rPr>
                <w:bCs/>
              </w:rPr>
              <w:tab/>
            </w:r>
            <w:r w:rsidRPr="00081CD6">
              <w:rPr>
                <w:bCs/>
              </w:rPr>
              <w:t>唤醒相应等待队列</w:t>
            </w:r>
            <w:r w:rsidRPr="00081CD6">
              <w:rPr>
                <w:bCs/>
              </w:rPr>
              <w:t>s.queue</w:t>
            </w:r>
            <w:r w:rsidRPr="00081CD6">
              <w:rPr>
                <w:rFonts w:hint="eastAsia"/>
                <w:bCs/>
              </w:rPr>
              <w:t>中等待的一个进程</w:t>
            </w:r>
          </w:p>
          <w:p w:rsidR="00147275" w:rsidRPr="00081CD6" w:rsidRDefault="00147275" w:rsidP="00147275">
            <w:pPr>
              <w:rPr>
                <w:bCs/>
              </w:rPr>
            </w:pPr>
            <w:r w:rsidRPr="00081CD6">
              <w:rPr>
                <w:bCs/>
              </w:rPr>
              <w:lastRenderedPageBreak/>
              <w:tab/>
            </w:r>
            <w:r w:rsidRPr="00081CD6">
              <w:rPr>
                <w:bCs/>
              </w:rPr>
              <w:t>改变其状态为就绪态</w:t>
            </w:r>
          </w:p>
          <w:p w:rsidR="00147275" w:rsidRPr="00081CD6" w:rsidRDefault="00147275" w:rsidP="00147275">
            <w:pPr>
              <w:rPr>
                <w:bCs/>
              </w:rPr>
            </w:pPr>
            <w:r w:rsidRPr="00081CD6">
              <w:rPr>
                <w:bCs/>
              </w:rPr>
              <w:tab/>
            </w:r>
            <w:r w:rsidRPr="00081CD6">
              <w:rPr>
                <w:bCs/>
              </w:rPr>
              <w:t>并将其插入就绪队列</w:t>
            </w:r>
          </w:p>
          <w:p w:rsidR="00147275" w:rsidRPr="00081CD6" w:rsidRDefault="00147275" w:rsidP="00147275">
            <w:pPr>
              <w:rPr>
                <w:bCs/>
              </w:rPr>
            </w:pPr>
            <w:r w:rsidRPr="00081CD6">
              <w:rPr>
                <w:bCs/>
              </w:rPr>
              <w:tab/>
              <w:t>}</w:t>
            </w:r>
          </w:p>
          <w:p w:rsidR="00147275" w:rsidRPr="00081CD6" w:rsidRDefault="00147275" w:rsidP="00147275">
            <w:pPr>
              <w:rPr>
                <w:bCs/>
              </w:rPr>
            </w:pPr>
            <w:r w:rsidRPr="00081CD6">
              <w:rPr>
                <w:bCs/>
              </w:rPr>
              <w:t>}</w:t>
            </w:r>
          </w:p>
          <w:p w:rsidR="00147275" w:rsidRDefault="00147275" w:rsidP="00147275">
            <w:pPr>
              <w:rPr>
                <w:bCs/>
              </w:rPr>
            </w:pPr>
          </w:p>
          <w:p w:rsidR="00147275" w:rsidRPr="00081CD6" w:rsidRDefault="00147275" w:rsidP="00147275">
            <w:pPr>
              <w:rPr>
                <w:bCs/>
              </w:rPr>
            </w:pPr>
          </w:p>
        </w:tc>
      </w:tr>
      <w:tr w:rsidR="00147275" w:rsidTr="00147275">
        <w:tc>
          <w:tcPr>
            <w:tcW w:w="8522" w:type="dxa"/>
          </w:tcPr>
          <w:p w:rsidR="00147275" w:rsidRDefault="00147275" w:rsidP="00147275">
            <w:pPr>
              <w:rPr>
                <w:bCs/>
              </w:rPr>
            </w:pPr>
            <w:r w:rsidRPr="00081CD6">
              <w:rPr>
                <w:rFonts w:hint="eastAsia"/>
                <w:b/>
                <w:bCs/>
              </w:rPr>
              <w:lastRenderedPageBreak/>
              <w:t>用</w:t>
            </w:r>
            <w:r w:rsidRPr="00081CD6">
              <w:rPr>
                <w:b/>
                <w:bCs/>
              </w:rPr>
              <w:t>PV</w:t>
            </w:r>
            <w:r w:rsidRPr="00081CD6">
              <w:rPr>
                <w:rFonts w:hint="eastAsia"/>
                <w:b/>
                <w:bCs/>
              </w:rPr>
              <w:t>原语解决司机与售票员问题</w:t>
            </w:r>
          </w:p>
          <w:p w:rsidR="00147275" w:rsidRPr="00081CD6" w:rsidRDefault="00147275" w:rsidP="00147275">
            <w:pPr>
              <w:rPr>
                <w:bCs/>
              </w:rPr>
            </w:pPr>
            <w:r>
              <w:object w:dxaOrig="6762" w:dyaOrig="5111">
                <v:shape id="_x0000_i1054" type="#_x0000_t75" style="width:224.75pt;height:169.65pt" o:ole="">
                  <v:imagedata r:id="rId220" o:title=""/>
                </v:shape>
                <o:OLEObject Type="Embed" ProgID="PBrush" ShapeID="_x0000_i1054" DrawAspect="Content" ObjectID="_1533063473" r:id="rId221"/>
              </w:object>
            </w:r>
          </w:p>
        </w:tc>
      </w:tr>
      <w:tr w:rsidR="00147275" w:rsidTr="00147275">
        <w:tc>
          <w:tcPr>
            <w:tcW w:w="8522" w:type="dxa"/>
          </w:tcPr>
          <w:p w:rsidR="00147275" w:rsidRDefault="00147275" w:rsidP="00147275">
            <w:pPr>
              <w:rPr>
                <w:b/>
                <w:bCs/>
              </w:rPr>
            </w:pPr>
            <w:r w:rsidRPr="00081CD6">
              <w:rPr>
                <w:rFonts w:hint="eastAsia"/>
                <w:b/>
                <w:bCs/>
              </w:rPr>
              <w:t>用</w:t>
            </w:r>
            <w:r w:rsidRPr="00081CD6">
              <w:rPr>
                <w:b/>
                <w:bCs/>
              </w:rPr>
              <w:t>PV</w:t>
            </w:r>
            <w:r w:rsidRPr="00081CD6">
              <w:rPr>
                <w:rFonts w:hint="eastAsia"/>
                <w:b/>
                <w:bCs/>
              </w:rPr>
              <w:t>原语解决民航售票问题</w:t>
            </w:r>
          </w:p>
          <w:p w:rsidR="00147275" w:rsidRDefault="00147275" w:rsidP="00147275">
            <w:pPr>
              <w:rPr>
                <w:b/>
                <w:bCs/>
              </w:rPr>
            </w:pPr>
            <w:r>
              <w:object w:dxaOrig="2287" w:dyaOrig="4433">
                <v:shape id="_x0000_i1055" type="#_x0000_t75" style="width:90.15pt;height:173.45pt" o:ole="">
                  <v:imagedata r:id="rId222" o:title=""/>
                </v:shape>
                <o:OLEObject Type="Embed" ProgID="PBrush" ShapeID="_x0000_i1055" DrawAspect="Content" ObjectID="_1533063474" r:id="rId223"/>
              </w:object>
            </w:r>
          </w:p>
          <w:p w:rsidR="00147275" w:rsidRPr="00081CD6" w:rsidRDefault="00147275" w:rsidP="00147275">
            <w:pPr>
              <w:rPr>
                <w:b/>
                <w:bCs/>
              </w:rPr>
            </w:pPr>
          </w:p>
        </w:tc>
      </w:tr>
      <w:tr w:rsidR="00147275" w:rsidTr="00147275">
        <w:tc>
          <w:tcPr>
            <w:tcW w:w="8522" w:type="dxa"/>
          </w:tcPr>
          <w:p w:rsidR="00147275" w:rsidRDefault="00147275" w:rsidP="00147275">
            <w:pPr>
              <w:rPr>
                <w:b/>
                <w:bCs/>
              </w:rPr>
            </w:pPr>
            <w:r w:rsidRPr="00CD03E4">
              <w:rPr>
                <w:rFonts w:hint="eastAsia"/>
                <w:b/>
                <w:bCs/>
              </w:rPr>
              <w:t>用</w:t>
            </w:r>
            <w:r w:rsidRPr="00CD03E4">
              <w:rPr>
                <w:b/>
                <w:bCs/>
              </w:rPr>
              <w:t>PV</w:t>
            </w:r>
            <w:r w:rsidRPr="00CD03E4">
              <w:rPr>
                <w:rFonts w:hint="eastAsia"/>
                <w:b/>
                <w:bCs/>
              </w:rPr>
              <w:t>原语解决汽车租赁问题</w:t>
            </w:r>
          </w:p>
          <w:p w:rsidR="00147275" w:rsidRPr="00CD03E4" w:rsidRDefault="00147275" w:rsidP="00657ADF">
            <w:pPr>
              <w:numPr>
                <w:ilvl w:val="0"/>
                <w:numId w:val="142"/>
              </w:numPr>
              <w:rPr>
                <w:bCs/>
              </w:rPr>
            </w:pPr>
            <w:r w:rsidRPr="00CD03E4">
              <w:rPr>
                <w:rFonts w:hint="eastAsia"/>
                <w:bCs/>
              </w:rPr>
              <w:t>有一汽车租赁公司有两部敞篷车可以出租，假定同时来了四个顾客都要租敞篷车，那么肯定会有两个人租不到。</w:t>
            </w:r>
          </w:p>
          <w:p w:rsidR="00147275" w:rsidRPr="00CD03E4" w:rsidRDefault="00147275" w:rsidP="00147275">
            <w:pPr>
              <w:rPr>
                <w:b/>
                <w:bCs/>
              </w:rPr>
            </w:pPr>
          </w:p>
          <w:p w:rsidR="00147275" w:rsidRPr="00763960" w:rsidRDefault="00147275" w:rsidP="00147275">
            <w:pPr>
              <w:rPr>
                <w:bCs/>
              </w:rPr>
            </w:pPr>
            <w:r w:rsidRPr="00763960">
              <w:rPr>
                <w:bCs/>
              </w:rPr>
              <w:t>S(2)</w:t>
            </w:r>
          </w:p>
          <w:p w:rsidR="00147275" w:rsidRPr="00763960" w:rsidRDefault="00147275" w:rsidP="00147275">
            <w:pPr>
              <w:rPr>
                <w:bCs/>
              </w:rPr>
            </w:pPr>
            <w:r w:rsidRPr="00763960">
              <w:rPr>
                <w:bCs/>
              </w:rPr>
              <w:t>P(S)</w:t>
            </w:r>
          </w:p>
          <w:p w:rsidR="00147275" w:rsidRPr="00763960" w:rsidRDefault="00147275" w:rsidP="00147275">
            <w:pPr>
              <w:rPr>
                <w:bCs/>
              </w:rPr>
            </w:pPr>
            <w:r w:rsidRPr="00763960">
              <w:rPr>
                <w:rFonts w:hint="eastAsia"/>
                <w:bCs/>
              </w:rPr>
              <w:t>租车</w:t>
            </w:r>
          </w:p>
          <w:p w:rsidR="00147275" w:rsidRPr="00763960" w:rsidRDefault="00147275" w:rsidP="00147275">
            <w:pPr>
              <w:rPr>
                <w:bCs/>
              </w:rPr>
            </w:pPr>
            <w:r w:rsidRPr="00763960">
              <w:rPr>
                <w:rFonts w:hint="eastAsia"/>
                <w:bCs/>
              </w:rPr>
              <w:t>还车</w:t>
            </w:r>
          </w:p>
          <w:p w:rsidR="00147275" w:rsidRPr="00763960" w:rsidRDefault="00147275" w:rsidP="00147275">
            <w:pPr>
              <w:rPr>
                <w:bCs/>
              </w:rPr>
            </w:pPr>
            <w:r w:rsidRPr="00763960">
              <w:rPr>
                <w:bCs/>
              </w:rPr>
              <w:t>V(S)</w:t>
            </w:r>
          </w:p>
          <w:p w:rsidR="00147275" w:rsidRPr="00081CD6" w:rsidRDefault="00147275" w:rsidP="00147275">
            <w:pPr>
              <w:rPr>
                <w:b/>
                <w:bCs/>
              </w:rPr>
            </w:pPr>
          </w:p>
        </w:tc>
      </w:tr>
      <w:tr w:rsidR="00147275" w:rsidTr="00147275">
        <w:tc>
          <w:tcPr>
            <w:tcW w:w="8522" w:type="dxa"/>
          </w:tcPr>
          <w:p w:rsidR="00147275" w:rsidRPr="00081CD6" w:rsidRDefault="00147275" w:rsidP="00147275">
            <w:pPr>
              <w:rPr>
                <w:b/>
                <w:bCs/>
              </w:rPr>
            </w:pPr>
          </w:p>
        </w:tc>
      </w:tr>
    </w:tbl>
    <w:p w:rsidR="00147275" w:rsidRDefault="00147275" w:rsidP="00147275"/>
    <w:p w:rsidR="00147275" w:rsidRDefault="00147275" w:rsidP="00147275"/>
    <w:p w:rsidR="00147275" w:rsidRDefault="00147275" w:rsidP="00147275"/>
    <w:p w:rsidR="00147275" w:rsidRDefault="00147275" w:rsidP="00147275">
      <w:pPr>
        <w:widowControl/>
        <w:jc w:val="left"/>
      </w:pPr>
    </w:p>
    <w:p w:rsidR="00147275" w:rsidRDefault="00147275" w:rsidP="00147275">
      <w:pPr>
        <w:pStyle w:val="1"/>
      </w:pPr>
      <w:r>
        <w:rPr>
          <w:rFonts w:hint="eastAsia"/>
        </w:rPr>
        <w:t>linux</w:t>
      </w:r>
      <w:r>
        <w:rPr>
          <w:rFonts w:hint="eastAsia"/>
        </w:rPr>
        <w:t>消息队列</w:t>
      </w:r>
      <w:r>
        <w:rPr>
          <w:rFonts w:hint="eastAsia"/>
        </w:rPr>
        <w:t>-</w:t>
      </w:r>
      <w:r>
        <w:rPr>
          <w:rFonts w:hint="eastAsia"/>
        </w:rPr>
        <w:t>应用</w:t>
      </w:r>
      <w:r w:rsidRPr="00956CB3">
        <w:rPr>
          <w:rFonts w:hint="eastAsia"/>
        </w:rPr>
        <w:t>编程</w:t>
      </w:r>
      <w:r>
        <w:rPr>
          <w:rFonts w:hint="eastAsia"/>
        </w:rPr>
        <w:t>-</w:t>
      </w:r>
      <w:r w:rsidRPr="00956CB3">
        <w:rPr>
          <w:rFonts w:hint="eastAsia"/>
        </w:rPr>
        <w:t>专题讲座</w:t>
      </w:r>
      <w:r w:rsidRPr="00956CB3">
        <w:rPr>
          <w:rFonts w:hint="eastAsia"/>
        </w:rPr>
        <w:t xml:space="preserve"> </w:t>
      </w:r>
    </w:p>
    <w:p w:rsidR="00147275" w:rsidRDefault="00147275" w:rsidP="00F00FE7">
      <w:pPr>
        <w:pStyle w:val="2"/>
      </w:pPr>
      <w:r>
        <w:rPr>
          <w:rFonts w:hint="eastAsia"/>
        </w:rPr>
        <w:t>1</w:t>
      </w:r>
      <w:r>
        <w:rPr>
          <w:rFonts w:hint="eastAsia"/>
        </w:rPr>
        <w:t>消息队列基本概念</w:t>
      </w:r>
    </w:p>
    <w:tbl>
      <w:tblPr>
        <w:tblStyle w:val="a5"/>
        <w:tblpPr w:leftFromText="180" w:rightFromText="180" w:vertAnchor="text" w:horzAnchor="margin" w:tblpY="244"/>
        <w:tblW w:w="0" w:type="auto"/>
        <w:tblLook w:val="04A0" w:firstRow="1" w:lastRow="0" w:firstColumn="1" w:lastColumn="0" w:noHBand="0" w:noVBand="1"/>
      </w:tblPr>
      <w:tblGrid>
        <w:gridCol w:w="8522"/>
      </w:tblGrid>
      <w:tr w:rsidR="00147275" w:rsidTr="00147275">
        <w:tc>
          <w:tcPr>
            <w:tcW w:w="8522" w:type="dxa"/>
          </w:tcPr>
          <w:p w:rsidR="00147275" w:rsidRDefault="00147275" w:rsidP="00147275">
            <w:r w:rsidRPr="0025403A">
              <w:rPr>
                <w:rFonts w:hint="eastAsia"/>
                <w:b/>
                <w:bCs/>
              </w:rPr>
              <w:t>消息队列</w:t>
            </w:r>
          </w:p>
          <w:p w:rsidR="00147275" w:rsidRPr="0025403A" w:rsidRDefault="00147275" w:rsidP="00657ADF">
            <w:pPr>
              <w:numPr>
                <w:ilvl w:val="0"/>
                <w:numId w:val="127"/>
              </w:numPr>
            </w:pPr>
            <w:r w:rsidRPr="0025403A">
              <w:rPr>
                <w:rFonts w:hint="eastAsia"/>
              </w:rPr>
              <w:t>消息队列提供了一个从一个进程向另外一个进程发送一块数据的方法</w:t>
            </w:r>
          </w:p>
          <w:p w:rsidR="00147275" w:rsidRPr="0025403A" w:rsidRDefault="00147275" w:rsidP="00657ADF">
            <w:pPr>
              <w:numPr>
                <w:ilvl w:val="0"/>
                <w:numId w:val="127"/>
              </w:numPr>
            </w:pPr>
            <w:r w:rsidRPr="0025403A">
              <w:rPr>
                <w:rFonts w:hint="eastAsia"/>
              </w:rPr>
              <w:t>每个数据块都被认为是有一个类型，接收者进程接收的数据块可以有不同的类型值</w:t>
            </w:r>
          </w:p>
          <w:p w:rsidR="00147275" w:rsidRPr="0025403A" w:rsidRDefault="00147275" w:rsidP="00657ADF">
            <w:pPr>
              <w:numPr>
                <w:ilvl w:val="0"/>
                <w:numId w:val="127"/>
              </w:numPr>
            </w:pPr>
            <w:r w:rsidRPr="0025403A">
              <w:rPr>
                <w:rFonts w:hint="eastAsia"/>
              </w:rPr>
              <w:t>消息队列也有管道一样的不足，就是每个消息的最大长度是有上限的（</w:t>
            </w:r>
            <w:r w:rsidRPr="0025403A">
              <w:t>MSGMAX</w:t>
            </w:r>
            <w:r w:rsidRPr="0025403A">
              <w:rPr>
                <w:rFonts w:hint="eastAsia"/>
              </w:rPr>
              <w:t>），每个消息队列的总的字节数是有上限的（</w:t>
            </w:r>
            <w:r w:rsidRPr="0025403A">
              <w:t>MSGMNB</w:t>
            </w:r>
            <w:r w:rsidRPr="0025403A">
              <w:rPr>
                <w:rFonts w:hint="eastAsia"/>
              </w:rPr>
              <w:t>），系统上消息队列的总数也有一个上限（</w:t>
            </w:r>
            <w:r w:rsidRPr="0025403A">
              <w:t>MSGMNI</w:t>
            </w:r>
            <w:r w:rsidRPr="0025403A">
              <w:rPr>
                <w:rFonts w:hint="eastAsia"/>
              </w:rPr>
              <w:t>）</w:t>
            </w:r>
          </w:p>
          <w:p w:rsidR="00147275" w:rsidRDefault="00147275" w:rsidP="00147275"/>
          <w:p w:rsidR="00147275" w:rsidRDefault="00147275" w:rsidP="00147275">
            <w:r>
              <w:rPr>
                <w:rFonts w:hint="eastAsia"/>
              </w:rPr>
              <w:t>对比：</w:t>
            </w:r>
          </w:p>
          <w:p w:rsidR="00147275" w:rsidRDefault="00147275" w:rsidP="00147275">
            <w:r>
              <w:rPr>
                <w:rFonts w:hint="eastAsia"/>
              </w:rPr>
              <w:t>管道：流管道</w:t>
            </w:r>
            <w:r>
              <w:rPr>
                <w:rFonts w:hint="eastAsia"/>
              </w:rPr>
              <w:tab/>
            </w:r>
            <w:r>
              <w:rPr>
                <w:rFonts w:hint="eastAsia"/>
              </w:rPr>
              <w:tab/>
            </w:r>
            <w:r>
              <w:rPr>
                <w:rFonts w:hint="eastAsia"/>
              </w:rPr>
              <w:t>消息：有边界</w:t>
            </w:r>
          </w:p>
          <w:p w:rsidR="00147275" w:rsidRDefault="00147275" w:rsidP="00147275">
            <w:r>
              <w:rPr>
                <w:rFonts w:hint="eastAsia"/>
              </w:rPr>
              <w:tab/>
              <w:t xml:space="preserve">  </w:t>
            </w:r>
            <w:r>
              <w:rPr>
                <w:rFonts w:hint="eastAsia"/>
              </w:rPr>
              <w:t>先进先出</w:t>
            </w:r>
            <w:r>
              <w:rPr>
                <w:rFonts w:hint="eastAsia"/>
              </w:rPr>
              <w:tab/>
              <w:t xml:space="preserve">          </w:t>
            </w:r>
            <w:r>
              <w:rPr>
                <w:rFonts w:hint="eastAsia"/>
              </w:rPr>
              <w:t>可以后进入、先出来</w:t>
            </w:r>
          </w:p>
          <w:p w:rsidR="00147275" w:rsidRDefault="00147275" w:rsidP="00147275">
            <w:r>
              <w:rPr>
                <w:rFonts w:hint="eastAsia"/>
              </w:rPr>
              <w:tab/>
            </w:r>
            <w:r>
              <w:rPr>
                <w:rFonts w:hint="eastAsia"/>
              </w:rPr>
              <w:tab/>
              <w:t xml:space="preserve">                  </w:t>
            </w:r>
            <w:r>
              <w:rPr>
                <w:rFonts w:hint="eastAsia"/>
              </w:rPr>
              <w:t>消息大小三大限制</w:t>
            </w:r>
          </w:p>
          <w:p w:rsidR="00147275" w:rsidRDefault="00147275" w:rsidP="00147275">
            <w:r>
              <w:rPr>
                <w:rFonts w:hint="eastAsia"/>
              </w:rPr>
              <w:tab/>
              <w:t xml:space="preserve">cat /proc/sys/kernel/msgmax </w:t>
            </w:r>
            <w:r>
              <w:rPr>
                <w:rFonts w:hint="eastAsia"/>
              </w:rPr>
              <w:t>最大消息长度</w:t>
            </w:r>
            <w:r>
              <w:rPr>
                <w:rFonts w:hint="eastAsia"/>
              </w:rPr>
              <w:t xml:space="preserve"> </w:t>
            </w:r>
            <w:r>
              <w:rPr>
                <w:rFonts w:hint="eastAsia"/>
              </w:rPr>
              <w:t>限制</w:t>
            </w:r>
          </w:p>
          <w:p w:rsidR="00147275" w:rsidRDefault="00147275" w:rsidP="00147275">
            <w:r>
              <w:rPr>
                <w:rFonts w:hint="eastAsia"/>
              </w:rPr>
              <w:tab/>
              <w:t xml:space="preserve">cat /proc/sys/kernel/msgmnb </w:t>
            </w:r>
            <w:r>
              <w:rPr>
                <w:rFonts w:hint="eastAsia"/>
              </w:rPr>
              <w:t>消息队列总的字节数</w:t>
            </w:r>
          </w:p>
          <w:p w:rsidR="00147275" w:rsidRPr="0025403A" w:rsidRDefault="00147275" w:rsidP="00147275">
            <w:r>
              <w:rPr>
                <w:rFonts w:hint="eastAsia"/>
              </w:rPr>
              <w:tab/>
              <w:t xml:space="preserve">cat /proc/sys/kernel/msgmni </w:t>
            </w:r>
            <w:r>
              <w:rPr>
                <w:rFonts w:hint="eastAsia"/>
              </w:rPr>
              <w:t>消息条目数</w:t>
            </w:r>
          </w:p>
        </w:tc>
      </w:tr>
      <w:tr w:rsidR="00147275" w:rsidTr="00147275">
        <w:tc>
          <w:tcPr>
            <w:tcW w:w="8522" w:type="dxa"/>
          </w:tcPr>
          <w:p w:rsidR="00147275" w:rsidRDefault="00147275" w:rsidP="00147275">
            <w:r w:rsidRPr="0025403A">
              <w:rPr>
                <w:b/>
                <w:bCs/>
              </w:rPr>
              <w:t>IPC</w:t>
            </w:r>
            <w:r w:rsidRPr="0025403A">
              <w:rPr>
                <w:rFonts w:hint="eastAsia"/>
                <w:b/>
                <w:bCs/>
              </w:rPr>
              <w:t>对象数据结构</w:t>
            </w:r>
          </w:p>
          <w:p w:rsidR="00147275" w:rsidRPr="0025403A" w:rsidRDefault="00147275" w:rsidP="00657ADF">
            <w:pPr>
              <w:numPr>
                <w:ilvl w:val="0"/>
                <w:numId w:val="144"/>
              </w:numPr>
            </w:pPr>
            <w:r w:rsidRPr="0025403A">
              <w:rPr>
                <w:rFonts w:hint="eastAsia"/>
              </w:rPr>
              <w:t>内核为每个</w:t>
            </w:r>
            <w:r w:rsidRPr="0025403A">
              <w:t>IPC</w:t>
            </w:r>
            <w:r w:rsidRPr="0025403A">
              <w:rPr>
                <w:rFonts w:hint="eastAsia"/>
              </w:rPr>
              <w:t>对象维护一个数据结构</w:t>
            </w:r>
          </w:p>
          <w:p w:rsidR="00147275" w:rsidRPr="0025403A" w:rsidRDefault="00147275" w:rsidP="00147275">
            <w:r w:rsidRPr="0025403A">
              <w:t>struct ipc_perm {</w:t>
            </w:r>
          </w:p>
          <w:p w:rsidR="00147275" w:rsidRPr="0025403A" w:rsidRDefault="00147275" w:rsidP="00147275">
            <w:r w:rsidRPr="0025403A">
              <w:tab/>
              <w:t>key_t          __key;       /* Key supplied to xxxget(2) */</w:t>
            </w:r>
          </w:p>
          <w:p w:rsidR="00147275" w:rsidRPr="0025403A" w:rsidRDefault="00147275" w:rsidP="00147275">
            <w:r w:rsidRPr="0025403A">
              <w:tab/>
              <w:t>uid_t          uid;         /* Effective UID of owner */</w:t>
            </w:r>
          </w:p>
          <w:p w:rsidR="00147275" w:rsidRPr="0025403A" w:rsidRDefault="00147275" w:rsidP="00147275">
            <w:r w:rsidRPr="0025403A">
              <w:tab/>
              <w:t>gid_t          gid;         /* Effective GID of owner */</w:t>
            </w:r>
          </w:p>
          <w:p w:rsidR="00147275" w:rsidRPr="0025403A" w:rsidRDefault="00147275" w:rsidP="00147275">
            <w:r w:rsidRPr="0025403A">
              <w:tab/>
              <w:t>uid_t          cuid;        /* Effective UID of creator */</w:t>
            </w:r>
          </w:p>
          <w:p w:rsidR="00147275" w:rsidRPr="0025403A" w:rsidRDefault="00147275" w:rsidP="00147275">
            <w:r w:rsidRPr="0025403A">
              <w:tab/>
              <w:t>gid_t          cgid;        /* Effective GID of creator */</w:t>
            </w:r>
          </w:p>
          <w:p w:rsidR="00147275" w:rsidRPr="0025403A" w:rsidRDefault="00147275" w:rsidP="00147275">
            <w:r w:rsidRPr="0025403A">
              <w:tab/>
              <w:t>unsigned short mode;        /* Permissions */</w:t>
            </w:r>
          </w:p>
          <w:p w:rsidR="00147275" w:rsidRPr="0025403A" w:rsidRDefault="00147275" w:rsidP="00147275">
            <w:r w:rsidRPr="0025403A">
              <w:tab/>
              <w:t>unsigned short __seq;       /* Sequence number */</w:t>
            </w:r>
          </w:p>
          <w:p w:rsidR="00147275" w:rsidRPr="0025403A" w:rsidRDefault="00147275" w:rsidP="00147275">
            <w:r w:rsidRPr="0025403A">
              <w:t>};</w:t>
            </w:r>
          </w:p>
          <w:p w:rsidR="00147275" w:rsidRDefault="00147275" w:rsidP="00147275"/>
          <w:p w:rsidR="00147275" w:rsidRPr="0025403A" w:rsidRDefault="00147275" w:rsidP="00147275">
            <w:r w:rsidRPr="0025403A">
              <w:t>struct msqid_ds {</w:t>
            </w:r>
          </w:p>
          <w:p w:rsidR="00147275" w:rsidRPr="0025403A" w:rsidRDefault="00147275" w:rsidP="00147275">
            <w:r w:rsidRPr="0025403A">
              <w:tab/>
              <w:t>struct ipc_perm msg_perm;     /* Ownership and permissions */</w:t>
            </w:r>
          </w:p>
          <w:p w:rsidR="00147275" w:rsidRPr="0025403A" w:rsidRDefault="00147275" w:rsidP="00147275">
            <w:r w:rsidRPr="0025403A">
              <w:tab/>
              <w:t>time_t</w:t>
            </w:r>
            <w:r w:rsidRPr="0025403A">
              <w:tab/>
              <w:t xml:space="preserve">     msg_stime;    /* Time of last msgsnd(2) */</w:t>
            </w:r>
          </w:p>
          <w:p w:rsidR="00147275" w:rsidRPr="0025403A" w:rsidRDefault="00147275" w:rsidP="00147275">
            <w:r w:rsidRPr="0025403A">
              <w:t xml:space="preserve"> </w:t>
            </w:r>
            <w:r w:rsidRPr="0025403A">
              <w:tab/>
              <w:t>time_t</w:t>
            </w:r>
            <w:r w:rsidRPr="0025403A">
              <w:tab/>
              <w:t xml:space="preserve">     msg_rtime;    /* Time of last msgrcv(2) */</w:t>
            </w:r>
          </w:p>
          <w:p w:rsidR="00147275" w:rsidRPr="0025403A" w:rsidRDefault="00147275" w:rsidP="00147275">
            <w:r w:rsidRPr="0025403A">
              <w:tab/>
              <w:t>time_t</w:t>
            </w:r>
            <w:r w:rsidRPr="0025403A">
              <w:tab/>
              <w:t xml:space="preserve">     msg_ctime;    /* Time of last change */</w:t>
            </w:r>
          </w:p>
          <w:p w:rsidR="00147275" w:rsidRPr="0025403A" w:rsidRDefault="00147275" w:rsidP="00147275">
            <w:r w:rsidRPr="0025403A">
              <w:tab/>
              <w:t>unsigned long    __msg_cbytes; /* Current number of bytes in</w:t>
            </w:r>
          </w:p>
          <w:p w:rsidR="00147275" w:rsidRPr="0025403A" w:rsidRDefault="00147275" w:rsidP="00147275">
            <w:r w:rsidRPr="0025403A">
              <w:tab/>
            </w:r>
            <w:r w:rsidRPr="0025403A">
              <w:tab/>
            </w:r>
            <w:r w:rsidRPr="0025403A">
              <w:tab/>
            </w:r>
            <w:r w:rsidRPr="0025403A">
              <w:tab/>
            </w:r>
            <w:r w:rsidRPr="0025403A">
              <w:tab/>
            </w:r>
            <w:r w:rsidRPr="0025403A">
              <w:tab/>
              <w:t>queue (nonstandard) */</w:t>
            </w:r>
          </w:p>
          <w:p w:rsidR="00147275" w:rsidRPr="0025403A" w:rsidRDefault="00147275" w:rsidP="00147275">
            <w:r w:rsidRPr="0025403A">
              <w:lastRenderedPageBreak/>
              <w:tab/>
              <w:t>msgqnum_t</w:t>
            </w:r>
            <w:r w:rsidRPr="0025403A">
              <w:tab/>
              <w:t xml:space="preserve">     msg_qnum;     /* Current number of messages</w:t>
            </w:r>
          </w:p>
          <w:p w:rsidR="00147275" w:rsidRPr="0025403A" w:rsidRDefault="00147275" w:rsidP="00147275">
            <w:r w:rsidRPr="0025403A">
              <w:tab/>
            </w:r>
            <w:r w:rsidRPr="0025403A">
              <w:tab/>
            </w:r>
            <w:r w:rsidRPr="0025403A">
              <w:tab/>
              <w:t xml:space="preserve">                                                in queue */</w:t>
            </w:r>
          </w:p>
          <w:p w:rsidR="00147275" w:rsidRPr="0025403A" w:rsidRDefault="00147275" w:rsidP="00147275">
            <w:r w:rsidRPr="0025403A">
              <w:tab/>
              <w:t>msglen_t</w:t>
            </w:r>
            <w:r w:rsidRPr="0025403A">
              <w:tab/>
              <w:t xml:space="preserve">     msg_qbytes;   /* Maximum number of bytes</w:t>
            </w:r>
          </w:p>
          <w:p w:rsidR="00147275" w:rsidRPr="0025403A" w:rsidRDefault="00147275" w:rsidP="00147275">
            <w:r w:rsidRPr="0025403A">
              <w:t xml:space="preserve">                                                allowed in queue */</w:t>
            </w:r>
          </w:p>
          <w:p w:rsidR="00147275" w:rsidRPr="0025403A" w:rsidRDefault="00147275" w:rsidP="00147275">
            <w:r w:rsidRPr="0025403A">
              <w:tab/>
              <w:t>pid_t</w:t>
            </w:r>
            <w:r w:rsidRPr="0025403A">
              <w:tab/>
              <w:t xml:space="preserve">                  msg_lspid;      /* PID of last msgsnd(2) */</w:t>
            </w:r>
          </w:p>
          <w:p w:rsidR="00147275" w:rsidRPr="0025403A" w:rsidRDefault="00147275" w:rsidP="00147275">
            <w:r w:rsidRPr="0025403A">
              <w:tab/>
              <w:t>pid_t                  msg_lrpid;      /* PID of last msgrcv(2) */</w:t>
            </w:r>
          </w:p>
          <w:p w:rsidR="00147275" w:rsidRPr="0025403A" w:rsidRDefault="00147275" w:rsidP="00147275">
            <w:r w:rsidRPr="0025403A">
              <w:t>};</w:t>
            </w:r>
          </w:p>
          <w:p w:rsidR="00147275" w:rsidRDefault="00147275" w:rsidP="00147275"/>
          <w:p w:rsidR="00147275" w:rsidRDefault="00147275" w:rsidP="00147275"/>
        </w:tc>
      </w:tr>
      <w:tr w:rsidR="00147275" w:rsidTr="00147275">
        <w:tc>
          <w:tcPr>
            <w:tcW w:w="8522" w:type="dxa"/>
          </w:tcPr>
          <w:p w:rsidR="00147275" w:rsidRDefault="00147275" w:rsidP="00147275">
            <w:r w:rsidRPr="0025403A">
              <w:rPr>
                <w:rFonts w:hint="eastAsia"/>
                <w:b/>
                <w:bCs/>
              </w:rPr>
              <w:lastRenderedPageBreak/>
              <w:t>消息队列在内核中的表示</w:t>
            </w:r>
          </w:p>
          <w:p w:rsidR="00147275" w:rsidRDefault="00147275" w:rsidP="00147275">
            <w:r w:rsidRPr="0025403A">
              <w:rPr>
                <w:noProof/>
              </w:rPr>
              <w:drawing>
                <wp:inline distT="0" distB="0" distL="0" distR="0" wp14:anchorId="2D7A44BF" wp14:editId="46AC104E">
                  <wp:extent cx="5111351" cy="2788171"/>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2"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115140" cy="2790238"/>
                          </a:xfrm>
                          <a:prstGeom prst="rect">
                            <a:avLst/>
                          </a:prstGeom>
                          <a:noFill/>
                          <a:extLst/>
                        </pic:spPr>
                      </pic:pic>
                    </a:graphicData>
                  </a:graphic>
                </wp:inline>
              </w:drawing>
            </w:r>
          </w:p>
          <w:p w:rsidR="00147275" w:rsidRPr="00B80E16" w:rsidRDefault="00147275" w:rsidP="00147275"/>
        </w:tc>
      </w:tr>
      <w:tr w:rsidR="00147275" w:rsidTr="00147275">
        <w:tc>
          <w:tcPr>
            <w:tcW w:w="8522" w:type="dxa"/>
          </w:tcPr>
          <w:p w:rsidR="00147275" w:rsidRDefault="00147275" w:rsidP="00147275">
            <w:r w:rsidRPr="009E2270">
              <w:rPr>
                <w:rFonts w:hint="eastAsia"/>
                <w:b/>
                <w:bCs/>
              </w:rPr>
              <w:t>消息队列函数</w:t>
            </w:r>
            <w:r>
              <w:rPr>
                <w:rFonts w:hint="eastAsia"/>
              </w:rPr>
              <w:t xml:space="preserve"> </w:t>
            </w:r>
          </w:p>
          <w:p w:rsidR="00147275" w:rsidRPr="00696A6F" w:rsidRDefault="00147275" w:rsidP="00657ADF">
            <w:pPr>
              <w:numPr>
                <w:ilvl w:val="0"/>
                <w:numId w:val="128"/>
              </w:numPr>
            </w:pPr>
            <w:r w:rsidRPr="00696A6F">
              <w:t>#include &lt;sys/types.h&gt;</w:t>
            </w:r>
          </w:p>
          <w:p w:rsidR="00147275" w:rsidRPr="00696A6F" w:rsidRDefault="00147275" w:rsidP="00657ADF">
            <w:pPr>
              <w:numPr>
                <w:ilvl w:val="0"/>
                <w:numId w:val="128"/>
              </w:numPr>
            </w:pPr>
            <w:r w:rsidRPr="00696A6F">
              <w:t>#include &lt;sys/ipc.h&gt;</w:t>
            </w:r>
          </w:p>
          <w:p w:rsidR="00147275" w:rsidRPr="00696A6F" w:rsidRDefault="00147275" w:rsidP="00657ADF">
            <w:pPr>
              <w:numPr>
                <w:ilvl w:val="0"/>
                <w:numId w:val="128"/>
              </w:numPr>
            </w:pPr>
            <w:r w:rsidRPr="00696A6F">
              <w:t>#include &lt;sys/msg.h&gt;</w:t>
            </w:r>
          </w:p>
          <w:p w:rsidR="00147275" w:rsidRPr="00696A6F" w:rsidRDefault="00147275" w:rsidP="00657ADF">
            <w:pPr>
              <w:numPr>
                <w:ilvl w:val="0"/>
                <w:numId w:val="128"/>
              </w:numPr>
            </w:pPr>
            <w:r w:rsidRPr="00696A6F">
              <w:t>int msgget(key_t key, int msgflg);</w:t>
            </w:r>
          </w:p>
          <w:p w:rsidR="00147275" w:rsidRPr="00696A6F" w:rsidRDefault="00147275" w:rsidP="00657ADF">
            <w:pPr>
              <w:numPr>
                <w:ilvl w:val="0"/>
                <w:numId w:val="128"/>
              </w:numPr>
            </w:pPr>
            <w:r w:rsidRPr="00696A6F">
              <w:t>int msgctl(int msqid, int cmd, struct msqid_ds *buf);</w:t>
            </w:r>
          </w:p>
          <w:p w:rsidR="00147275" w:rsidRPr="00696A6F" w:rsidRDefault="00147275" w:rsidP="00657ADF">
            <w:pPr>
              <w:numPr>
                <w:ilvl w:val="0"/>
                <w:numId w:val="128"/>
              </w:numPr>
            </w:pPr>
            <w:r w:rsidRPr="00696A6F">
              <w:t>int msgsnd(int msqid, const void *msgp, size_t msgsz, int msgflg);</w:t>
            </w:r>
          </w:p>
          <w:p w:rsidR="00147275" w:rsidRPr="00696A6F" w:rsidRDefault="00147275" w:rsidP="00657ADF">
            <w:pPr>
              <w:numPr>
                <w:ilvl w:val="0"/>
                <w:numId w:val="128"/>
              </w:numPr>
            </w:pPr>
            <w:r w:rsidRPr="00696A6F">
              <w:t>ssize_t msgrcv(int msqid, void *msgp, size_t msgsz, long msgtyp, int msgflg);</w:t>
            </w:r>
          </w:p>
          <w:p w:rsidR="00147275" w:rsidRPr="00075425" w:rsidRDefault="00147275" w:rsidP="00147275">
            <w:pPr>
              <w:ind w:left="360"/>
            </w:pPr>
          </w:p>
        </w:tc>
      </w:tr>
      <w:tr w:rsidR="00147275" w:rsidTr="00147275">
        <w:tc>
          <w:tcPr>
            <w:tcW w:w="8522" w:type="dxa"/>
          </w:tcPr>
          <w:p w:rsidR="00147275" w:rsidRDefault="00147275" w:rsidP="00147275">
            <w:pPr>
              <w:rPr>
                <w:b/>
                <w:bCs/>
              </w:rPr>
            </w:pPr>
            <w:r w:rsidRPr="00696A6F">
              <w:rPr>
                <w:b/>
                <w:bCs/>
              </w:rPr>
              <w:t>msgget</w:t>
            </w:r>
            <w:r w:rsidRPr="00696A6F">
              <w:rPr>
                <w:rFonts w:hint="eastAsia"/>
                <w:b/>
                <w:bCs/>
              </w:rPr>
              <w:t>函数</w:t>
            </w:r>
            <w:r>
              <w:rPr>
                <w:rFonts w:hint="eastAsia"/>
                <w:b/>
                <w:bCs/>
              </w:rPr>
              <w:t xml:space="preserve"> </w:t>
            </w:r>
          </w:p>
          <w:p w:rsidR="00147275" w:rsidRPr="006118A2" w:rsidRDefault="00147275" w:rsidP="00657ADF">
            <w:pPr>
              <w:numPr>
                <w:ilvl w:val="0"/>
                <w:numId w:val="145"/>
              </w:numPr>
            </w:pPr>
            <w:r w:rsidRPr="006118A2">
              <w:rPr>
                <w:rFonts w:hint="eastAsia"/>
              </w:rPr>
              <w:t>功能：用来创建和访问一个消息队列</w:t>
            </w:r>
          </w:p>
          <w:p w:rsidR="00147275" w:rsidRPr="006118A2" w:rsidRDefault="00147275" w:rsidP="00657ADF">
            <w:pPr>
              <w:numPr>
                <w:ilvl w:val="0"/>
                <w:numId w:val="145"/>
              </w:numPr>
            </w:pPr>
            <w:r w:rsidRPr="006118A2">
              <w:rPr>
                <w:rFonts w:hint="eastAsia"/>
              </w:rPr>
              <w:t>原型</w:t>
            </w:r>
          </w:p>
          <w:p w:rsidR="00147275" w:rsidRPr="006118A2" w:rsidRDefault="00147275" w:rsidP="00657ADF">
            <w:pPr>
              <w:numPr>
                <w:ilvl w:val="1"/>
                <w:numId w:val="145"/>
              </w:numPr>
            </w:pPr>
            <w:r w:rsidRPr="006118A2">
              <w:t>int msgget(key_t key, int msgflg);</w:t>
            </w:r>
          </w:p>
          <w:p w:rsidR="00147275" w:rsidRPr="006118A2" w:rsidRDefault="00147275" w:rsidP="00657ADF">
            <w:pPr>
              <w:numPr>
                <w:ilvl w:val="0"/>
                <w:numId w:val="145"/>
              </w:numPr>
            </w:pPr>
            <w:r w:rsidRPr="006118A2">
              <w:rPr>
                <w:rFonts w:hint="eastAsia"/>
              </w:rPr>
              <w:t>参数</w:t>
            </w:r>
          </w:p>
          <w:p w:rsidR="00147275" w:rsidRPr="006118A2" w:rsidRDefault="00147275" w:rsidP="00657ADF">
            <w:pPr>
              <w:numPr>
                <w:ilvl w:val="1"/>
                <w:numId w:val="145"/>
              </w:numPr>
            </w:pPr>
            <w:r w:rsidRPr="006118A2">
              <w:t xml:space="preserve">key: </w:t>
            </w:r>
            <w:r w:rsidRPr="006118A2">
              <w:rPr>
                <w:rFonts w:hint="eastAsia"/>
              </w:rPr>
              <w:t>某个消息队列的名字</w:t>
            </w:r>
          </w:p>
          <w:p w:rsidR="00147275" w:rsidRPr="006118A2" w:rsidRDefault="00147275" w:rsidP="00657ADF">
            <w:pPr>
              <w:numPr>
                <w:ilvl w:val="1"/>
                <w:numId w:val="145"/>
              </w:numPr>
            </w:pPr>
            <w:r w:rsidRPr="006118A2">
              <w:t>msgflg:</w:t>
            </w:r>
            <w:r w:rsidRPr="006118A2">
              <w:t>由九个权限标志构成，它们的用法和创建文件时使用的</w:t>
            </w:r>
            <w:r w:rsidRPr="006118A2">
              <w:t>mode</w:t>
            </w:r>
            <w:r w:rsidRPr="006118A2">
              <w:t>模式标志是一样的</w:t>
            </w:r>
          </w:p>
          <w:p w:rsidR="00147275" w:rsidRPr="006118A2" w:rsidRDefault="00147275" w:rsidP="00657ADF">
            <w:pPr>
              <w:numPr>
                <w:ilvl w:val="0"/>
                <w:numId w:val="145"/>
              </w:numPr>
            </w:pPr>
            <w:r w:rsidRPr="006118A2">
              <w:rPr>
                <w:rFonts w:hint="eastAsia"/>
              </w:rPr>
              <w:t>返回值：成功返回一个非负整数，即该消息队列的标识码；失败返回</w:t>
            </w:r>
            <w:r w:rsidRPr="006118A2">
              <w:rPr>
                <w:rFonts w:hint="eastAsia"/>
              </w:rPr>
              <w:t>-1</w:t>
            </w:r>
          </w:p>
          <w:p w:rsidR="00147275" w:rsidRPr="00B80E16" w:rsidRDefault="00147275" w:rsidP="00147275"/>
        </w:tc>
      </w:tr>
      <w:tr w:rsidR="00147275" w:rsidTr="00147275">
        <w:tc>
          <w:tcPr>
            <w:tcW w:w="8522" w:type="dxa"/>
          </w:tcPr>
          <w:p w:rsidR="00147275" w:rsidRDefault="00147275" w:rsidP="00147275">
            <w:r w:rsidRPr="00696A6F">
              <w:rPr>
                <w:b/>
                <w:bCs/>
              </w:rPr>
              <w:lastRenderedPageBreak/>
              <w:t>msgget</w:t>
            </w:r>
            <w:r w:rsidRPr="00696A6F">
              <w:rPr>
                <w:rFonts w:hint="eastAsia"/>
                <w:b/>
                <w:bCs/>
              </w:rPr>
              <w:t>函数</w:t>
            </w:r>
            <w:r>
              <w:rPr>
                <w:rFonts w:hint="eastAsia"/>
                <w:b/>
                <w:bCs/>
              </w:rPr>
              <w:t>参数关系图</w:t>
            </w:r>
          </w:p>
          <w:p w:rsidR="00147275" w:rsidRDefault="00147275" w:rsidP="00147275">
            <w:r w:rsidRPr="001F3569">
              <w:rPr>
                <w:noProof/>
              </w:rPr>
              <w:drawing>
                <wp:inline distT="0" distB="0" distL="0" distR="0" wp14:anchorId="51FA4DA9" wp14:editId="0A82379F">
                  <wp:extent cx="4996452" cy="3739243"/>
                  <wp:effectExtent l="0" t="0" r="0" b="0"/>
                  <wp:docPr id="112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5"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96452" cy="3739243"/>
                          </a:xfrm>
                          <a:prstGeom prst="rect">
                            <a:avLst/>
                          </a:prstGeom>
                          <a:noFill/>
                          <a:extLst/>
                        </pic:spPr>
                      </pic:pic>
                    </a:graphicData>
                  </a:graphic>
                </wp:inline>
              </w:drawing>
            </w:r>
          </w:p>
          <w:p w:rsidR="00147275" w:rsidRPr="00B80E16" w:rsidRDefault="00147275" w:rsidP="00147275"/>
        </w:tc>
      </w:tr>
      <w:tr w:rsidR="00147275" w:rsidTr="00147275">
        <w:tc>
          <w:tcPr>
            <w:tcW w:w="8522" w:type="dxa"/>
          </w:tcPr>
          <w:p w:rsidR="00147275" w:rsidRDefault="00147275" w:rsidP="00147275">
            <w:pPr>
              <w:rPr>
                <w:b/>
                <w:bCs/>
              </w:rPr>
            </w:pPr>
            <w:r w:rsidRPr="00360B7C">
              <w:rPr>
                <w:b/>
                <w:bCs/>
              </w:rPr>
              <w:t>msgctl</w:t>
            </w:r>
            <w:r w:rsidRPr="00360B7C">
              <w:rPr>
                <w:rFonts w:hint="eastAsia"/>
                <w:b/>
                <w:bCs/>
              </w:rPr>
              <w:t>函数</w:t>
            </w:r>
          </w:p>
          <w:p w:rsidR="00147275" w:rsidRPr="00360B7C" w:rsidRDefault="00147275" w:rsidP="00657ADF">
            <w:pPr>
              <w:numPr>
                <w:ilvl w:val="0"/>
                <w:numId w:val="146"/>
              </w:numPr>
              <w:rPr>
                <w:bCs/>
              </w:rPr>
            </w:pPr>
            <w:r w:rsidRPr="00360B7C">
              <w:rPr>
                <w:rFonts w:hint="eastAsia"/>
                <w:bCs/>
              </w:rPr>
              <w:t>功能：消息队列的控制函数</w:t>
            </w:r>
          </w:p>
          <w:p w:rsidR="00147275" w:rsidRPr="00360B7C" w:rsidRDefault="00147275" w:rsidP="00657ADF">
            <w:pPr>
              <w:numPr>
                <w:ilvl w:val="0"/>
                <w:numId w:val="146"/>
              </w:numPr>
              <w:rPr>
                <w:bCs/>
              </w:rPr>
            </w:pPr>
            <w:r w:rsidRPr="00360B7C">
              <w:rPr>
                <w:rFonts w:hint="eastAsia"/>
                <w:bCs/>
              </w:rPr>
              <w:t>原型</w:t>
            </w:r>
          </w:p>
          <w:p w:rsidR="00147275" w:rsidRPr="00360B7C" w:rsidRDefault="00147275" w:rsidP="00657ADF">
            <w:pPr>
              <w:numPr>
                <w:ilvl w:val="1"/>
                <w:numId w:val="146"/>
              </w:numPr>
              <w:rPr>
                <w:bCs/>
              </w:rPr>
            </w:pPr>
            <w:r w:rsidRPr="00360B7C">
              <w:rPr>
                <w:bCs/>
              </w:rPr>
              <w:t>int msgctl(int msqid, int cmd, struct msqid_ds *buf);</w:t>
            </w:r>
          </w:p>
          <w:p w:rsidR="00147275" w:rsidRPr="00360B7C" w:rsidRDefault="00147275" w:rsidP="00657ADF">
            <w:pPr>
              <w:numPr>
                <w:ilvl w:val="0"/>
                <w:numId w:val="146"/>
              </w:numPr>
              <w:rPr>
                <w:bCs/>
              </w:rPr>
            </w:pPr>
            <w:r w:rsidRPr="00360B7C">
              <w:rPr>
                <w:rFonts w:hint="eastAsia"/>
                <w:bCs/>
              </w:rPr>
              <w:t>参数</w:t>
            </w:r>
          </w:p>
          <w:p w:rsidR="00147275" w:rsidRPr="00360B7C" w:rsidRDefault="00147275" w:rsidP="00657ADF">
            <w:pPr>
              <w:numPr>
                <w:ilvl w:val="1"/>
                <w:numId w:val="146"/>
              </w:numPr>
              <w:rPr>
                <w:bCs/>
              </w:rPr>
            </w:pPr>
            <w:r w:rsidRPr="00360B7C">
              <w:rPr>
                <w:bCs/>
              </w:rPr>
              <w:t xml:space="preserve">msqid: </w:t>
            </w:r>
            <w:r w:rsidRPr="00360B7C">
              <w:rPr>
                <w:rFonts w:hint="eastAsia"/>
                <w:bCs/>
              </w:rPr>
              <w:t>由</w:t>
            </w:r>
            <w:r w:rsidRPr="00360B7C">
              <w:rPr>
                <w:bCs/>
              </w:rPr>
              <w:t>msgget</w:t>
            </w:r>
            <w:r w:rsidRPr="00360B7C">
              <w:rPr>
                <w:rFonts w:hint="eastAsia"/>
                <w:bCs/>
              </w:rPr>
              <w:t>函数返回的消息队列标识码</w:t>
            </w:r>
          </w:p>
          <w:p w:rsidR="00147275" w:rsidRPr="00360B7C" w:rsidRDefault="00147275" w:rsidP="00657ADF">
            <w:pPr>
              <w:numPr>
                <w:ilvl w:val="1"/>
                <w:numId w:val="146"/>
              </w:numPr>
              <w:rPr>
                <w:bCs/>
              </w:rPr>
            </w:pPr>
            <w:r w:rsidRPr="00360B7C">
              <w:rPr>
                <w:bCs/>
              </w:rPr>
              <w:t>cmd:</w:t>
            </w:r>
            <w:r w:rsidRPr="00360B7C">
              <w:rPr>
                <w:rFonts w:hint="eastAsia"/>
                <w:bCs/>
              </w:rPr>
              <w:t>是将要采取的动作</w:t>
            </w:r>
            <w:r w:rsidRPr="00360B7C">
              <w:rPr>
                <w:bCs/>
              </w:rPr>
              <w:t>,</w:t>
            </w:r>
            <w:r w:rsidRPr="00360B7C">
              <w:rPr>
                <w:rFonts w:hint="eastAsia"/>
                <w:bCs/>
              </w:rPr>
              <w:t>（有三个可取值）</w:t>
            </w:r>
          </w:p>
          <w:p w:rsidR="00147275" w:rsidRDefault="00147275" w:rsidP="00657ADF">
            <w:pPr>
              <w:numPr>
                <w:ilvl w:val="0"/>
                <w:numId w:val="146"/>
              </w:numPr>
              <w:rPr>
                <w:bCs/>
              </w:rPr>
            </w:pPr>
            <w:r w:rsidRPr="00360B7C">
              <w:rPr>
                <w:rFonts w:hint="eastAsia"/>
                <w:bCs/>
              </w:rPr>
              <w:t>返回值：成功返回</w:t>
            </w:r>
            <w:r w:rsidRPr="00360B7C">
              <w:rPr>
                <w:bCs/>
              </w:rPr>
              <w:t>0</w:t>
            </w:r>
            <w:r w:rsidRPr="00360B7C">
              <w:rPr>
                <w:rFonts w:hint="eastAsia"/>
                <w:bCs/>
              </w:rPr>
              <w:t>，失败返回</w:t>
            </w:r>
            <w:r w:rsidRPr="00360B7C">
              <w:rPr>
                <w:rFonts w:hint="eastAsia"/>
                <w:bCs/>
              </w:rPr>
              <w:t>-1</w:t>
            </w:r>
          </w:p>
          <w:p w:rsidR="00147275" w:rsidRPr="00360B7C" w:rsidRDefault="00147275" w:rsidP="00147275">
            <w:pPr>
              <w:ind w:left="360"/>
              <w:rPr>
                <w:bCs/>
              </w:rPr>
            </w:pPr>
          </w:p>
          <w:p w:rsidR="00147275" w:rsidRPr="00A728D6" w:rsidRDefault="00147275" w:rsidP="00147275">
            <w:pPr>
              <w:rPr>
                <w:b/>
                <w:bCs/>
              </w:rPr>
            </w:pPr>
            <w:r w:rsidRPr="00A728D6">
              <w:rPr>
                <w:b/>
                <w:bCs/>
              </w:rPr>
              <w:t>cmd:</w:t>
            </w:r>
            <w:r w:rsidRPr="00A728D6">
              <w:rPr>
                <w:rFonts w:hint="eastAsia"/>
                <w:b/>
                <w:bCs/>
              </w:rPr>
              <w:t>将要采取的动作（有三个可取值），分别如下：</w:t>
            </w:r>
          </w:p>
          <w:p w:rsidR="00147275" w:rsidRPr="00A728D6" w:rsidRDefault="00147275" w:rsidP="00147275">
            <w:pPr>
              <w:rPr>
                <w:b/>
                <w:bCs/>
              </w:rPr>
            </w:pPr>
          </w:p>
          <w:p w:rsidR="00147275" w:rsidRPr="007D3B05" w:rsidRDefault="00147275" w:rsidP="00147275">
            <w:pPr>
              <w:rPr>
                <w:b/>
                <w:bCs/>
              </w:rPr>
            </w:pPr>
            <w:r>
              <w:object w:dxaOrig="9967" w:dyaOrig="3346">
                <v:shape id="_x0000_i1056" type="#_x0000_t75" style="width:427.6pt;height:143.35pt" o:ole="">
                  <v:imagedata r:id="rId226" o:title=""/>
                </v:shape>
                <o:OLEObject Type="Embed" ProgID="PBrush" ShapeID="_x0000_i1056" DrawAspect="Content" ObjectID="_1533063475" r:id="rId227"/>
              </w:object>
            </w:r>
          </w:p>
        </w:tc>
      </w:tr>
    </w:tbl>
    <w:p w:rsidR="00147275" w:rsidRDefault="00147275" w:rsidP="00147275"/>
    <w:p w:rsidR="00147275" w:rsidRDefault="00147275" w:rsidP="00F00FE7">
      <w:pPr>
        <w:pStyle w:val="2"/>
      </w:pPr>
      <w:r>
        <w:rPr>
          <w:rFonts w:hint="eastAsia"/>
        </w:rPr>
        <w:t>2</w:t>
      </w:r>
      <w:r>
        <w:rPr>
          <w:rFonts w:hint="eastAsia"/>
        </w:rPr>
        <w:t>消息队列基本</w:t>
      </w:r>
      <w:r>
        <w:rPr>
          <w:rFonts w:hint="eastAsia"/>
        </w:rPr>
        <w:t>API</w:t>
      </w:r>
    </w:p>
    <w:p w:rsidR="00147275" w:rsidRPr="00404449" w:rsidRDefault="00147275" w:rsidP="00F00FE7">
      <w:pPr>
        <w:pStyle w:val="3"/>
      </w:pPr>
      <w:r>
        <w:rPr>
          <w:rFonts w:hint="eastAsia"/>
        </w:rPr>
        <w:t>消息队列的创建及控制</w:t>
      </w:r>
      <w:r>
        <w:rPr>
          <w:rFonts w:hint="eastAsia"/>
        </w:rPr>
        <w:t xml:space="preserve"> </w:t>
      </w:r>
    </w:p>
    <w:tbl>
      <w:tblPr>
        <w:tblStyle w:val="a5"/>
        <w:tblpPr w:leftFromText="180" w:rightFromText="180" w:vertAnchor="text" w:horzAnchor="margin" w:tblpY="244"/>
        <w:tblW w:w="0" w:type="auto"/>
        <w:tblLook w:val="04A0" w:firstRow="1" w:lastRow="0" w:firstColumn="1" w:lastColumn="0" w:noHBand="0" w:noVBand="1"/>
      </w:tblPr>
      <w:tblGrid>
        <w:gridCol w:w="8522"/>
      </w:tblGrid>
      <w:tr w:rsidR="00147275" w:rsidTr="00147275">
        <w:tc>
          <w:tcPr>
            <w:tcW w:w="8522" w:type="dxa"/>
          </w:tcPr>
          <w:p w:rsidR="00147275" w:rsidRDefault="00147275" w:rsidP="00147275">
            <w:r w:rsidRPr="009E2270">
              <w:rPr>
                <w:rFonts w:hint="eastAsia"/>
                <w:b/>
                <w:bCs/>
              </w:rPr>
              <w:t>消息队列函数</w:t>
            </w:r>
            <w:r>
              <w:rPr>
                <w:rFonts w:hint="eastAsia"/>
              </w:rPr>
              <w:t xml:space="preserve"> </w:t>
            </w:r>
          </w:p>
          <w:p w:rsidR="00147275" w:rsidRPr="00696A6F" w:rsidRDefault="00147275" w:rsidP="00657ADF">
            <w:pPr>
              <w:numPr>
                <w:ilvl w:val="0"/>
                <w:numId w:val="128"/>
              </w:numPr>
            </w:pPr>
            <w:r w:rsidRPr="00696A6F">
              <w:t>#include &lt;sys/types.h&gt;</w:t>
            </w:r>
          </w:p>
          <w:p w:rsidR="00147275" w:rsidRPr="00696A6F" w:rsidRDefault="00147275" w:rsidP="00657ADF">
            <w:pPr>
              <w:numPr>
                <w:ilvl w:val="0"/>
                <w:numId w:val="128"/>
              </w:numPr>
            </w:pPr>
            <w:r w:rsidRPr="00696A6F">
              <w:t>#include &lt;sys/ipc.h&gt;</w:t>
            </w:r>
          </w:p>
          <w:p w:rsidR="00147275" w:rsidRPr="00696A6F" w:rsidRDefault="00147275" w:rsidP="00657ADF">
            <w:pPr>
              <w:numPr>
                <w:ilvl w:val="0"/>
                <w:numId w:val="128"/>
              </w:numPr>
            </w:pPr>
            <w:r w:rsidRPr="00696A6F">
              <w:t>#include &lt;sys/msg.h&gt;</w:t>
            </w:r>
          </w:p>
          <w:p w:rsidR="00147275" w:rsidRPr="00696A6F" w:rsidRDefault="00147275" w:rsidP="00657ADF">
            <w:pPr>
              <w:numPr>
                <w:ilvl w:val="0"/>
                <w:numId w:val="128"/>
              </w:numPr>
            </w:pPr>
            <w:r w:rsidRPr="00696A6F">
              <w:t>int msgget(key_t key, int msgflg);</w:t>
            </w:r>
          </w:p>
          <w:p w:rsidR="00147275" w:rsidRPr="00696A6F" w:rsidRDefault="00147275" w:rsidP="00657ADF">
            <w:pPr>
              <w:numPr>
                <w:ilvl w:val="0"/>
                <w:numId w:val="128"/>
              </w:numPr>
            </w:pPr>
            <w:r w:rsidRPr="00696A6F">
              <w:t>int msgctl(int msqid, int cmd, struct msqid_ds *buf);</w:t>
            </w:r>
          </w:p>
          <w:p w:rsidR="00147275" w:rsidRPr="00696A6F" w:rsidRDefault="00147275" w:rsidP="00657ADF">
            <w:pPr>
              <w:numPr>
                <w:ilvl w:val="0"/>
                <w:numId w:val="128"/>
              </w:numPr>
            </w:pPr>
            <w:r w:rsidRPr="00696A6F">
              <w:t>int msgsnd(int msqid, const void *msgp, size_t msgsz, int msgflg);</w:t>
            </w:r>
          </w:p>
          <w:p w:rsidR="00147275" w:rsidRPr="00696A6F" w:rsidRDefault="00147275" w:rsidP="00657ADF">
            <w:pPr>
              <w:numPr>
                <w:ilvl w:val="0"/>
                <w:numId w:val="128"/>
              </w:numPr>
            </w:pPr>
            <w:r w:rsidRPr="00696A6F">
              <w:t>ssize_t msgrcv(int msqid, void *msgp, size_t msgsz, long msgtyp, int msgflg);</w:t>
            </w:r>
          </w:p>
          <w:p w:rsidR="00147275" w:rsidRPr="00B80E16" w:rsidRDefault="00147275" w:rsidP="00657ADF">
            <w:pPr>
              <w:numPr>
                <w:ilvl w:val="0"/>
                <w:numId w:val="128"/>
              </w:numPr>
            </w:pPr>
          </w:p>
        </w:tc>
      </w:tr>
      <w:tr w:rsidR="00147275" w:rsidTr="00147275">
        <w:tc>
          <w:tcPr>
            <w:tcW w:w="8522" w:type="dxa"/>
          </w:tcPr>
          <w:p w:rsidR="00147275" w:rsidRDefault="00147275" w:rsidP="00147275">
            <w:pPr>
              <w:rPr>
                <w:b/>
                <w:bCs/>
              </w:rPr>
            </w:pPr>
            <w:r w:rsidRPr="00696A6F">
              <w:rPr>
                <w:b/>
                <w:bCs/>
              </w:rPr>
              <w:t>msgget</w:t>
            </w:r>
            <w:r w:rsidRPr="00696A6F">
              <w:rPr>
                <w:rFonts w:hint="eastAsia"/>
                <w:b/>
                <w:bCs/>
              </w:rPr>
              <w:t>函数</w:t>
            </w:r>
            <w:r>
              <w:rPr>
                <w:rFonts w:hint="eastAsia"/>
                <w:b/>
                <w:bCs/>
              </w:rPr>
              <w:t xml:space="preserve"> </w:t>
            </w:r>
          </w:p>
          <w:p w:rsidR="00147275" w:rsidRPr="006118A2" w:rsidRDefault="00147275" w:rsidP="00657ADF">
            <w:pPr>
              <w:numPr>
                <w:ilvl w:val="0"/>
                <w:numId w:val="145"/>
              </w:numPr>
            </w:pPr>
            <w:r w:rsidRPr="006118A2">
              <w:rPr>
                <w:rFonts w:hint="eastAsia"/>
              </w:rPr>
              <w:t>功能：用来创建和访问一个消息队列</w:t>
            </w:r>
          </w:p>
          <w:p w:rsidR="00147275" w:rsidRPr="006118A2" w:rsidRDefault="00147275" w:rsidP="00657ADF">
            <w:pPr>
              <w:numPr>
                <w:ilvl w:val="0"/>
                <w:numId w:val="145"/>
              </w:numPr>
            </w:pPr>
            <w:r w:rsidRPr="006118A2">
              <w:rPr>
                <w:rFonts w:hint="eastAsia"/>
              </w:rPr>
              <w:t>原型</w:t>
            </w:r>
          </w:p>
          <w:p w:rsidR="00147275" w:rsidRPr="006118A2" w:rsidRDefault="00147275" w:rsidP="00657ADF">
            <w:pPr>
              <w:numPr>
                <w:ilvl w:val="1"/>
                <w:numId w:val="145"/>
              </w:numPr>
            </w:pPr>
            <w:r w:rsidRPr="006118A2">
              <w:t>int msgget(key_t key, int msgflg);</w:t>
            </w:r>
          </w:p>
          <w:p w:rsidR="00147275" w:rsidRPr="006118A2" w:rsidRDefault="00147275" w:rsidP="00657ADF">
            <w:pPr>
              <w:numPr>
                <w:ilvl w:val="0"/>
                <w:numId w:val="145"/>
              </w:numPr>
            </w:pPr>
            <w:r w:rsidRPr="006118A2">
              <w:rPr>
                <w:rFonts w:hint="eastAsia"/>
              </w:rPr>
              <w:t>参数</w:t>
            </w:r>
          </w:p>
          <w:p w:rsidR="00147275" w:rsidRPr="006118A2" w:rsidRDefault="00147275" w:rsidP="00657ADF">
            <w:pPr>
              <w:numPr>
                <w:ilvl w:val="1"/>
                <w:numId w:val="145"/>
              </w:numPr>
            </w:pPr>
            <w:r w:rsidRPr="006118A2">
              <w:t xml:space="preserve">key: </w:t>
            </w:r>
            <w:r w:rsidRPr="006118A2">
              <w:rPr>
                <w:rFonts w:hint="eastAsia"/>
              </w:rPr>
              <w:t>某个消息队列的名字</w:t>
            </w:r>
          </w:p>
          <w:p w:rsidR="00147275" w:rsidRPr="006118A2" w:rsidRDefault="00147275" w:rsidP="00657ADF">
            <w:pPr>
              <w:numPr>
                <w:ilvl w:val="1"/>
                <w:numId w:val="145"/>
              </w:numPr>
            </w:pPr>
            <w:r w:rsidRPr="006118A2">
              <w:t>msgflg:</w:t>
            </w:r>
            <w:r w:rsidRPr="006118A2">
              <w:t>由九个权限标志构成，它们的用法和创建文件时使用的</w:t>
            </w:r>
            <w:r w:rsidRPr="006118A2">
              <w:t>mode</w:t>
            </w:r>
            <w:r w:rsidRPr="006118A2">
              <w:t>模式标志是一样的</w:t>
            </w:r>
          </w:p>
          <w:p w:rsidR="00147275" w:rsidRPr="006118A2" w:rsidRDefault="00147275" w:rsidP="00657ADF">
            <w:pPr>
              <w:numPr>
                <w:ilvl w:val="0"/>
                <w:numId w:val="145"/>
              </w:numPr>
            </w:pPr>
            <w:r w:rsidRPr="006118A2">
              <w:rPr>
                <w:rFonts w:hint="eastAsia"/>
              </w:rPr>
              <w:t>返回值：成功返回一个非负整数，即该消息队列的标识码；失败返回</w:t>
            </w:r>
            <w:r w:rsidRPr="006118A2">
              <w:rPr>
                <w:rFonts w:hint="eastAsia"/>
              </w:rPr>
              <w:t>-1</w:t>
            </w:r>
          </w:p>
          <w:p w:rsidR="00147275" w:rsidRPr="00B80E16" w:rsidRDefault="00147275" w:rsidP="00147275"/>
        </w:tc>
      </w:tr>
      <w:tr w:rsidR="00147275" w:rsidTr="00147275">
        <w:tc>
          <w:tcPr>
            <w:tcW w:w="8522" w:type="dxa"/>
          </w:tcPr>
          <w:p w:rsidR="00147275" w:rsidRDefault="00147275" w:rsidP="00147275">
            <w:r w:rsidRPr="00696A6F">
              <w:rPr>
                <w:b/>
                <w:bCs/>
              </w:rPr>
              <w:t>msgget</w:t>
            </w:r>
            <w:r w:rsidRPr="00696A6F">
              <w:rPr>
                <w:rFonts w:hint="eastAsia"/>
                <w:b/>
                <w:bCs/>
              </w:rPr>
              <w:t>函数</w:t>
            </w:r>
            <w:r>
              <w:rPr>
                <w:rFonts w:hint="eastAsia"/>
                <w:b/>
                <w:bCs/>
              </w:rPr>
              <w:t>参数关系图</w:t>
            </w:r>
          </w:p>
          <w:p w:rsidR="00147275" w:rsidRDefault="00147275" w:rsidP="00147275">
            <w:r w:rsidRPr="001F3569">
              <w:rPr>
                <w:noProof/>
              </w:rPr>
              <w:lastRenderedPageBreak/>
              <w:drawing>
                <wp:inline distT="0" distB="0" distL="0" distR="0" wp14:anchorId="409C7F77" wp14:editId="4ED2D49E">
                  <wp:extent cx="4996452" cy="3739243"/>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5"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96452" cy="3739243"/>
                          </a:xfrm>
                          <a:prstGeom prst="rect">
                            <a:avLst/>
                          </a:prstGeom>
                          <a:noFill/>
                          <a:extLst/>
                        </pic:spPr>
                      </pic:pic>
                    </a:graphicData>
                  </a:graphic>
                </wp:inline>
              </w:drawing>
            </w:r>
          </w:p>
          <w:p w:rsidR="00147275" w:rsidRPr="00B80E16" w:rsidRDefault="00147275" w:rsidP="00147275"/>
        </w:tc>
      </w:tr>
      <w:tr w:rsidR="00147275" w:rsidTr="00147275">
        <w:tc>
          <w:tcPr>
            <w:tcW w:w="8522" w:type="dxa"/>
          </w:tcPr>
          <w:p w:rsidR="00147275" w:rsidRDefault="00147275" w:rsidP="00147275">
            <w:pPr>
              <w:rPr>
                <w:b/>
                <w:bCs/>
              </w:rPr>
            </w:pPr>
            <w:r w:rsidRPr="00360B7C">
              <w:rPr>
                <w:b/>
                <w:bCs/>
              </w:rPr>
              <w:lastRenderedPageBreak/>
              <w:t>msgctl</w:t>
            </w:r>
            <w:r w:rsidRPr="00360B7C">
              <w:rPr>
                <w:rFonts w:hint="eastAsia"/>
                <w:b/>
                <w:bCs/>
              </w:rPr>
              <w:t>函数</w:t>
            </w:r>
          </w:p>
          <w:p w:rsidR="00147275" w:rsidRPr="00360B7C" w:rsidRDefault="00147275" w:rsidP="00657ADF">
            <w:pPr>
              <w:numPr>
                <w:ilvl w:val="0"/>
                <w:numId w:val="146"/>
              </w:numPr>
              <w:rPr>
                <w:bCs/>
              </w:rPr>
            </w:pPr>
            <w:r w:rsidRPr="00360B7C">
              <w:rPr>
                <w:rFonts w:hint="eastAsia"/>
                <w:bCs/>
              </w:rPr>
              <w:t>功能：消息队列的控制函数</w:t>
            </w:r>
          </w:p>
          <w:p w:rsidR="00147275" w:rsidRPr="00360B7C" w:rsidRDefault="00147275" w:rsidP="00657ADF">
            <w:pPr>
              <w:numPr>
                <w:ilvl w:val="0"/>
                <w:numId w:val="146"/>
              </w:numPr>
              <w:rPr>
                <w:bCs/>
              </w:rPr>
            </w:pPr>
            <w:r w:rsidRPr="00360B7C">
              <w:rPr>
                <w:rFonts w:hint="eastAsia"/>
                <w:bCs/>
              </w:rPr>
              <w:t>原型</w:t>
            </w:r>
          </w:p>
          <w:p w:rsidR="00147275" w:rsidRPr="00360B7C" w:rsidRDefault="00147275" w:rsidP="00657ADF">
            <w:pPr>
              <w:numPr>
                <w:ilvl w:val="1"/>
                <w:numId w:val="146"/>
              </w:numPr>
              <w:rPr>
                <w:bCs/>
              </w:rPr>
            </w:pPr>
            <w:r w:rsidRPr="00360B7C">
              <w:rPr>
                <w:bCs/>
              </w:rPr>
              <w:t>int msgctl(int msqid, int cmd, struct msqid_ds *buf);</w:t>
            </w:r>
          </w:p>
          <w:p w:rsidR="00147275" w:rsidRPr="00360B7C" w:rsidRDefault="00147275" w:rsidP="00657ADF">
            <w:pPr>
              <w:numPr>
                <w:ilvl w:val="0"/>
                <w:numId w:val="146"/>
              </w:numPr>
              <w:rPr>
                <w:bCs/>
              </w:rPr>
            </w:pPr>
            <w:r w:rsidRPr="00360B7C">
              <w:rPr>
                <w:rFonts w:hint="eastAsia"/>
                <w:bCs/>
              </w:rPr>
              <w:t>参数</w:t>
            </w:r>
          </w:p>
          <w:p w:rsidR="00147275" w:rsidRPr="00360B7C" w:rsidRDefault="00147275" w:rsidP="00657ADF">
            <w:pPr>
              <w:numPr>
                <w:ilvl w:val="1"/>
                <w:numId w:val="146"/>
              </w:numPr>
              <w:rPr>
                <w:bCs/>
              </w:rPr>
            </w:pPr>
            <w:r w:rsidRPr="00360B7C">
              <w:rPr>
                <w:bCs/>
              </w:rPr>
              <w:t xml:space="preserve">msqid: </w:t>
            </w:r>
            <w:r w:rsidRPr="00360B7C">
              <w:rPr>
                <w:rFonts w:hint="eastAsia"/>
                <w:bCs/>
              </w:rPr>
              <w:t>由</w:t>
            </w:r>
            <w:r w:rsidRPr="00360B7C">
              <w:rPr>
                <w:bCs/>
              </w:rPr>
              <w:t>msgget</w:t>
            </w:r>
            <w:r w:rsidRPr="00360B7C">
              <w:rPr>
                <w:rFonts w:hint="eastAsia"/>
                <w:bCs/>
              </w:rPr>
              <w:t>函数返回的消息队列标识码</w:t>
            </w:r>
          </w:p>
          <w:p w:rsidR="00147275" w:rsidRPr="00360B7C" w:rsidRDefault="00147275" w:rsidP="00657ADF">
            <w:pPr>
              <w:numPr>
                <w:ilvl w:val="1"/>
                <w:numId w:val="146"/>
              </w:numPr>
              <w:rPr>
                <w:bCs/>
              </w:rPr>
            </w:pPr>
            <w:r w:rsidRPr="00360B7C">
              <w:rPr>
                <w:bCs/>
              </w:rPr>
              <w:t>cmd:</w:t>
            </w:r>
            <w:r w:rsidRPr="00360B7C">
              <w:rPr>
                <w:rFonts w:hint="eastAsia"/>
                <w:bCs/>
              </w:rPr>
              <w:t>是将要采取的动作</w:t>
            </w:r>
            <w:r w:rsidRPr="00360B7C">
              <w:rPr>
                <w:bCs/>
              </w:rPr>
              <w:t>,</w:t>
            </w:r>
            <w:r w:rsidRPr="00360B7C">
              <w:rPr>
                <w:rFonts w:hint="eastAsia"/>
                <w:bCs/>
              </w:rPr>
              <w:t>（有三个可取值）</w:t>
            </w:r>
          </w:p>
          <w:p w:rsidR="00147275" w:rsidRDefault="00147275" w:rsidP="00657ADF">
            <w:pPr>
              <w:numPr>
                <w:ilvl w:val="0"/>
                <w:numId w:val="146"/>
              </w:numPr>
              <w:rPr>
                <w:bCs/>
              </w:rPr>
            </w:pPr>
            <w:r w:rsidRPr="00360B7C">
              <w:rPr>
                <w:rFonts w:hint="eastAsia"/>
                <w:bCs/>
              </w:rPr>
              <w:t>返回值：成功返回</w:t>
            </w:r>
            <w:r w:rsidRPr="00360B7C">
              <w:rPr>
                <w:bCs/>
              </w:rPr>
              <w:t>0</w:t>
            </w:r>
            <w:r w:rsidRPr="00360B7C">
              <w:rPr>
                <w:rFonts w:hint="eastAsia"/>
                <w:bCs/>
              </w:rPr>
              <w:t>，失败返回</w:t>
            </w:r>
            <w:r w:rsidRPr="00360B7C">
              <w:rPr>
                <w:rFonts w:hint="eastAsia"/>
                <w:bCs/>
              </w:rPr>
              <w:t>-1</w:t>
            </w:r>
          </w:p>
          <w:p w:rsidR="00147275" w:rsidRPr="00360B7C" w:rsidRDefault="00147275" w:rsidP="00147275">
            <w:pPr>
              <w:ind w:left="360"/>
              <w:rPr>
                <w:bCs/>
              </w:rPr>
            </w:pPr>
          </w:p>
          <w:p w:rsidR="00147275" w:rsidRPr="00A728D6" w:rsidRDefault="00147275" w:rsidP="00147275">
            <w:pPr>
              <w:rPr>
                <w:b/>
                <w:bCs/>
              </w:rPr>
            </w:pPr>
            <w:r w:rsidRPr="00A728D6">
              <w:rPr>
                <w:b/>
                <w:bCs/>
              </w:rPr>
              <w:t>cmd:</w:t>
            </w:r>
            <w:r w:rsidRPr="00A728D6">
              <w:rPr>
                <w:rFonts w:hint="eastAsia"/>
                <w:b/>
                <w:bCs/>
              </w:rPr>
              <w:t>将要采取的动作（有三个可取值），分别如下：</w:t>
            </w:r>
          </w:p>
          <w:p w:rsidR="00147275" w:rsidRPr="00A728D6" w:rsidRDefault="00147275" w:rsidP="00147275">
            <w:pPr>
              <w:rPr>
                <w:b/>
                <w:bCs/>
              </w:rPr>
            </w:pPr>
          </w:p>
          <w:p w:rsidR="00147275" w:rsidRPr="007D3B05" w:rsidRDefault="00147275" w:rsidP="00147275">
            <w:pPr>
              <w:rPr>
                <w:b/>
                <w:bCs/>
              </w:rPr>
            </w:pPr>
            <w:r>
              <w:object w:dxaOrig="9967" w:dyaOrig="3346">
                <v:shape id="_x0000_i1057" type="#_x0000_t75" style="width:427.6pt;height:143.35pt" o:ole="">
                  <v:imagedata r:id="rId226" o:title=""/>
                </v:shape>
                <o:OLEObject Type="Embed" ProgID="PBrush" ShapeID="_x0000_i1057" DrawAspect="Content" ObjectID="_1533063476" r:id="rId228"/>
              </w:object>
            </w:r>
          </w:p>
        </w:tc>
      </w:tr>
    </w:tbl>
    <w:p w:rsidR="00147275" w:rsidRDefault="00147275" w:rsidP="00147275"/>
    <w:p w:rsidR="00147275" w:rsidRDefault="00147275" w:rsidP="00F00FE7">
      <w:pPr>
        <w:pStyle w:val="3"/>
      </w:pPr>
      <w:r>
        <w:rPr>
          <w:rFonts w:hint="eastAsia"/>
        </w:rPr>
        <w:lastRenderedPageBreak/>
        <w:t>消息队列的发送和接受</w:t>
      </w:r>
    </w:p>
    <w:tbl>
      <w:tblPr>
        <w:tblStyle w:val="a5"/>
        <w:tblW w:w="0" w:type="auto"/>
        <w:tblLook w:val="04A0" w:firstRow="1" w:lastRow="0" w:firstColumn="1" w:lastColumn="0" w:noHBand="0" w:noVBand="1"/>
      </w:tblPr>
      <w:tblGrid>
        <w:gridCol w:w="8522"/>
      </w:tblGrid>
      <w:tr w:rsidR="00147275" w:rsidTr="00147275">
        <w:tc>
          <w:tcPr>
            <w:tcW w:w="8522" w:type="dxa"/>
          </w:tcPr>
          <w:p w:rsidR="00147275" w:rsidRDefault="00147275" w:rsidP="00147275">
            <w:pPr>
              <w:rPr>
                <w:b/>
                <w:bCs/>
              </w:rPr>
            </w:pPr>
            <w:r w:rsidRPr="00164728">
              <w:rPr>
                <w:b/>
                <w:bCs/>
              </w:rPr>
              <w:t>msgsnd</w:t>
            </w:r>
            <w:r w:rsidRPr="00164728">
              <w:rPr>
                <w:rFonts w:hint="eastAsia"/>
                <w:b/>
                <w:bCs/>
              </w:rPr>
              <w:t>函数</w:t>
            </w:r>
          </w:p>
          <w:p w:rsidR="00147275" w:rsidRPr="00164728" w:rsidRDefault="00147275" w:rsidP="00657ADF">
            <w:pPr>
              <w:numPr>
                <w:ilvl w:val="0"/>
                <w:numId w:val="147"/>
              </w:numPr>
              <w:rPr>
                <w:bCs/>
              </w:rPr>
            </w:pPr>
            <w:r w:rsidRPr="00164728">
              <w:rPr>
                <w:rFonts w:hint="eastAsia"/>
                <w:bCs/>
              </w:rPr>
              <w:t>功能：把一条消息添加到消息队列中</w:t>
            </w:r>
          </w:p>
          <w:p w:rsidR="00147275" w:rsidRPr="00164728" w:rsidRDefault="00147275" w:rsidP="00657ADF">
            <w:pPr>
              <w:numPr>
                <w:ilvl w:val="0"/>
                <w:numId w:val="147"/>
              </w:numPr>
              <w:rPr>
                <w:bCs/>
              </w:rPr>
            </w:pPr>
            <w:r w:rsidRPr="00164728">
              <w:rPr>
                <w:rFonts w:hint="eastAsia"/>
                <w:bCs/>
              </w:rPr>
              <w:t>原型</w:t>
            </w:r>
          </w:p>
          <w:p w:rsidR="00147275" w:rsidRPr="00164728" w:rsidRDefault="00147275" w:rsidP="00657ADF">
            <w:pPr>
              <w:numPr>
                <w:ilvl w:val="1"/>
                <w:numId w:val="147"/>
              </w:numPr>
              <w:rPr>
                <w:bCs/>
              </w:rPr>
            </w:pPr>
            <w:r w:rsidRPr="00164728">
              <w:rPr>
                <w:bCs/>
              </w:rPr>
              <w:t>int msgsnd(int msqid, const void *msgp, size_t msgsz, int msgflg);</w:t>
            </w:r>
          </w:p>
          <w:p w:rsidR="00147275" w:rsidRPr="00164728" w:rsidRDefault="00147275" w:rsidP="00657ADF">
            <w:pPr>
              <w:numPr>
                <w:ilvl w:val="0"/>
                <w:numId w:val="147"/>
              </w:numPr>
              <w:rPr>
                <w:bCs/>
              </w:rPr>
            </w:pPr>
            <w:r w:rsidRPr="00164728">
              <w:rPr>
                <w:rFonts w:hint="eastAsia"/>
                <w:bCs/>
              </w:rPr>
              <w:t>参数</w:t>
            </w:r>
          </w:p>
          <w:p w:rsidR="00147275" w:rsidRPr="00164728" w:rsidRDefault="00147275" w:rsidP="00657ADF">
            <w:pPr>
              <w:numPr>
                <w:ilvl w:val="1"/>
                <w:numId w:val="147"/>
              </w:numPr>
              <w:rPr>
                <w:bCs/>
              </w:rPr>
            </w:pPr>
            <w:r w:rsidRPr="00164728">
              <w:rPr>
                <w:bCs/>
              </w:rPr>
              <w:t xml:space="preserve">msgid: </w:t>
            </w:r>
            <w:r w:rsidRPr="00164728">
              <w:rPr>
                <w:rFonts w:hint="eastAsia"/>
                <w:bCs/>
              </w:rPr>
              <w:t>由</w:t>
            </w:r>
            <w:r w:rsidRPr="00164728">
              <w:rPr>
                <w:bCs/>
              </w:rPr>
              <w:t>msgget</w:t>
            </w:r>
            <w:r w:rsidRPr="00164728">
              <w:rPr>
                <w:rFonts w:hint="eastAsia"/>
                <w:bCs/>
              </w:rPr>
              <w:t>函数返回的消息队列标识码</w:t>
            </w:r>
          </w:p>
          <w:p w:rsidR="00147275" w:rsidRPr="00164728" w:rsidRDefault="00147275" w:rsidP="00657ADF">
            <w:pPr>
              <w:numPr>
                <w:ilvl w:val="1"/>
                <w:numId w:val="147"/>
              </w:numPr>
              <w:rPr>
                <w:bCs/>
              </w:rPr>
            </w:pPr>
            <w:r w:rsidRPr="00164728">
              <w:rPr>
                <w:bCs/>
              </w:rPr>
              <w:t>msgp:</w:t>
            </w:r>
            <w:r w:rsidRPr="00164728">
              <w:rPr>
                <w:rFonts w:hint="eastAsia"/>
                <w:bCs/>
              </w:rPr>
              <w:t>是一个指针，指针指向准备发送的消息，</w:t>
            </w:r>
          </w:p>
          <w:p w:rsidR="00147275" w:rsidRPr="00164728" w:rsidRDefault="00147275" w:rsidP="00657ADF">
            <w:pPr>
              <w:numPr>
                <w:ilvl w:val="1"/>
                <w:numId w:val="147"/>
              </w:numPr>
              <w:rPr>
                <w:bCs/>
              </w:rPr>
            </w:pPr>
            <w:r w:rsidRPr="00164728">
              <w:rPr>
                <w:bCs/>
              </w:rPr>
              <w:t>msgsz:</w:t>
            </w:r>
            <w:r w:rsidRPr="00164728">
              <w:rPr>
                <w:rFonts w:hint="eastAsia"/>
                <w:bCs/>
              </w:rPr>
              <w:t>是</w:t>
            </w:r>
            <w:r w:rsidRPr="00164728">
              <w:rPr>
                <w:bCs/>
              </w:rPr>
              <w:t>msgp</w:t>
            </w:r>
            <w:r w:rsidRPr="00164728">
              <w:rPr>
                <w:rFonts w:hint="eastAsia"/>
                <w:bCs/>
              </w:rPr>
              <w:t>指向的消息长度，这个长度不含保存消息类型的那个</w:t>
            </w:r>
            <w:r w:rsidRPr="00164728">
              <w:rPr>
                <w:bCs/>
              </w:rPr>
              <w:t>long int</w:t>
            </w:r>
            <w:r w:rsidRPr="00164728">
              <w:rPr>
                <w:rFonts w:hint="eastAsia"/>
                <w:bCs/>
              </w:rPr>
              <w:t>长整型</w:t>
            </w:r>
          </w:p>
          <w:p w:rsidR="00147275" w:rsidRPr="00164728" w:rsidRDefault="00147275" w:rsidP="00657ADF">
            <w:pPr>
              <w:numPr>
                <w:ilvl w:val="1"/>
                <w:numId w:val="147"/>
              </w:numPr>
              <w:rPr>
                <w:bCs/>
              </w:rPr>
            </w:pPr>
            <w:r w:rsidRPr="00164728">
              <w:rPr>
                <w:bCs/>
              </w:rPr>
              <w:t>msgflg:</w:t>
            </w:r>
            <w:r w:rsidRPr="00164728">
              <w:rPr>
                <w:rFonts w:hint="eastAsia"/>
                <w:bCs/>
              </w:rPr>
              <w:t>控制着当前消息队列满或到达系统上限时将要发生的事情</w:t>
            </w:r>
          </w:p>
          <w:p w:rsidR="00147275" w:rsidRPr="00164728" w:rsidRDefault="00147275" w:rsidP="00657ADF">
            <w:pPr>
              <w:numPr>
                <w:ilvl w:val="0"/>
                <w:numId w:val="147"/>
              </w:numPr>
              <w:rPr>
                <w:bCs/>
              </w:rPr>
            </w:pPr>
            <w:r w:rsidRPr="00164728">
              <w:rPr>
                <w:rFonts w:hint="eastAsia"/>
                <w:bCs/>
              </w:rPr>
              <w:t>返回值：成功返回</w:t>
            </w:r>
            <w:r w:rsidRPr="00164728">
              <w:rPr>
                <w:bCs/>
              </w:rPr>
              <w:t>0</w:t>
            </w:r>
            <w:r w:rsidRPr="00164728">
              <w:rPr>
                <w:rFonts w:hint="eastAsia"/>
                <w:bCs/>
              </w:rPr>
              <w:t>；失败返回</w:t>
            </w:r>
            <w:r w:rsidRPr="00164728">
              <w:rPr>
                <w:rFonts w:hint="eastAsia"/>
                <w:bCs/>
              </w:rPr>
              <w:t>-1</w:t>
            </w:r>
          </w:p>
          <w:p w:rsidR="00147275" w:rsidRPr="00164728" w:rsidRDefault="00147275" w:rsidP="00657ADF">
            <w:pPr>
              <w:numPr>
                <w:ilvl w:val="0"/>
                <w:numId w:val="147"/>
              </w:numPr>
              <w:rPr>
                <w:bCs/>
              </w:rPr>
            </w:pPr>
            <w:r w:rsidRPr="00164728">
              <w:rPr>
                <w:bCs/>
              </w:rPr>
              <w:t>msgflg=IPC_NOWAIT</w:t>
            </w:r>
            <w:r w:rsidRPr="00164728">
              <w:rPr>
                <w:bCs/>
              </w:rPr>
              <w:t>表示队列满不等待，返回</w:t>
            </w:r>
            <w:r w:rsidRPr="00164728">
              <w:rPr>
                <w:bCs/>
              </w:rPr>
              <w:t>EAGAIN</w:t>
            </w:r>
            <w:r w:rsidRPr="00164728">
              <w:rPr>
                <w:bCs/>
              </w:rPr>
              <w:t>错误。</w:t>
            </w:r>
          </w:p>
          <w:p w:rsidR="00147275" w:rsidRPr="00164728" w:rsidRDefault="00147275" w:rsidP="00657ADF">
            <w:pPr>
              <w:numPr>
                <w:ilvl w:val="0"/>
                <w:numId w:val="147"/>
              </w:numPr>
              <w:rPr>
                <w:bCs/>
              </w:rPr>
            </w:pPr>
            <w:r w:rsidRPr="00164728">
              <w:rPr>
                <w:rFonts w:hint="eastAsia"/>
                <w:bCs/>
              </w:rPr>
              <w:t>消息结构在两方面受到制约。首先，它必须小于系统规定的上限值；其次，它必须以一个</w:t>
            </w:r>
            <w:r w:rsidRPr="00164728">
              <w:rPr>
                <w:rFonts w:hint="eastAsia"/>
                <w:bCs/>
              </w:rPr>
              <w:t>long int</w:t>
            </w:r>
            <w:r w:rsidRPr="00164728">
              <w:rPr>
                <w:rFonts w:hint="eastAsia"/>
                <w:bCs/>
              </w:rPr>
              <w:t>长整数开始，接收者函数将利用这个长整数确定消息的类型</w:t>
            </w:r>
          </w:p>
          <w:p w:rsidR="00147275" w:rsidRPr="00164728" w:rsidRDefault="00147275" w:rsidP="00657ADF">
            <w:pPr>
              <w:numPr>
                <w:ilvl w:val="0"/>
                <w:numId w:val="147"/>
              </w:numPr>
              <w:rPr>
                <w:bCs/>
              </w:rPr>
            </w:pPr>
            <w:r w:rsidRPr="00164728">
              <w:rPr>
                <w:rFonts w:hint="eastAsia"/>
                <w:bCs/>
              </w:rPr>
              <w:t>消息结构参考形式如下：</w:t>
            </w:r>
          </w:p>
          <w:p w:rsidR="00147275" w:rsidRPr="00164728" w:rsidRDefault="00147275" w:rsidP="00147275">
            <w:pPr>
              <w:rPr>
                <w:bCs/>
              </w:rPr>
            </w:pPr>
            <w:r w:rsidRPr="00164728">
              <w:rPr>
                <w:bCs/>
              </w:rPr>
              <w:tab/>
              <w:t>struct msgbuf {</w:t>
            </w:r>
          </w:p>
          <w:p w:rsidR="00147275" w:rsidRPr="00164728" w:rsidRDefault="00147275" w:rsidP="00147275">
            <w:pPr>
              <w:rPr>
                <w:bCs/>
              </w:rPr>
            </w:pPr>
            <w:r w:rsidRPr="00164728">
              <w:rPr>
                <w:bCs/>
              </w:rPr>
              <w:tab/>
            </w:r>
            <w:r w:rsidRPr="00164728">
              <w:rPr>
                <w:bCs/>
              </w:rPr>
              <w:tab/>
              <w:t>long  mtype;</w:t>
            </w:r>
          </w:p>
          <w:p w:rsidR="00147275" w:rsidRPr="00164728" w:rsidRDefault="00147275" w:rsidP="00147275">
            <w:pPr>
              <w:rPr>
                <w:bCs/>
              </w:rPr>
            </w:pPr>
            <w:r>
              <w:rPr>
                <w:bCs/>
              </w:rPr>
              <w:tab/>
            </w:r>
            <w:r>
              <w:rPr>
                <w:bCs/>
              </w:rPr>
              <w:tab/>
              <w:t>char mtext[</w:t>
            </w:r>
            <w:r>
              <w:rPr>
                <w:rFonts w:hint="eastAsia"/>
                <w:bCs/>
              </w:rPr>
              <w:t>100</w:t>
            </w:r>
            <w:r w:rsidRPr="00164728">
              <w:rPr>
                <w:bCs/>
              </w:rPr>
              <w:t>];</w:t>
            </w:r>
          </w:p>
          <w:p w:rsidR="00147275" w:rsidRDefault="00147275" w:rsidP="00147275">
            <w:pPr>
              <w:rPr>
                <w:bCs/>
              </w:rPr>
            </w:pPr>
            <w:r w:rsidRPr="00164728">
              <w:rPr>
                <w:bCs/>
              </w:rPr>
              <w:tab/>
              <w:t>}</w:t>
            </w:r>
          </w:p>
          <w:p w:rsidR="00147275" w:rsidRPr="00164728" w:rsidRDefault="00147275" w:rsidP="00147275">
            <w:pPr>
              <w:rPr>
                <w:bCs/>
              </w:rPr>
            </w:pPr>
          </w:p>
        </w:tc>
      </w:tr>
      <w:tr w:rsidR="00147275" w:rsidTr="00147275">
        <w:tc>
          <w:tcPr>
            <w:tcW w:w="8522" w:type="dxa"/>
          </w:tcPr>
          <w:p w:rsidR="00147275" w:rsidRDefault="00147275" w:rsidP="00147275">
            <w:r w:rsidRPr="00655841">
              <w:rPr>
                <w:b/>
                <w:bCs/>
              </w:rPr>
              <w:t>msgrcv</w:t>
            </w:r>
            <w:r w:rsidRPr="00655841">
              <w:rPr>
                <w:rFonts w:hint="eastAsia"/>
                <w:b/>
                <w:bCs/>
              </w:rPr>
              <w:t>函数</w:t>
            </w:r>
          </w:p>
          <w:p w:rsidR="00147275" w:rsidRPr="00655841" w:rsidRDefault="00147275" w:rsidP="00657ADF">
            <w:pPr>
              <w:numPr>
                <w:ilvl w:val="0"/>
                <w:numId w:val="148"/>
              </w:numPr>
            </w:pPr>
            <w:r w:rsidRPr="00655841">
              <w:rPr>
                <w:rFonts w:hint="eastAsia"/>
              </w:rPr>
              <w:t>功能：是从一个消息队列接收消息</w:t>
            </w:r>
          </w:p>
          <w:p w:rsidR="00147275" w:rsidRPr="00655841" w:rsidRDefault="00147275" w:rsidP="00657ADF">
            <w:pPr>
              <w:numPr>
                <w:ilvl w:val="0"/>
                <w:numId w:val="148"/>
              </w:numPr>
            </w:pPr>
            <w:r w:rsidRPr="00655841">
              <w:rPr>
                <w:rFonts w:hint="eastAsia"/>
              </w:rPr>
              <w:t>原型</w:t>
            </w:r>
          </w:p>
          <w:p w:rsidR="00147275" w:rsidRPr="00655841" w:rsidRDefault="00147275" w:rsidP="00657ADF">
            <w:pPr>
              <w:numPr>
                <w:ilvl w:val="1"/>
                <w:numId w:val="148"/>
              </w:numPr>
            </w:pPr>
            <w:r w:rsidRPr="00655841">
              <w:t>ssize_t msgrcv(int msqid, void *msgp, size_t msgsz, long msgtyp, int msgflg);</w:t>
            </w:r>
          </w:p>
          <w:p w:rsidR="00147275" w:rsidRPr="00655841" w:rsidRDefault="00147275" w:rsidP="00657ADF">
            <w:pPr>
              <w:numPr>
                <w:ilvl w:val="0"/>
                <w:numId w:val="148"/>
              </w:numPr>
            </w:pPr>
            <w:r w:rsidRPr="00655841">
              <w:rPr>
                <w:rFonts w:hint="eastAsia"/>
              </w:rPr>
              <w:t>参数</w:t>
            </w:r>
          </w:p>
          <w:p w:rsidR="00147275" w:rsidRPr="00655841" w:rsidRDefault="00147275" w:rsidP="00657ADF">
            <w:pPr>
              <w:numPr>
                <w:ilvl w:val="1"/>
                <w:numId w:val="148"/>
              </w:numPr>
            </w:pPr>
            <w:r w:rsidRPr="00655841">
              <w:t xml:space="preserve">msgid: </w:t>
            </w:r>
            <w:r w:rsidRPr="00655841">
              <w:rPr>
                <w:rFonts w:hint="eastAsia"/>
              </w:rPr>
              <w:t>由</w:t>
            </w:r>
            <w:r w:rsidRPr="00655841">
              <w:rPr>
                <w:rFonts w:hint="eastAsia"/>
              </w:rPr>
              <w:t>msgget</w:t>
            </w:r>
            <w:r w:rsidRPr="00655841">
              <w:rPr>
                <w:rFonts w:hint="eastAsia"/>
              </w:rPr>
              <w:t>函数返回的消息队列标识码</w:t>
            </w:r>
          </w:p>
          <w:p w:rsidR="00147275" w:rsidRPr="00655841" w:rsidRDefault="00147275" w:rsidP="00657ADF">
            <w:pPr>
              <w:numPr>
                <w:ilvl w:val="1"/>
                <w:numId w:val="148"/>
              </w:numPr>
            </w:pPr>
            <w:r w:rsidRPr="00655841">
              <w:t>msgp:</w:t>
            </w:r>
            <w:r w:rsidRPr="00655841">
              <w:t>是一个指针，指针指向准备接收的消息</w:t>
            </w:r>
            <w:r w:rsidRPr="00655841">
              <w:rPr>
                <w:rFonts w:hint="eastAsia"/>
              </w:rPr>
              <w:t>，</w:t>
            </w:r>
          </w:p>
          <w:p w:rsidR="00147275" w:rsidRPr="00655841" w:rsidRDefault="00147275" w:rsidP="00657ADF">
            <w:pPr>
              <w:numPr>
                <w:ilvl w:val="1"/>
                <w:numId w:val="148"/>
              </w:numPr>
            </w:pPr>
            <w:r w:rsidRPr="00655841">
              <w:t>msgsz:</w:t>
            </w:r>
            <w:r w:rsidRPr="00655841">
              <w:t>是</w:t>
            </w:r>
            <w:r w:rsidRPr="00655841">
              <w:t>msgp</w:t>
            </w:r>
            <w:r w:rsidRPr="00655841">
              <w:t>指向的消息长度</w:t>
            </w:r>
            <w:r w:rsidRPr="00655841">
              <w:rPr>
                <w:rFonts w:hint="eastAsia"/>
              </w:rPr>
              <w:t>，这个长度不含保存消息类型的那个</w:t>
            </w:r>
            <w:r w:rsidRPr="00655841">
              <w:t>long int</w:t>
            </w:r>
            <w:r w:rsidRPr="00655841">
              <w:rPr>
                <w:rFonts w:hint="eastAsia"/>
              </w:rPr>
              <w:t>长整型</w:t>
            </w:r>
          </w:p>
          <w:p w:rsidR="00147275" w:rsidRPr="00655841" w:rsidRDefault="00147275" w:rsidP="00657ADF">
            <w:pPr>
              <w:numPr>
                <w:ilvl w:val="1"/>
                <w:numId w:val="148"/>
              </w:numPr>
            </w:pPr>
            <w:r w:rsidRPr="00655841">
              <w:t>msgtype:</w:t>
            </w:r>
            <w:r w:rsidRPr="00655841">
              <w:t>它可以实现接收优先级的简单形式</w:t>
            </w:r>
          </w:p>
          <w:p w:rsidR="00147275" w:rsidRPr="00655841" w:rsidRDefault="00147275" w:rsidP="00657ADF">
            <w:pPr>
              <w:numPr>
                <w:ilvl w:val="1"/>
                <w:numId w:val="148"/>
              </w:numPr>
            </w:pPr>
            <w:r w:rsidRPr="00655841">
              <w:t>msgflg:</w:t>
            </w:r>
            <w:r w:rsidRPr="00655841">
              <w:t>控制着队列中没有相应类型的消息可供接收时将要发生的事</w:t>
            </w:r>
          </w:p>
          <w:p w:rsidR="00147275" w:rsidRPr="00655841" w:rsidRDefault="00147275" w:rsidP="00657ADF">
            <w:pPr>
              <w:numPr>
                <w:ilvl w:val="0"/>
                <w:numId w:val="148"/>
              </w:numPr>
            </w:pPr>
            <w:r w:rsidRPr="00655841">
              <w:rPr>
                <w:rFonts w:hint="eastAsia"/>
              </w:rPr>
              <w:t>返回值：成功返回实际放到接收缓冲区里去的字符个数，失败返回</w:t>
            </w:r>
            <w:r w:rsidRPr="00655841">
              <w:t>-1</w:t>
            </w:r>
          </w:p>
          <w:p w:rsidR="00147275" w:rsidRDefault="00147275" w:rsidP="00147275"/>
        </w:tc>
      </w:tr>
      <w:tr w:rsidR="00147275" w:rsidTr="00147275">
        <w:tc>
          <w:tcPr>
            <w:tcW w:w="8522" w:type="dxa"/>
          </w:tcPr>
          <w:p w:rsidR="00147275" w:rsidRPr="00655841" w:rsidRDefault="00147275" w:rsidP="00657ADF">
            <w:pPr>
              <w:numPr>
                <w:ilvl w:val="0"/>
                <w:numId w:val="149"/>
              </w:numPr>
            </w:pPr>
            <w:r w:rsidRPr="00655841">
              <w:t>msgtype=0</w:t>
            </w:r>
            <w:r w:rsidRPr="00655841">
              <w:rPr>
                <w:rFonts w:hint="eastAsia"/>
              </w:rPr>
              <w:t>返回队列第一条信息</w:t>
            </w:r>
          </w:p>
          <w:p w:rsidR="00147275" w:rsidRPr="00655841" w:rsidRDefault="00147275" w:rsidP="00657ADF">
            <w:pPr>
              <w:numPr>
                <w:ilvl w:val="0"/>
                <w:numId w:val="149"/>
              </w:numPr>
            </w:pPr>
            <w:r w:rsidRPr="00655841">
              <w:t>msgtype&gt;0</w:t>
            </w:r>
            <w:r w:rsidRPr="00655841">
              <w:rPr>
                <w:rFonts w:hint="eastAsia"/>
              </w:rPr>
              <w:t>返回队列第一条类型等于</w:t>
            </w:r>
            <w:r w:rsidRPr="00655841">
              <w:t>msgtype</w:t>
            </w:r>
            <w:r w:rsidRPr="00655841">
              <w:rPr>
                <w:rFonts w:hint="eastAsia"/>
              </w:rPr>
              <w:t xml:space="preserve">的消息　</w:t>
            </w:r>
          </w:p>
          <w:p w:rsidR="00147275" w:rsidRDefault="00147275" w:rsidP="00657ADF">
            <w:pPr>
              <w:numPr>
                <w:ilvl w:val="0"/>
                <w:numId w:val="149"/>
              </w:numPr>
            </w:pPr>
            <w:r w:rsidRPr="00655841">
              <w:t>msgtype&lt;0</w:t>
            </w:r>
            <w:r w:rsidRPr="00655841">
              <w:rPr>
                <w:rFonts w:hint="eastAsia"/>
              </w:rPr>
              <w:t>返回队列第一条类型小于等于</w:t>
            </w:r>
            <w:r w:rsidRPr="00655841">
              <w:t>msgtype</w:t>
            </w:r>
            <w:r w:rsidRPr="00655841">
              <w:rPr>
                <w:rFonts w:hint="eastAsia"/>
              </w:rPr>
              <w:t>绝对值的消息，并且是满足条件的消息类型最小的消息</w:t>
            </w:r>
          </w:p>
          <w:p w:rsidR="00147275" w:rsidRPr="00655841" w:rsidRDefault="00147275" w:rsidP="00657ADF">
            <w:pPr>
              <w:numPr>
                <w:ilvl w:val="0"/>
                <w:numId w:val="149"/>
              </w:numPr>
            </w:pPr>
          </w:p>
          <w:p w:rsidR="00147275" w:rsidRPr="00655841" w:rsidRDefault="00147275" w:rsidP="00657ADF">
            <w:pPr>
              <w:numPr>
                <w:ilvl w:val="0"/>
                <w:numId w:val="149"/>
              </w:numPr>
            </w:pPr>
            <w:r w:rsidRPr="00655841">
              <w:t>msgflg=IPC_NOWAIT</w:t>
            </w:r>
            <w:r w:rsidRPr="00655841">
              <w:rPr>
                <w:rFonts w:hint="eastAsia"/>
              </w:rPr>
              <w:t>，队列没有可读消息不等待，返回</w:t>
            </w:r>
            <w:r w:rsidRPr="00655841">
              <w:t>ENOMSG</w:t>
            </w:r>
            <w:r w:rsidRPr="00655841">
              <w:rPr>
                <w:rFonts w:hint="eastAsia"/>
              </w:rPr>
              <w:t>错误。</w:t>
            </w:r>
          </w:p>
          <w:p w:rsidR="00147275" w:rsidRPr="00655841" w:rsidRDefault="00147275" w:rsidP="00657ADF">
            <w:pPr>
              <w:numPr>
                <w:ilvl w:val="0"/>
                <w:numId w:val="149"/>
              </w:numPr>
            </w:pPr>
            <w:r w:rsidRPr="00655841">
              <w:t>msgflg=MSG_NOERROR</w:t>
            </w:r>
            <w:r w:rsidRPr="00655841">
              <w:rPr>
                <w:rFonts w:hint="eastAsia"/>
              </w:rPr>
              <w:t>，消息大小超过</w:t>
            </w:r>
            <w:r w:rsidRPr="00655841">
              <w:t>msgsz</w:t>
            </w:r>
            <w:r w:rsidRPr="00655841">
              <w:rPr>
                <w:rFonts w:hint="eastAsia"/>
              </w:rPr>
              <w:t>时被截断</w:t>
            </w:r>
            <w:r>
              <w:rPr>
                <w:rFonts w:hint="eastAsia"/>
              </w:rPr>
              <w:t xml:space="preserve"> </w:t>
            </w:r>
          </w:p>
          <w:p w:rsidR="00147275" w:rsidRPr="00655841" w:rsidRDefault="00147275" w:rsidP="00657ADF">
            <w:pPr>
              <w:numPr>
                <w:ilvl w:val="0"/>
                <w:numId w:val="149"/>
              </w:numPr>
            </w:pPr>
            <w:r w:rsidRPr="00655841">
              <w:t>msgtype&gt;0</w:t>
            </w:r>
            <w:r w:rsidRPr="00655841">
              <w:rPr>
                <w:rFonts w:hint="eastAsia"/>
              </w:rPr>
              <w:t>且</w:t>
            </w:r>
            <w:r w:rsidRPr="00655841">
              <w:t>msgflg=MSG_EXCEPT</w:t>
            </w:r>
            <w:r w:rsidRPr="00655841">
              <w:rPr>
                <w:rFonts w:hint="eastAsia"/>
              </w:rPr>
              <w:t>，接收类型不等于</w:t>
            </w:r>
            <w:r w:rsidRPr="00655841">
              <w:t>msgtype</w:t>
            </w:r>
            <w:r w:rsidRPr="00655841">
              <w:rPr>
                <w:rFonts w:hint="eastAsia"/>
              </w:rPr>
              <w:t>的第一条消息。</w:t>
            </w:r>
          </w:p>
          <w:p w:rsidR="00147275" w:rsidRDefault="00147275" w:rsidP="00147275"/>
        </w:tc>
      </w:tr>
      <w:tr w:rsidR="00147275" w:rsidTr="00147275">
        <w:tc>
          <w:tcPr>
            <w:tcW w:w="8522" w:type="dxa"/>
          </w:tcPr>
          <w:p w:rsidR="00147275" w:rsidRPr="00655841" w:rsidRDefault="00147275" w:rsidP="00147275"/>
        </w:tc>
      </w:tr>
    </w:tbl>
    <w:p w:rsidR="00147275" w:rsidRDefault="00147275" w:rsidP="00147275"/>
    <w:p w:rsidR="00147275" w:rsidRDefault="00147275" w:rsidP="00F00FE7">
      <w:pPr>
        <w:pStyle w:val="2"/>
      </w:pPr>
      <w:r>
        <w:rPr>
          <w:rFonts w:hint="eastAsia"/>
        </w:rPr>
        <w:t>3</w:t>
      </w:r>
      <w:r>
        <w:rPr>
          <w:rFonts w:hint="eastAsia"/>
        </w:rPr>
        <w:t>消息队列综合</w:t>
      </w:r>
      <w:r>
        <w:rPr>
          <w:rFonts w:hint="eastAsia"/>
        </w:rPr>
        <w:t>api</w:t>
      </w:r>
      <w:r>
        <w:rPr>
          <w:rFonts w:hint="eastAsia"/>
        </w:rPr>
        <w:t>使用</w:t>
      </w:r>
    </w:p>
    <w:tbl>
      <w:tblPr>
        <w:tblStyle w:val="a5"/>
        <w:tblW w:w="0" w:type="auto"/>
        <w:tblLook w:val="04A0" w:firstRow="1" w:lastRow="0" w:firstColumn="1" w:lastColumn="0" w:noHBand="0" w:noVBand="1"/>
      </w:tblPr>
      <w:tblGrid>
        <w:gridCol w:w="8522"/>
      </w:tblGrid>
      <w:tr w:rsidR="00147275" w:rsidTr="00147275">
        <w:tc>
          <w:tcPr>
            <w:tcW w:w="8522" w:type="dxa"/>
          </w:tcPr>
          <w:p w:rsidR="00147275" w:rsidRDefault="00147275" w:rsidP="00147275">
            <w:r>
              <w:rPr>
                <w:rFonts w:hint="eastAsia"/>
              </w:rPr>
              <w:t>同一个进程，使用消息队列</w:t>
            </w:r>
          </w:p>
        </w:tc>
      </w:tr>
      <w:tr w:rsidR="00147275" w:rsidTr="00147275">
        <w:tc>
          <w:tcPr>
            <w:tcW w:w="8522" w:type="dxa"/>
          </w:tcPr>
          <w:p w:rsidR="00147275" w:rsidRDefault="00147275" w:rsidP="00147275">
            <w:r>
              <w:t>struct msg_buf</w:t>
            </w:r>
          </w:p>
          <w:p w:rsidR="00147275" w:rsidRDefault="00147275" w:rsidP="00147275">
            <w:r>
              <w:t>{</w:t>
            </w:r>
          </w:p>
          <w:p w:rsidR="00147275" w:rsidRDefault="00147275" w:rsidP="00147275">
            <w:r>
              <w:t xml:space="preserve">    long mtype;</w:t>
            </w:r>
          </w:p>
          <w:p w:rsidR="00147275" w:rsidRDefault="00147275" w:rsidP="00147275">
            <w:r>
              <w:t xml:space="preserve">    char data[255];</w:t>
            </w:r>
          </w:p>
          <w:p w:rsidR="00147275" w:rsidRDefault="00147275" w:rsidP="00147275">
            <w:r>
              <w:t>};</w:t>
            </w:r>
          </w:p>
          <w:p w:rsidR="00147275" w:rsidRDefault="00147275" w:rsidP="00147275">
            <w:r>
              <w:t xml:space="preserve"> </w:t>
            </w:r>
          </w:p>
          <w:p w:rsidR="00147275" w:rsidRDefault="00147275" w:rsidP="00147275">
            <w:r>
              <w:rPr>
                <w:rFonts w:hint="eastAsia"/>
              </w:rPr>
              <w:t xml:space="preserve">/* </w:t>
            </w:r>
            <w:r>
              <w:rPr>
                <w:rFonts w:hint="eastAsia"/>
              </w:rPr>
              <w:t>注意</w:t>
            </w:r>
            <w:r>
              <w:rPr>
                <w:rFonts w:hint="eastAsia"/>
              </w:rPr>
              <w:t xml:space="preserve">long </w:t>
            </w:r>
            <w:r>
              <w:rPr>
                <w:rFonts w:hint="eastAsia"/>
              </w:rPr>
              <w:t>和</w:t>
            </w:r>
            <w:r>
              <w:rPr>
                <w:rFonts w:hint="eastAsia"/>
              </w:rPr>
              <w:t xml:space="preserve"> int </w:t>
            </w:r>
            <w:r>
              <w:rPr>
                <w:rFonts w:hint="eastAsia"/>
              </w:rPr>
              <w:t>在</w:t>
            </w:r>
            <w:r>
              <w:rPr>
                <w:rFonts w:hint="eastAsia"/>
              </w:rPr>
              <w:t xml:space="preserve">32bit </w:t>
            </w:r>
            <w:r>
              <w:rPr>
                <w:rFonts w:hint="eastAsia"/>
              </w:rPr>
              <w:t>和</w:t>
            </w:r>
            <w:r>
              <w:rPr>
                <w:rFonts w:hint="eastAsia"/>
              </w:rPr>
              <w:t xml:space="preserve"> 64bit</w:t>
            </w:r>
            <w:r>
              <w:rPr>
                <w:rFonts w:hint="eastAsia"/>
              </w:rPr>
              <w:t>系统之下是不一样的</w:t>
            </w:r>
          </w:p>
          <w:p w:rsidR="00147275" w:rsidRDefault="00147275" w:rsidP="00147275">
            <w:r>
              <w:t>struct msg_buf</w:t>
            </w:r>
          </w:p>
          <w:p w:rsidR="00147275" w:rsidRDefault="00147275" w:rsidP="00147275">
            <w:r>
              <w:t>{</w:t>
            </w:r>
          </w:p>
          <w:p w:rsidR="00147275" w:rsidRDefault="00147275" w:rsidP="00147275">
            <w:r>
              <w:t xml:space="preserve">    long mtype;</w:t>
            </w:r>
          </w:p>
          <w:p w:rsidR="00147275" w:rsidRDefault="00147275" w:rsidP="00147275">
            <w:r>
              <w:t xml:space="preserve">    char data[255];</w:t>
            </w:r>
          </w:p>
          <w:p w:rsidR="00147275" w:rsidRDefault="00147275" w:rsidP="00147275">
            <w:r>
              <w:t>};</w:t>
            </w:r>
          </w:p>
          <w:p w:rsidR="00147275" w:rsidRDefault="00147275" w:rsidP="00147275">
            <w:r>
              <w:t>*/</w:t>
            </w:r>
          </w:p>
          <w:p w:rsidR="00147275" w:rsidRDefault="00147275" w:rsidP="00147275">
            <w:r>
              <w:t xml:space="preserve"> </w:t>
            </w:r>
          </w:p>
          <w:p w:rsidR="00147275" w:rsidRDefault="00147275" w:rsidP="00147275">
            <w:r>
              <w:t>int main()</w:t>
            </w:r>
          </w:p>
          <w:p w:rsidR="00147275" w:rsidRDefault="00147275" w:rsidP="00147275">
            <w:r>
              <w:t>{</w:t>
            </w:r>
          </w:p>
          <w:p w:rsidR="00147275" w:rsidRDefault="00147275" w:rsidP="00147275">
            <w:r>
              <w:t xml:space="preserve">    key_t key;</w:t>
            </w:r>
          </w:p>
          <w:p w:rsidR="00147275" w:rsidRDefault="00147275" w:rsidP="00147275">
            <w:r>
              <w:t xml:space="preserve">    int msgid;</w:t>
            </w:r>
          </w:p>
          <w:p w:rsidR="00147275" w:rsidRDefault="00147275" w:rsidP="00147275">
            <w:r>
              <w:t xml:space="preserve">    int ret;</w:t>
            </w:r>
          </w:p>
          <w:p w:rsidR="00147275" w:rsidRDefault="00147275" w:rsidP="00147275">
            <w:r>
              <w:t xml:space="preserve">    struct msg_buf msgbuf;</w:t>
            </w:r>
          </w:p>
          <w:p w:rsidR="00147275" w:rsidRDefault="00147275" w:rsidP="00147275">
            <w:r>
              <w:t xml:space="preserve">    int msgtype =  getpid();</w:t>
            </w:r>
          </w:p>
          <w:p w:rsidR="00147275" w:rsidRDefault="00147275" w:rsidP="00147275"/>
          <w:p w:rsidR="00147275" w:rsidRDefault="00147275" w:rsidP="00147275">
            <w:r>
              <w:t xml:space="preserve">    key=ftok("./msgfile",'a');</w:t>
            </w:r>
          </w:p>
          <w:p w:rsidR="00147275" w:rsidRDefault="00147275" w:rsidP="00147275">
            <w:r>
              <w:t xml:space="preserve">    printf("key =[%x]\n",key);</w:t>
            </w:r>
          </w:p>
          <w:p w:rsidR="00147275" w:rsidRDefault="00147275" w:rsidP="00147275">
            <w:r>
              <w:t xml:space="preserve">    </w:t>
            </w:r>
          </w:p>
          <w:p w:rsidR="00147275" w:rsidRDefault="00147275" w:rsidP="00147275">
            <w:r>
              <w:t xml:space="preserve">    printf("sizeof(long):%ld, sizeof(int):%d \n", sizeof(long), sizeof(int));</w:t>
            </w:r>
          </w:p>
          <w:p w:rsidR="00147275" w:rsidRDefault="00147275" w:rsidP="00147275">
            <w:r>
              <w:t xml:space="preserve">    </w:t>
            </w:r>
          </w:p>
          <w:p w:rsidR="00147275" w:rsidRDefault="00147275" w:rsidP="00147275">
            <w:r>
              <w:rPr>
                <w:rFonts w:hint="eastAsia"/>
              </w:rPr>
              <w:t xml:space="preserve">    msgid=msgget(key, IPC_CREAT |IPC_EXCL|0666); //</w:t>
            </w:r>
            <w:r>
              <w:rPr>
                <w:rFonts w:hint="eastAsia"/>
              </w:rPr>
              <w:t>通过文件对应</w:t>
            </w:r>
          </w:p>
          <w:p w:rsidR="00147275" w:rsidRDefault="00147275" w:rsidP="00147275"/>
          <w:p w:rsidR="00147275" w:rsidRDefault="00147275" w:rsidP="00147275">
            <w:r>
              <w:t xml:space="preserve">    if(msgid==-1)</w:t>
            </w:r>
          </w:p>
          <w:p w:rsidR="00147275" w:rsidRDefault="00147275" w:rsidP="00147275">
            <w:r>
              <w:t xml:space="preserve">    {</w:t>
            </w:r>
          </w:p>
          <w:p w:rsidR="00147275" w:rsidRDefault="00147275" w:rsidP="00147275">
            <w:r>
              <w:tab/>
            </w:r>
            <w:r>
              <w:tab/>
              <w:t>if (errno == EEXIST)</w:t>
            </w:r>
          </w:p>
          <w:p w:rsidR="00147275" w:rsidRDefault="00147275" w:rsidP="00147275">
            <w:r>
              <w:tab/>
            </w:r>
            <w:r>
              <w:tab/>
              <w:t>{</w:t>
            </w:r>
          </w:p>
          <w:p w:rsidR="00147275" w:rsidRDefault="00147275" w:rsidP="00147275">
            <w:r>
              <w:tab/>
            </w:r>
            <w:r>
              <w:tab/>
            </w:r>
            <w:r>
              <w:tab/>
              <w:t>printf("EEXIST:.....\n");</w:t>
            </w:r>
          </w:p>
          <w:p w:rsidR="00147275" w:rsidRDefault="00147275" w:rsidP="00147275">
            <w:r>
              <w:tab/>
            </w:r>
            <w:r>
              <w:tab/>
            </w:r>
            <w:r>
              <w:tab/>
              <w:t>key=ftok("./msgfile",'a');</w:t>
            </w:r>
          </w:p>
          <w:p w:rsidR="00147275" w:rsidRDefault="00147275" w:rsidP="00147275">
            <w:r>
              <w:rPr>
                <w:rFonts w:hint="eastAsia"/>
              </w:rPr>
              <w:tab/>
            </w:r>
            <w:r>
              <w:rPr>
                <w:rFonts w:hint="eastAsia"/>
              </w:rPr>
              <w:tab/>
            </w:r>
            <w:r>
              <w:rPr>
                <w:rFonts w:hint="eastAsia"/>
              </w:rPr>
              <w:tab/>
              <w:t>msgid=msgget(key, IPC_CREAT|0666); //</w:t>
            </w:r>
            <w:r>
              <w:rPr>
                <w:rFonts w:hint="eastAsia"/>
              </w:rPr>
              <w:t>通过文件对应</w:t>
            </w:r>
          </w:p>
          <w:p w:rsidR="00147275" w:rsidRDefault="00147275" w:rsidP="00147275">
            <w:r>
              <w:lastRenderedPageBreak/>
              <w:tab/>
            </w:r>
            <w:r>
              <w:tab/>
              <w:t>}</w:t>
            </w:r>
          </w:p>
          <w:p w:rsidR="00147275" w:rsidRDefault="00147275" w:rsidP="00147275">
            <w:r>
              <w:tab/>
            </w:r>
            <w:r>
              <w:tab/>
              <w:t>else</w:t>
            </w:r>
          </w:p>
          <w:p w:rsidR="00147275" w:rsidRDefault="00147275" w:rsidP="00147275">
            <w:r>
              <w:tab/>
            </w:r>
            <w:r>
              <w:tab/>
              <w:t>{</w:t>
            </w:r>
          </w:p>
          <w:p w:rsidR="00147275" w:rsidRDefault="00147275" w:rsidP="00147275">
            <w:r>
              <w:tab/>
            </w:r>
            <w:r>
              <w:tab/>
              <w:t xml:space="preserve"> </w:t>
            </w:r>
            <w:r>
              <w:tab/>
              <w:t>printf("create error\n");</w:t>
            </w:r>
          </w:p>
          <w:p w:rsidR="00147275" w:rsidRDefault="00147275" w:rsidP="00147275">
            <w:r>
              <w:tab/>
            </w:r>
            <w:r>
              <w:tab/>
            </w:r>
            <w:r>
              <w:tab/>
              <w:t>perror("msget: \n");</w:t>
            </w:r>
          </w:p>
          <w:p w:rsidR="00147275" w:rsidRDefault="00147275" w:rsidP="00147275">
            <w:r>
              <w:tab/>
            </w:r>
            <w:r>
              <w:tab/>
            </w:r>
            <w:r>
              <w:tab/>
              <w:t>return -1;</w:t>
            </w:r>
          </w:p>
          <w:p w:rsidR="00147275" w:rsidRDefault="00147275" w:rsidP="00147275">
            <w:r>
              <w:tab/>
            </w:r>
            <w:r>
              <w:tab/>
              <w:t>}</w:t>
            </w:r>
          </w:p>
          <w:p w:rsidR="00147275" w:rsidRDefault="00147275" w:rsidP="00147275">
            <w:r>
              <w:tab/>
            </w:r>
            <w:r>
              <w:tab/>
            </w:r>
          </w:p>
          <w:p w:rsidR="00147275" w:rsidRDefault="00147275" w:rsidP="00147275">
            <w:r>
              <w:t xml:space="preserve">    }</w:t>
            </w:r>
          </w:p>
          <w:p w:rsidR="00147275" w:rsidRDefault="00147275" w:rsidP="00147275">
            <w:r>
              <w:t xml:space="preserve">    printf("msgid:%d \n", msgid);</w:t>
            </w:r>
          </w:p>
          <w:p w:rsidR="00147275" w:rsidRDefault="00147275" w:rsidP="00147275"/>
          <w:p w:rsidR="00147275" w:rsidRDefault="00147275" w:rsidP="00147275">
            <w:r>
              <w:t xml:space="preserve">   </w:t>
            </w:r>
            <w:r>
              <w:tab/>
              <w:t>msgbuf.mtype = msgtype; //        getpid();</w:t>
            </w:r>
          </w:p>
          <w:p w:rsidR="00147275" w:rsidRDefault="00147275" w:rsidP="00147275"/>
          <w:p w:rsidR="00147275" w:rsidRDefault="00147275" w:rsidP="00147275">
            <w:r>
              <w:t xml:space="preserve">    printf("getpid(): %d \n", getpid());</w:t>
            </w:r>
          </w:p>
          <w:p w:rsidR="00147275" w:rsidRDefault="00147275" w:rsidP="00147275">
            <w:r>
              <w:t xml:space="preserve">    strcpy(msgbuf.data,"test haha");</w:t>
            </w:r>
          </w:p>
          <w:p w:rsidR="00147275" w:rsidRDefault="00147275" w:rsidP="00147275">
            <w:r>
              <w:t xml:space="preserve">    ret = msgsnd(msgid,&amp;msgbuf, sizeof(msgbuf.data), IPC_NOWAIT);</w:t>
            </w:r>
          </w:p>
          <w:p w:rsidR="00147275" w:rsidRDefault="00147275" w:rsidP="00147275">
            <w:r>
              <w:t xml:space="preserve">    if(ret==-1)</w:t>
            </w:r>
          </w:p>
          <w:p w:rsidR="00147275" w:rsidRDefault="00147275" w:rsidP="00147275">
            <w:r>
              <w:t xml:space="preserve">    {</w:t>
            </w:r>
          </w:p>
          <w:p w:rsidR="00147275" w:rsidRDefault="00147275" w:rsidP="00147275">
            <w:r>
              <w:t xml:space="preserve">            printf("send message err\n");</w:t>
            </w:r>
          </w:p>
          <w:p w:rsidR="00147275" w:rsidRDefault="00147275" w:rsidP="00147275">
            <w:r>
              <w:t xml:space="preserve">            perror("senderr");</w:t>
            </w:r>
          </w:p>
          <w:p w:rsidR="00147275" w:rsidRDefault="00147275" w:rsidP="00147275">
            <w:r>
              <w:t xml:space="preserve">            return -1;</w:t>
            </w:r>
          </w:p>
          <w:p w:rsidR="00147275" w:rsidRDefault="00147275" w:rsidP="00147275">
            <w:r>
              <w:t xml:space="preserve">    }</w:t>
            </w:r>
          </w:p>
          <w:p w:rsidR="00147275" w:rsidRDefault="00147275" w:rsidP="00147275">
            <w:r>
              <w:t xml:space="preserve">    sleep(1);</w:t>
            </w:r>
          </w:p>
          <w:p w:rsidR="00147275" w:rsidRDefault="00147275" w:rsidP="00147275"/>
          <w:p w:rsidR="00147275" w:rsidRDefault="00147275" w:rsidP="00147275">
            <w:r>
              <w:t xml:space="preserve">    memset(&amp;msgbuf,0,sizeof(msgbuf));</w:t>
            </w:r>
          </w:p>
          <w:p w:rsidR="00147275" w:rsidRDefault="00147275" w:rsidP="00147275">
            <w:r>
              <w:t xml:space="preserve">    </w:t>
            </w:r>
          </w:p>
          <w:p w:rsidR="00147275" w:rsidRDefault="00147275" w:rsidP="00147275">
            <w:r>
              <w:t xml:space="preserve">    ret=msgrcv(msgid, &amp;msgbuf, sizeof(msgbuf.data), msgtype, IPC_NOWAIT);</w:t>
            </w:r>
          </w:p>
          <w:p w:rsidR="00147275" w:rsidRDefault="00147275" w:rsidP="00147275">
            <w:r>
              <w:t xml:space="preserve">    if(ret==-1)</w:t>
            </w:r>
          </w:p>
          <w:p w:rsidR="00147275" w:rsidRDefault="00147275" w:rsidP="00147275">
            <w:r>
              <w:t xml:space="preserve">    {</w:t>
            </w:r>
          </w:p>
          <w:p w:rsidR="00147275" w:rsidRDefault="00147275" w:rsidP="00147275">
            <w:r>
              <w:t xml:space="preserve">            printf("recv message err\n");</w:t>
            </w:r>
          </w:p>
          <w:p w:rsidR="00147275" w:rsidRDefault="00147275" w:rsidP="00147275">
            <w:r>
              <w:t xml:space="preserve">            perror("dd");</w:t>
            </w:r>
          </w:p>
          <w:p w:rsidR="00147275" w:rsidRDefault="00147275" w:rsidP="00147275">
            <w:r>
              <w:t xml:space="preserve">            return -1;</w:t>
            </w:r>
          </w:p>
          <w:p w:rsidR="00147275" w:rsidRDefault="00147275" w:rsidP="00147275">
            <w:r>
              <w:t xml:space="preserve">    }</w:t>
            </w:r>
          </w:p>
          <w:p w:rsidR="00147275" w:rsidRDefault="00147275" w:rsidP="00147275">
            <w:r>
              <w:t xml:space="preserve">    printf("recv msg =[%s]\n",msgbuf.data);</w:t>
            </w:r>
          </w:p>
          <w:p w:rsidR="00147275" w:rsidRDefault="00147275" w:rsidP="00147275">
            <w:r>
              <w:t xml:space="preserve"> </w:t>
            </w:r>
          </w:p>
          <w:p w:rsidR="00147275" w:rsidRDefault="00147275" w:rsidP="00147275">
            <w:r>
              <w:t>}</w:t>
            </w:r>
          </w:p>
        </w:tc>
      </w:tr>
      <w:tr w:rsidR="00147275" w:rsidTr="00147275">
        <w:tc>
          <w:tcPr>
            <w:tcW w:w="8522" w:type="dxa"/>
          </w:tcPr>
          <w:p w:rsidR="00147275" w:rsidRDefault="00147275" w:rsidP="00147275"/>
        </w:tc>
      </w:tr>
    </w:tbl>
    <w:p w:rsidR="00147275" w:rsidRDefault="00147275" w:rsidP="00147275"/>
    <w:p w:rsidR="00147275" w:rsidRDefault="00147275" w:rsidP="00147275"/>
    <w:p w:rsidR="00147275" w:rsidRDefault="00147275" w:rsidP="00F00FE7">
      <w:pPr>
        <w:pStyle w:val="2"/>
      </w:pPr>
      <w:r>
        <w:rPr>
          <w:rFonts w:hint="eastAsia"/>
        </w:rPr>
        <w:t xml:space="preserve">4 </w:t>
      </w:r>
      <w:r>
        <w:rPr>
          <w:rFonts w:hint="eastAsia"/>
        </w:rPr>
        <w:t>消息队列项目开发案例</w:t>
      </w:r>
    </w:p>
    <w:tbl>
      <w:tblPr>
        <w:tblStyle w:val="a5"/>
        <w:tblW w:w="0" w:type="auto"/>
        <w:tblLook w:val="04A0" w:firstRow="1" w:lastRow="0" w:firstColumn="1" w:lastColumn="0" w:noHBand="0" w:noVBand="1"/>
      </w:tblPr>
      <w:tblGrid>
        <w:gridCol w:w="8522"/>
      </w:tblGrid>
      <w:tr w:rsidR="00147275" w:rsidTr="00147275">
        <w:tc>
          <w:tcPr>
            <w:tcW w:w="8522" w:type="dxa"/>
          </w:tcPr>
          <w:p w:rsidR="00147275" w:rsidRPr="00CA6630" w:rsidRDefault="00147275" w:rsidP="00147275">
            <w:r w:rsidRPr="00CA6630">
              <w:rPr>
                <w:rFonts w:hint="eastAsia"/>
              </w:rPr>
              <w:t>消息队列实现回射客户</w:t>
            </w:r>
            <w:r w:rsidRPr="00CA6630">
              <w:rPr>
                <w:rFonts w:hint="eastAsia"/>
              </w:rPr>
              <w:t>/</w:t>
            </w:r>
            <w:r w:rsidRPr="00CA6630">
              <w:rPr>
                <w:rFonts w:hint="eastAsia"/>
              </w:rPr>
              <w:t>服务器</w:t>
            </w:r>
          </w:p>
          <w:p w:rsidR="00147275" w:rsidRPr="00CA6630" w:rsidRDefault="00147275" w:rsidP="00147275"/>
          <w:p w:rsidR="00147275" w:rsidRPr="00CA6630" w:rsidRDefault="00147275" w:rsidP="00147275">
            <w:r w:rsidRPr="00CA6630">
              <w:rPr>
                <w:noProof/>
              </w:rPr>
              <w:drawing>
                <wp:inline distT="0" distB="0" distL="0" distR="0" wp14:anchorId="093389D1" wp14:editId="193AD74B">
                  <wp:extent cx="4402295" cy="2449286"/>
                  <wp:effectExtent l="0" t="0" r="0" b="8255"/>
                  <wp:docPr id="1044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8" name="Picture 1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402295" cy="2449286"/>
                          </a:xfrm>
                          <a:prstGeom prst="rect">
                            <a:avLst/>
                          </a:prstGeom>
                          <a:noFill/>
                          <a:extLst/>
                        </pic:spPr>
                      </pic:pic>
                    </a:graphicData>
                  </a:graphic>
                </wp:inline>
              </w:drawing>
            </w:r>
          </w:p>
          <w:p w:rsidR="00147275" w:rsidRDefault="00147275" w:rsidP="00147275"/>
          <w:p w:rsidR="00147275" w:rsidRDefault="00147275" w:rsidP="00147275"/>
        </w:tc>
      </w:tr>
      <w:tr w:rsidR="00147275" w:rsidTr="00147275">
        <w:tc>
          <w:tcPr>
            <w:tcW w:w="8522" w:type="dxa"/>
          </w:tcPr>
          <w:p w:rsidR="00147275" w:rsidRDefault="00147275" w:rsidP="00147275">
            <w:r w:rsidRPr="00CA6630">
              <w:rPr>
                <w:noProof/>
              </w:rPr>
              <w:lastRenderedPageBreak/>
              <w:drawing>
                <wp:inline distT="0" distB="0" distL="0" distR="0" wp14:anchorId="01620CDA" wp14:editId="2993A7F1">
                  <wp:extent cx="4437530" cy="2514600"/>
                  <wp:effectExtent l="0" t="0" r="1270" b="0"/>
                  <wp:docPr id="1054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 name="Picture 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437532" cy="2514601"/>
                          </a:xfrm>
                          <a:prstGeom prst="rect">
                            <a:avLst/>
                          </a:prstGeom>
                          <a:noFill/>
                          <a:extLst/>
                        </pic:spPr>
                      </pic:pic>
                    </a:graphicData>
                  </a:graphic>
                </wp:inline>
              </w:drawing>
            </w:r>
          </w:p>
        </w:tc>
      </w:tr>
      <w:tr w:rsidR="00147275" w:rsidTr="00147275">
        <w:tc>
          <w:tcPr>
            <w:tcW w:w="8522" w:type="dxa"/>
          </w:tcPr>
          <w:p w:rsidR="00147275" w:rsidRDefault="00147275" w:rsidP="00147275"/>
        </w:tc>
      </w:tr>
    </w:tbl>
    <w:p w:rsidR="00147275" w:rsidRPr="003968C5" w:rsidRDefault="00147275" w:rsidP="00147275"/>
    <w:p w:rsidR="00147275" w:rsidRDefault="00147275" w:rsidP="00147275"/>
    <w:p w:rsidR="00147275" w:rsidRDefault="00147275" w:rsidP="00147275"/>
    <w:p w:rsidR="00147275" w:rsidRDefault="00147275" w:rsidP="00147275"/>
    <w:p w:rsidR="00F00FE7" w:rsidRDefault="00F00FE7" w:rsidP="00F00FE7">
      <w:pPr>
        <w:widowControl/>
        <w:jc w:val="left"/>
      </w:pPr>
    </w:p>
    <w:p w:rsidR="00F00FE7" w:rsidRDefault="00F00FE7" w:rsidP="00F00FE7">
      <w:pPr>
        <w:pStyle w:val="1"/>
      </w:pPr>
      <w:r>
        <w:rPr>
          <w:rFonts w:hint="eastAsia"/>
        </w:rPr>
        <w:lastRenderedPageBreak/>
        <w:t>linux</w:t>
      </w:r>
      <w:r>
        <w:rPr>
          <w:rFonts w:hint="eastAsia"/>
        </w:rPr>
        <w:t>管道</w:t>
      </w:r>
      <w:r>
        <w:rPr>
          <w:rFonts w:hint="eastAsia"/>
        </w:rPr>
        <w:t>-</w:t>
      </w:r>
      <w:r>
        <w:rPr>
          <w:rFonts w:hint="eastAsia"/>
        </w:rPr>
        <w:t>应用</w:t>
      </w:r>
      <w:r w:rsidRPr="00956CB3">
        <w:rPr>
          <w:rFonts w:hint="eastAsia"/>
        </w:rPr>
        <w:t>编程</w:t>
      </w:r>
      <w:r>
        <w:rPr>
          <w:rFonts w:hint="eastAsia"/>
        </w:rPr>
        <w:t>-</w:t>
      </w:r>
      <w:r w:rsidRPr="00956CB3">
        <w:rPr>
          <w:rFonts w:hint="eastAsia"/>
        </w:rPr>
        <w:t>专题讲座</w:t>
      </w:r>
      <w:r w:rsidRPr="00956CB3">
        <w:rPr>
          <w:rFonts w:hint="eastAsia"/>
        </w:rPr>
        <w:t xml:space="preserve"> </w:t>
      </w:r>
    </w:p>
    <w:p w:rsidR="00F00FE7" w:rsidRDefault="00F00FE7" w:rsidP="00F00FE7">
      <w:pPr>
        <w:pStyle w:val="2"/>
      </w:pPr>
      <w:r>
        <w:rPr>
          <w:rFonts w:hint="eastAsia"/>
        </w:rPr>
        <w:t>linux</w:t>
      </w:r>
      <w:r>
        <w:rPr>
          <w:rFonts w:hint="eastAsia"/>
        </w:rPr>
        <w:t>管道基本概念</w:t>
      </w:r>
    </w:p>
    <w:p w:rsidR="00F00FE7" w:rsidRDefault="00F00FE7" w:rsidP="00F00FE7">
      <w:pPr>
        <w:pStyle w:val="3"/>
      </w:pPr>
      <w:r>
        <w:rPr>
          <w:rFonts w:hint="eastAsia"/>
        </w:rPr>
        <w:t>1</w:t>
      </w:r>
      <w:r>
        <w:rPr>
          <w:rFonts w:hint="eastAsia"/>
        </w:rPr>
        <w:t>管道基本概念及操作</w:t>
      </w:r>
    </w:p>
    <w:tbl>
      <w:tblPr>
        <w:tblStyle w:val="a5"/>
        <w:tblpPr w:leftFromText="180" w:rightFromText="180" w:vertAnchor="text" w:horzAnchor="margin" w:tblpY="244"/>
        <w:tblW w:w="0" w:type="auto"/>
        <w:tblLook w:val="04A0" w:firstRow="1" w:lastRow="0" w:firstColumn="1" w:lastColumn="0" w:noHBand="0" w:noVBand="1"/>
      </w:tblPr>
      <w:tblGrid>
        <w:gridCol w:w="8522"/>
      </w:tblGrid>
      <w:tr w:rsidR="00F00FE7" w:rsidTr="00E233E9">
        <w:tc>
          <w:tcPr>
            <w:tcW w:w="8522" w:type="dxa"/>
          </w:tcPr>
          <w:p w:rsidR="00F00FE7" w:rsidRDefault="00F00FE7" w:rsidP="00E233E9">
            <w:r>
              <w:rPr>
                <w:rFonts w:hint="eastAsia"/>
              </w:rPr>
              <w:t>管道基本概念</w:t>
            </w:r>
          </w:p>
          <w:p w:rsidR="00F00FE7" w:rsidRPr="00B80E16" w:rsidRDefault="00F00FE7" w:rsidP="00657ADF">
            <w:pPr>
              <w:numPr>
                <w:ilvl w:val="0"/>
                <w:numId w:val="127"/>
              </w:numPr>
            </w:pPr>
            <w:r w:rsidRPr="00B80E16">
              <w:rPr>
                <w:rFonts w:hint="eastAsia"/>
              </w:rPr>
              <w:t>管道是</w:t>
            </w:r>
            <w:r w:rsidRPr="00B80E16">
              <w:t>Unix</w:t>
            </w:r>
            <w:r w:rsidRPr="00B80E16">
              <w:rPr>
                <w:rFonts w:hint="eastAsia"/>
              </w:rPr>
              <w:t>中最古老的进程间通信的形式。</w:t>
            </w:r>
          </w:p>
          <w:p w:rsidR="00F00FE7" w:rsidRDefault="00F00FE7" w:rsidP="00657ADF">
            <w:pPr>
              <w:numPr>
                <w:ilvl w:val="0"/>
                <w:numId w:val="127"/>
              </w:numPr>
            </w:pPr>
            <w:r w:rsidRPr="00B80E16">
              <w:rPr>
                <w:rFonts w:hint="eastAsia"/>
              </w:rPr>
              <w:t>我们把从一个进程连接到另一个进程的一个数据流称为一个“管道”</w:t>
            </w:r>
          </w:p>
          <w:p w:rsidR="00F00FE7" w:rsidRPr="00B80E16" w:rsidRDefault="00F00FE7" w:rsidP="00E233E9">
            <w:r>
              <w:rPr>
                <w:rFonts w:hint="eastAsia"/>
              </w:rPr>
              <w:t>比如：</w:t>
            </w:r>
            <w:r>
              <w:rPr>
                <w:rFonts w:hint="eastAsia"/>
              </w:rPr>
              <w:t xml:space="preserve">eg: ls | wc </w:t>
            </w:r>
            <w:r>
              <w:t>-</w:t>
            </w:r>
            <w:r>
              <w:rPr>
                <w:rFonts w:hint="eastAsia"/>
              </w:rPr>
              <w:t xml:space="preserve">l  ps </w:t>
            </w:r>
            <w:r>
              <w:t>–</w:t>
            </w:r>
            <w:r>
              <w:rPr>
                <w:rFonts w:hint="eastAsia"/>
              </w:rPr>
              <w:t xml:space="preserve">u </w:t>
            </w:r>
            <w:r w:rsidR="00907389">
              <w:rPr>
                <w:rFonts w:hint="eastAsia"/>
              </w:rPr>
              <w:t>itcast</w:t>
            </w:r>
            <w:r>
              <w:rPr>
                <w:rFonts w:hint="eastAsia"/>
              </w:rPr>
              <w:t xml:space="preserve">01|grep </w:t>
            </w:r>
            <w:r>
              <w:t>“</w:t>
            </w:r>
            <w:r>
              <w:rPr>
                <w:rFonts w:hint="eastAsia"/>
              </w:rPr>
              <w:t>aa</w:t>
            </w:r>
            <w:r>
              <w:t>”</w:t>
            </w:r>
          </w:p>
        </w:tc>
      </w:tr>
      <w:tr w:rsidR="00F00FE7" w:rsidTr="00E233E9">
        <w:tc>
          <w:tcPr>
            <w:tcW w:w="8522" w:type="dxa"/>
          </w:tcPr>
          <w:p w:rsidR="00F00FE7" w:rsidRDefault="00F00FE7" w:rsidP="00E233E9">
            <w:r>
              <w:rPr>
                <w:rFonts w:hint="eastAsia"/>
              </w:rPr>
              <w:t>管道的本质</w:t>
            </w:r>
            <w:r>
              <w:rPr>
                <w:rFonts w:hint="eastAsia"/>
              </w:rPr>
              <w:t>====</w:t>
            </w:r>
            <w:r>
              <w:rPr>
                <w:rFonts w:hint="eastAsia"/>
              </w:rPr>
              <w:t>》</w:t>
            </w:r>
            <w:r w:rsidRPr="00B80E16">
              <w:rPr>
                <w:rFonts w:hint="eastAsia"/>
              </w:rPr>
              <w:t>固定大小的内核缓冲区</w:t>
            </w:r>
          </w:p>
        </w:tc>
      </w:tr>
      <w:tr w:rsidR="00F00FE7" w:rsidTr="00E233E9">
        <w:tc>
          <w:tcPr>
            <w:tcW w:w="8522" w:type="dxa"/>
          </w:tcPr>
          <w:p w:rsidR="00F00FE7" w:rsidRDefault="00F00FE7" w:rsidP="00E233E9">
            <w:r>
              <w:rPr>
                <w:rFonts w:hint="eastAsia"/>
              </w:rPr>
              <w:t>管道限制</w:t>
            </w:r>
          </w:p>
          <w:p w:rsidR="00F00FE7" w:rsidRPr="00B80E16" w:rsidRDefault="00F00FE7" w:rsidP="00657ADF">
            <w:pPr>
              <w:numPr>
                <w:ilvl w:val="0"/>
                <w:numId w:val="150"/>
              </w:numPr>
            </w:pPr>
            <w:r w:rsidRPr="00B80E16">
              <w:rPr>
                <w:rFonts w:hint="eastAsia"/>
              </w:rPr>
              <w:t>管道是半双工的，数据只能向一个方向流动；需要双方通信时，需要建立起两个管道</w:t>
            </w:r>
          </w:p>
          <w:p w:rsidR="00F00FE7" w:rsidRPr="00B80E16" w:rsidRDefault="00F00FE7" w:rsidP="00657ADF">
            <w:pPr>
              <w:numPr>
                <w:ilvl w:val="0"/>
                <w:numId w:val="150"/>
              </w:numPr>
            </w:pPr>
            <w:r w:rsidRPr="00B80E16">
              <w:rPr>
                <w:rFonts w:hint="eastAsia"/>
              </w:rPr>
              <w:t>只能用于具有共同祖先的进程（具有亲缘关系的进程）之间进行通信；通常，一个管道由一个进程创建，然后该进程调用</w:t>
            </w:r>
            <w:r w:rsidRPr="00B80E16">
              <w:rPr>
                <w:rFonts w:hint="eastAsia"/>
              </w:rPr>
              <w:t>fork</w:t>
            </w:r>
            <w:r w:rsidRPr="00B80E16">
              <w:rPr>
                <w:rFonts w:hint="eastAsia"/>
              </w:rPr>
              <w:t>，此后父、子进程之间就可应用该管道</w:t>
            </w:r>
            <w:r w:rsidRPr="00B80E16">
              <w:rPr>
                <w:rFonts w:hint="eastAsia"/>
                <w:b/>
                <w:bCs/>
              </w:rPr>
              <w:t>。</w:t>
            </w:r>
          </w:p>
        </w:tc>
      </w:tr>
      <w:tr w:rsidR="00F00FE7" w:rsidTr="00E233E9">
        <w:tc>
          <w:tcPr>
            <w:tcW w:w="8522" w:type="dxa"/>
          </w:tcPr>
          <w:p w:rsidR="00F00FE7" w:rsidRDefault="00F00FE7" w:rsidP="00E233E9">
            <w:r>
              <w:rPr>
                <w:rFonts w:hint="eastAsia"/>
              </w:rPr>
              <w:t>匿名管道</w:t>
            </w:r>
            <w:r>
              <w:rPr>
                <w:rFonts w:hint="eastAsia"/>
              </w:rPr>
              <w:t>pipe</w:t>
            </w:r>
          </w:p>
          <w:p w:rsidR="00F00FE7" w:rsidRPr="00B80E16" w:rsidRDefault="00F00FE7" w:rsidP="00657ADF">
            <w:pPr>
              <w:numPr>
                <w:ilvl w:val="0"/>
                <w:numId w:val="128"/>
              </w:numPr>
            </w:pPr>
            <w:r w:rsidRPr="00B80E16">
              <w:rPr>
                <w:rFonts w:hint="eastAsia"/>
              </w:rPr>
              <w:t>包含头文件</w:t>
            </w:r>
            <w:r w:rsidRPr="00B80E16">
              <w:t>&lt;unistd.h&gt;</w:t>
            </w:r>
          </w:p>
          <w:p w:rsidR="00F00FE7" w:rsidRPr="00B80E16" w:rsidRDefault="00F00FE7" w:rsidP="00657ADF">
            <w:pPr>
              <w:numPr>
                <w:ilvl w:val="0"/>
                <w:numId w:val="128"/>
              </w:numPr>
            </w:pPr>
            <w:r w:rsidRPr="00B80E16">
              <w:rPr>
                <w:rFonts w:hint="eastAsia"/>
              </w:rPr>
              <w:t>功能</w:t>
            </w:r>
            <w:r w:rsidRPr="00B80E16">
              <w:t>:</w:t>
            </w:r>
            <w:r w:rsidRPr="00B80E16">
              <w:rPr>
                <w:rFonts w:hint="eastAsia"/>
              </w:rPr>
              <w:t>创建一无名管道</w:t>
            </w:r>
          </w:p>
          <w:p w:rsidR="00F00FE7" w:rsidRPr="00B80E16" w:rsidRDefault="00F00FE7" w:rsidP="00657ADF">
            <w:pPr>
              <w:numPr>
                <w:ilvl w:val="0"/>
                <w:numId w:val="128"/>
              </w:numPr>
            </w:pPr>
            <w:r w:rsidRPr="00B80E16">
              <w:rPr>
                <w:rFonts w:hint="eastAsia"/>
              </w:rPr>
              <w:t>原型</w:t>
            </w:r>
          </w:p>
          <w:p w:rsidR="00F00FE7" w:rsidRPr="00B80E16" w:rsidRDefault="00F00FE7" w:rsidP="00657ADF">
            <w:pPr>
              <w:numPr>
                <w:ilvl w:val="1"/>
                <w:numId w:val="128"/>
              </w:numPr>
            </w:pPr>
            <w:r w:rsidRPr="00B80E16">
              <w:t>int pipe(int fd[2]);</w:t>
            </w:r>
          </w:p>
          <w:p w:rsidR="00F00FE7" w:rsidRPr="00B80E16" w:rsidRDefault="00F00FE7" w:rsidP="00657ADF">
            <w:pPr>
              <w:numPr>
                <w:ilvl w:val="0"/>
                <w:numId w:val="128"/>
              </w:numPr>
            </w:pPr>
            <w:r w:rsidRPr="00B80E16">
              <w:rPr>
                <w:rFonts w:hint="eastAsia"/>
              </w:rPr>
              <w:t>参数</w:t>
            </w:r>
          </w:p>
          <w:p w:rsidR="00F00FE7" w:rsidRPr="00B80E16" w:rsidRDefault="00F00FE7" w:rsidP="00657ADF">
            <w:pPr>
              <w:numPr>
                <w:ilvl w:val="1"/>
                <w:numId w:val="128"/>
              </w:numPr>
            </w:pPr>
            <w:r w:rsidRPr="00B80E16">
              <w:t>fd</w:t>
            </w:r>
            <w:r w:rsidRPr="00B80E16">
              <w:rPr>
                <w:rFonts w:hint="eastAsia"/>
              </w:rPr>
              <w:t>：文件描述符数组</w:t>
            </w:r>
            <w:r w:rsidRPr="00B80E16">
              <w:t>,</w:t>
            </w:r>
            <w:r w:rsidRPr="00B80E16">
              <w:rPr>
                <w:rFonts w:hint="eastAsia"/>
              </w:rPr>
              <w:t>其中</w:t>
            </w:r>
            <w:r w:rsidRPr="00B80E16">
              <w:t>fd[0]</w:t>
            </w:r>
            <w:r w:rsidRPr="00B80E16">
              <w:rPr>
                <w:rFonts w:hint="eastAsia"/>
              </w:rPr>
              <w:t>表示读端</w:t>
            </w:r>
            <w:r w:rsidRPr="00B80E16">
              <w:t>, fd[1]</w:t>
            </w:r>
            <w:r w:rsidRPr="00B80E16">
              <w:rPr>
                <w:rFonts w:hint="eastAsia"/>
              </w:rPr>
              <w:t>表示写端</w:t>
            </w:r>
          </w:p>
          <w:p w:rsidR="00F00FE7" w:rsidRPr="00B80E16" w:rsidRDefault="00F00FE7" w:rsidP="00657ADF">
            <w:pPr>
              <w:numPr>
                <w:ilvl w:val="0"/>
                <w:numId w:val="128"/>
              </w:numPr>
            </w:pPr>
            <w:r w:rsidRPr="00B80E16">
              <w:rPr>
                <w:rFonts w:hint="eastAsia"/>
              </w:rPr>
              <w:t>返回值</w:t>
            </w:r>
            <w:r w:rsidRPr="00B80E16">
              <w:t>:</w:t>
            </w:r>
            <w:r w:rsidRPr="00B80E16">
              <w:rPr>
                <w:rFonts w:hint="eastAsia"/>
              </w:rPr>
              <w:t>成功返回</w:t>
            </w:r>
            <w:r w:rsidRPr="00B80E16">
              <w:t>0</w:t>
            </w:r>
            <w:r w:rsidRPr="00B80E16">
              <w:rPr>
                <w:rFonts w:hint="eastAsia"/>
              </w:rPr>
              <w:t>，失败返回错误代码</w:t>
            </w:r>
          </w:p>
        </w:tc>
      </w:tr>
      <w:tr w:rsidR="00F00FE7" w:rsidTr="00E233E9">
        <w:tc>
          <w:tcPr>
            <w:tcW w:w="8522" w:type="dxa"/>
          </w:tcPr>
          <w:p w:rsidR="00F00FE7" w:rsidRDefault="00F00FE7" w:rsidP="00E233E9">
            <w:r>
              <w:rPr>
                <w:rFonts w:hint="eastAsia"/>
              </w:rPr>
              <w:t>管道创建后示意图</w:t>
            </w:r>
          </w:p>
          <w:p w:rsidR="00F00FE7" w:rsidRDefault="00F00FE7" w:rsidP="00E233E9">
            <w:r w:rsidRPr="00B80E16">
              <w:rPr>
                <w:noProof/>
              </w:rPr>
              <w:drawing>
                <wp:inline distT="0" distB="0" distL="0" distR="0" wp14:anchorId="428F1CDD" wp14:editId="0753269A">
                  <wp:extent cx="2173573" cy="1997501"/>
                  <wp:effectExtent l="0" t="0" r="0" b="3175"/>
                  <wp:docPr id="47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174115" cy="1997999"/>
                          </a:xfrm>
                          <a:prstGeom prst="rect">
                            <a:avLst/>
                          </a:prstGeom>
                          <a:noFill/>
                          <a:extLst/>
                        </pic:spPr>
                      </pic:pic>
                    </a:graphicData>
                  </a:graphic>
                </wp:inline>
              </w:drawing>
            </w:r>
            <w:r w:rsidRPr="00B80E16">
              <w:rPr>
                <w:noProof/>
              </w:rPr>
              <w:drawing>
                <wp:inline distT="0" distB="0" distL="0" distR="0" wp14:anchorId="1BFC8D08" wp14:editId="42BB3064">
                  <wp:extent cx="2398426" cy="1658416"/>
                  <wp:effectExtent l="0" t="0" r="1905" b="0"/>
                  <wp:docPr id="47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9"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98270" cy="1658308"/>
                          </a:xfrm>
                          <a:prstGeom prst="rect">
                            <a:avLst/>
                          </a:prstGeom>
                          <a:noFill/>
                          <a:ln>
                            <a:noFill/>
                          </a:ln>
                          <a:effectLst/>
                          <a:extLst/>
                        </pic:spPr>
                      </pic:pic>
                    </a:graphicData>
                  </a:graphic>
                </wp:inline>
              </w:drawing>
            </w:r>
          </w:p>
          <w:p w:rsidR="00F00FE7" w:rsidRDefault="00F00FE7" w:rsidP="00E233E9"/>
          <w:p w:rsidR="00F00FE7" w:rsidRPr="00B80E16" w:rsidRDefault="00F00FE7" w:rsidP="00E233E9"/>
        </w:tc>
      </w:tr>
      <w:tr w:rsidR="00F00FE7" w:rsidTr="00E233E9">
        <w:tc>
          <w:tcPr>
            <w:tcW w:w="8522" w:type="dxa"/>
          </w:tcPr>
          <w:p w:rsidR="00F00FE7" w:rsidRDefault="00F00FE7" w:rsidP="00E233E9">
            <w:r>
              <w:rPr>
                <w:rFonts w:hint="eastAsia"/>
              </w:rPr>
              <w:t>管道基本编程示例</w:t>
            </w:r>
          </w:p>
          <w:p w:rsidR="00F00FE7" w:rsidRPr="00B80E16" w:rsidRDefault="00F00FE7" w:rsidP="00E233E9"/>
        </w:tc>
      </w:tr>
    </w:tbl>
    <w:p w:rsidR="00F00FE7" w:rsidRDefault="00F00FE7" w:rsidP="00F00FE7"/>
    <w:p w:rsidR="00F00FE7" w:rsidRDefault="00F00FE7" w:rsidP="00F00FE7">
      <w:pPr>
        <w:pStyle w:val="3"/>
      </w:pPr>
      <w:r>
        <w:rPr>
          <w:rFonts w:hint="eastAsia"/>
        </w:rPr>
        <w:t>2</w:t>
      </w:r>
      <w:r>
        <w:rPr>
          <w:rFonts w:hint="eastAsia"/>
        </w:rPr>
        <w:t>管道和文件描述符在一起</w:t>
      </w:r>
    </w:p>
    <w:tbl>
      <w:tblPr>
        <w:tblStyle w:val="a5"/>
        <w:tblW w:w="0" w:type="auto"/>
        <w:tblLook w:val="04A0" w:firstRow="1" w:lastRow="0" w:firstColumn="1" w:lastColumn="0" w:noHBand="0" w:noVBand="1"/>
      </w:tblPr>
      <w:tblGrid>
        <w:gridCol w:w="8522"/>
      </w:tblGrid>
      <w:tr w:rsidR="00F00FE7" w:rsidTr="00E233E9">
        <w:tc>
          <w:tcPr>
            <w:tcW w:w="8522" w:type="dxa"/>
          </w:tcPr>
          <w:p w:rsidR="00F00FE7" w:rsidRDefault="00F00FE7" w:rsidP="00E233E9">
            <w:r>
              <w:rPr>
                <w:rFonts w:hint="eastAsia"/>
              </w:rPr>
              <w:t>管道命令的编程实现：</w:t>
            </w:r>
          </w:p>
          <w:p w:rsidR="00F00FE7" w:rsidRDefault="00F00FE7" w:rsidP="00E233E9">
            <w:r>
              <w:rPr>
                <w:rFonts w:hint="eastAsia"/>
              </w:rPr>
              <w:t xml:space="preserve"> ls | wc </w:t>
            </w:r>
            <w:r>
              <w:t>–</w:t>
            </w:r>
            <w:r>
              <w:rPr>
                <w:rFonts w:hint="eastAsia"/>
              </w:rPr>
              <w:t>w</w:t>
            </w:r>
          </w:p>
        </w:tc>
      </w:tr>
      <w:tr w:rsidR="00F00FE7" w:rsidTr="00E233E9">
        <w:tc>
          <w:tcPr>
            <w:tcW w:w="8522" w:type="dxa"/>
          </w:tcPr>
          <w:p w:rsidR="00F00FE7" w:rsidRDefault="00F00FE7" w:rsidP="00E233E9">
            <w:r>
              <w:rPr>
                <w:rFonts w:hint="eastAsia"/>
              </w:rPr>
              <w:t>文件描述符的深入理解</w:t>
            </w:r>
          </w:p>
        </w:tc>
      </w:tr>
      <w:tr w:rsidR="00F00FE7" w:rsidTr="00E233E9">
        <w:tc>
          <w:tcPr>
            <w:tcW w:w="8522" w:type="dxa"/>
          </w:tcPr>
          <w:p w:rsidR="00F00FE7" w:rsidRDefault="00F00FE7" w:rsidP="00E233E9">
            <w:r>
              <w:t>#include &lt;unistd.h&gt;</w:t>
            </w:r>
          </w:p>
          <w:p w:rsidR="00F00FE7" w:rsidRDefault="00F00FE7" w:rsidP="00E233E9">
            <w:r>
              <w:t>#include &lt;sys/stat.h&gt;</w:t>
            </w:r>
          </w:p>
          <w:p w:rsidR="00F00FE7" w:rsidRDefault="00F00FE7" w:rsidP="00E233E9">
            <w:r>
              <w:t>#include &lt;sys/wait.h&gt;</w:t>
            </w:r>
          </w:p>
          <w:p w:rsidR="00F00FE7" w:rsidRDefault="00F00FE7" w:rsidP="00E233E9">
            <w:r>
              <w:t>#include &lt;sys/types.h&gt;</w:t>
            </w:r>
          </w:p>
          <w:p w:rsidR="00F00FE7" w:rsidRDefault="00F00FE7" w:rsidP="00E233E9">
            <w:r>
              <w:t>#include &lt;fcntl.h&gt;</w:t>
            </w:r>
          </w:p>
          <w:p w:rsidR="00F00FE7" w:rsidRDefault="00F00FE7" w:rsidP="00E233E9"/>
          <w:p w:rsidR="00F00FE7" w:rsidRDefault="00F00FE7" w:rsidP="00E233E9">
            <w:r>
              <w:t>#include &lt;stdlib.h&gt;</w:t>
            </w:r>
          </w:p>
          <w:p w:rsidR="00F00FE7" w:rsidRDefault="00F00FE7" w:rsidP="00E233E9">
            <w:r>
              <w:t>#include &lt;stdio.h&gt;</w:t>
            </w:r>
          </w:p>
          <w:p w:rsidR="00F00FE7" w:rsidRDefault="00F00FE7" w:rsidP="00E233E9">
            <w:r>
              <w:t>#include &lt;errno.h&gt;</w:t>
            </w:r>
          </w:p>
          <w:p w:rsidR="00F00FE7" w:rsidRDefault="00F00FE7" w:rsidP="00E233E9">
            <w:r>
              <w:t>#include &lt;string.h&gt;</w:t>
            </w:r>
          </w:p>
          <w:p w:rsidR="00F00FE7" w:rsidRDefault="00F00FE7" w:rsidP="00E233E9">
            <w:r>
              <w:t>#include &lt;signal.h&gt;</w:t>
            </w:r>
          </w:p>
          <w:p w:rsidR="00F00FE7" w:rsidRDefault="00F00FE7" w:rsidP="00E233E9"/>
          <w:p w:rsidR="00F00FE7" w:rsidRDefault="00F00FE7" w:rsidP="00E233E9">
            <w:r>
              <w:t>#define ERR_EXIT(m) \</w:t>
            </w:r>
          </w:p>
          <w:p w:rsidR="00F00FE7" w:rsidRDefault="00F00FE7" w:rsidP="00E233E9">
            <w:r>
              <w:tab/>
              <w:t>do \</w:t>
            </w:r>
          </w:p>
          <w:p w:rsidR="00F00FE7" w:rsidRDefault="00F00FE7" w:rsidP="00E233E9">
            <w:r>
              <w:tab/>
              <w:t>{ \</w:t>
            </w:r>
          </w:p>
          <w:p w:rsidR="00F00FE7" w:rsidRDefault="00F00FE7" w:rsidP="00E233E9">
            <w:r>
              <w:tab/>
            </w:r>
            <w:r>
              <w:tab/>
              <w:t>perror(m); \</w:t>
            </w:r>
          </w:p>
          <w:p w:rsidR="00F00FE7" w:rsidRDefault="00F00FE7" w:rsidP="00E233E9">
            <w:r>
              <w:tab/>
            </w:r>
            <w:r>
              <w:tab/>
              <w:t>exit(EXIT_FAILURE); \</w:t>
            </w:r>
          </w:p>
          <w:p w:rsidR="00F00FE7" w:rsidRDefault="00F00FE7" w:rsidP="00E233E9">
            <w:r>
              <w:tab/>
              <w:t>} while(0)</w:t>
            </w:r>
          </w:p>
          <w:p w:rsidR="00F00FE7" w:rsidRDefault="00F00FE7" w:rsidP="00E233E9"/>
          <w:p w:rsidR="00F00FE7" w:rsidRDefault="00F00FE7" w:rsidP="00E233E9">
            <w:r>
              <w:t>int main21(void )</w:t>
            </w:r>
          </w:p>
          <w:p w:rsidR="00F00FE7" w:rsidRDefault="00F00FE7" w:rsidP="00E233E9">
            <w:r>
              <w:t>{</w:t>
            </w:r>
          </w:p>
          <w:p w:rsidR="00F00FE7" w:rsidRDefault="00F00FE7" w:rsidP="00E233E9">
            <w:r>
              <w:tab/>
              <w:t>int pipefd[2];</w:t>
            </w:r>
          </w:p>
          <w:p w:rsidR="00F00FE7" w:rsidRDefault="00F00FE7" w:rsidP="00E233E9">
            <w:r>
              <w:tab/>
              <w:t>pid_t pid;</w:t>
            </w:r>
          </w:p>
          <w:p w:rsidR="00F00FE7" w:rsidRDefault="00F00FE7" w:rsidP="00E233E9">
            <w:r>
              <w:tab/>
              <w:t>if (pipe(pipefd) == -1 )</w:t>
            </w:r>
            <w:r>
              <w:tab/>
            </w:r>
          </w:p>
          <w:p w:rsidR="00F00FE7" w:rsidRDefault="00F00FE7" w:rsidP="00E233E9">
            <w:r>
              <w:tab/>
              <w:t>{</w:t>
            </w:r>
          </w:p>
          <w:p w:rsidR="00F00FE7" w:rsidRDefault="00F00FE7" w:rsidP="00E233E9">
            <w:r>
              <w:tab/>
            </w:r>
            <w:r>
              <w:tab/>
              <w:t>printf("pipe() err..\n");</w:t>
            </w:r>
            <w:r>
              <w:tab/>
            </w:r>
          </w:p>
          <w:p w:rsidR="00F00FE7" w:rsidRDefault="00F00FE7" w:rsidP="00E233E9">
            <w:r>
              <w:tab/>
            </w:r>
            <w:r>
              <w:tab/>
              <w:t>return -1;</w:t>
            </w:r>
          </w:p>
          <w:p w:rsidR="00F00FE7" w:rsidRDefault="00F00FE7" w:rsidP="00E233E9">
            <w:r>
              <w:tab/>
              <w:t>}</w:t>
            </w:r>
          </w:p>
          <w:p w:rsidR="00F00FE7" w:rsidRDefault="00F00FE7" w:rsidP="00E233E9">
            <w:r>
              <w:tab/>
              <w:t>pid = fork();</w:t>
            </w:r>
          </w:p>
          <w:p w:rsidR="00F00FE7" w:rsidRDefault="00F00FE7" w:rsidP="00E233E9">
            <w:r>
              <w:tab/>
              <w:t>if (pid == -1)</w:t>
            </w:r>
          </w:p>
          <w:p w:rsidR="00F00FE7" w:rsidRDefault="00F00FE7" w:rsidP="00E233E9">
            <w:r>
              <w:tab/>
              <w:t>{</w:t>
            </w:r>
          </w:p>
          <w:p w:rsidR="00F00FE7" w:rsidRDefault="00F00FE7" w:rsidP="00E233E9">
            <w:r>
              <w:tab/>
            </w:r>
            <w:r>
              <w:tab/>
              <w:t>printf("fork err..\n");</w:t>
            </w:r>
          </w:p>
          <w:p w:rsidR="00F00FE7" w:rsidRDefault="00F00FE7" w:rsidP="00E233E9">
            <w:r>
              <w:tab/>
            </w:r>
            <w:r>
              <w:tab/>
              <w:t>return -1;</w:t>
            </w:r>
          </w:p>
          <w:p w:rsidR="00F00FE7" w:rsidRDefault="00F00FE7" w:rsidP="00E233E9">
            <w:r>
              <w:tab/>
              <w:t>}</w:t>
            </w:r>
          </w:p>
          <w:p w:rsidR="00F00FE7" w:rsidRDefault="00F00FE7" w:rsidP="00E233E9">
            <w:r>
              <w:tab/>
              <w:t>if (pid == 0)</w:t>
            </w:r>
          </w:p>
          <w:p w:rsidR="00F00FE7" w:rsidRDefault="00F00FE7" w:rsidP="00E233E9">
            <w:r>
              <w:tab/>
              <w:t>{</w:t>
            </w:r>
          </w:p>
          <w:p w:rsidR="00F00FE7" w:rsidRDefault="00F00FE7" w:rsidP="00E233E9">
            <w:r>
              <w:lastRenderedPageBreak/>
              <w:tab/>
            </w:r>
            <w:r>
              <w:tab/>
              <w:t>close(pipefd[0]);</w:t>
            </w:r>
          </w:p>
          <w:p w:rsidR="00F00FE7" w:rsidRDefault="00F00FE7" w:rsidP="00E233E9">
            <w:r>
              <w:rPr>
                <w:rFonts w:hint="eastAsia"/>
              </w:rPr>
              <w:tab/>
            </w:r>
            <w:r>
              <w:rPr>
                <w:rFonts w:hint="eastAsia"/>
              </w:rPr>
              <w:tab/>
              <w:t>//</w:t>
            </w:r>
            <w:r>
              <w:rPr>
                <w:rFonts w:hint="eastAsia"/>
              </w:rPr>
              <w:t>复制文件描述符</w:t>
            </w:r>
            <w:r>
              <w:rPr>
                <w:rFonts w:hint="eastAsia"/>
              </w:rPr>
              <w:t>pipefd[1]</w:t>
            </w:r>
            <w:r>
              <w:rPr>
                <w:rFonts w:hint="eastAsia"/>
              </w:rPr>
              <w:t>，给标准输出，言外之意：</w:t>
            </w:r>
            <w:r>
              <w:rPr>
                <w:rFonts w:hint="eastAsia"/>
              </w:rPr>
              <w:t>execlp</w:t>
            </w:r>
            <w:r>
              <w:rPr>
                <w:rFonts w:hint="eastAsia"/>
              </w:rPr>
              <w:t>的</w:t>
            </w:r>
            <w:r>
              <w:rPr>
                <w:rFonts w:hint="eastAsia"/>
              </w:rPr>
              <w:t>ls</w:t>
            </w:r>
            <w:r>
              <w:rPr>
                <w:rFonts w:hint="eastAsia"/>
              </w:rPr>
              <w:t>命令输出到管道中</w:t>
            </w:r>
          </w:p>
          <w:p w:rsidR="00F00FE7" w:rsidRDefault="00F00FE7" w:rsidP="00E233E9">
            <w:r>
              <w:tab/>
            </w:r>
            <w:r>
              <w:tab/>
              <w:t>dup2(pipefd[1], STDOUT_FILENO);</w:t>
            </w:r>
          </w:p>
          <w:p w:rsidR="00F00FE7" w:rsidRDefault="00F00FE7" w:rsidP="00E233E9">
            <w:r>
              <w:tab/>
            </w:r>
            <w:r>
              <w:tab/>
              <w:t>close(pipefd[1]);</w:t>
            </w:r>
          </w:p>
          <w:p w:rsidR="00F00FE7" w:rsidRDefault="00F00FE7" w:rsidP="00E233E9">
            <w:r>
              <w:tab/>
            </w:r>
            <w:r>
              <w:tab/>
            </w:r>
          </w:p>
          <w:p w:rsidR="00F00FE7" w:rsidRDefault="00F00FE7" w:rsidP="00E233E9">
            <w:r>
              <w:tab/>
            </w:r>
            <w:r>
              <w:tab/>
              <w:t>execlp("ls", "ls", NULL);</w:t>
            </w:r>
          </w:p>
          <w:p w:rsidR="00F00FE7" w:rsidRDefault="00F00FE7" w:rsidP="00E233E9">
            <w:r>
              <w:rPr>
                <w:rFonts w:hint="eastAsia"/>
              </w:rPr>
              <w:tab/>
            </w:r>
            <w:r>
              <w:rPr>
                <w:rFonts w:hint="eastAsia"/>
              </w:rPr>
              <w:tab/>
              <w:t>//</w:t>
            </w:r>
            <w:r>
              <w:rPr>
                <w:rFonts w:hint="eastAsia"/>
              </w:rPr>
              <w:t>如果替换新的进程印象失败，则会执行下面一句话</w:t>
            </w:r>
            <w:r>
              <w:rPr>
                <w:rFonts w:hint="eastAsia"/>
              </w:rPr>
              <w:tab/>
            </w:r>
          </w:p>
          <w:p w:rsidR="00F00FE7" w:rsidRDefault="00F00FE7" w:rsidP="00E233E9">
            <w:r>
              <w:tab/>
            </w:r>
            <w:r>
              <w:tab/>
              <w:t>sprintf(stderr, "execute the cmd ls err..\n");</w:t>
            </w:r>
          </w:p>
          <w:p w:rsidR="00F00FE7" w:rsidRDefault="00F00FE7" w:rsidP="00E233E9">
            <w:r>
              <w:tab/>
            </w:r>
            <w:r>
              <w:tab/>
              <w:t>exit(0);</w:t>
            </w:r>
            <w:r>
              <w:tab/>
            </w:r>
          </w:p>
          <w:p w:rsidR="00F00FE7" w:rsidRDefault="00F00FE7" w:rsidP="00E233E9">
            <w:r>
              <w:tab/>
            </w:r>
          </w:p>
          <w:p w:rsidR="00F00FE7" w:rsidRDefault="00F00FE7" w:rsidP="00E233E9">
            <w:r>
              <w:tab/>
            </w:r>
          </w:p>
          <w:p w:rsidR="00F00FE7" w:rsidRDefault="00F00FE7" w:rsidP="00E233E9">
            <w:r>
              <w:tab/>
              <w:t xml:space="preserve">} </w:t>
            </w:r>
          </w:p>
          <w:p w:rsidR="00F00FE7" w:rsidRDefault="00F00FE7" w:rsidP="00E233E9">
            <w:r>
              <w:tab/>
              <w:t>else if (pid &gt; 0 )</w:t>
            </w:r>
          </w:p>
          <w:p w:rsidR="00F00FE7" w:rsidRDefault="00F00FE7" w:rsidP="00E233E9">
            <w:r>
              <w:tab/>
              <w:t>{</w:t>
            </w:r>
          </w:p>
          <w:p w:rsidR="00F00FE7" w:rsidRDefault="00F00FE7" w:rsidP="00E233E9">
            <w:r>
              <w:tab/>
            </w:r>
            <w:r>
              <w:tab/>
              <w:t xml:space="preserve">int len = 0; </w:t>
            </w:r>
          </w:p>
          <w:p w:rsidR="00F00FE7" w:rsidRDefault="00F00FE7" w:rsidP="00E233E9">
            <w:r>
              <w:tab/>
            </w:r>
            <w:r>
              <w:tab/>
              <w:t>char buf[100] = {0};</w:t>
            </w:r>
          </w:p>
          <w:p w:rsidR="00F00FE7" w:rsidRDefault="00F00FE7" w:rsidP="00E233E9">
            <w:r>
              <w:tab/>
            </w:r>
            <w:r>
              <w:tab/>
              <w:t>close(pipefd[1]);</w:t>
            </w:r>
          </w:p>
          <w:p w:rsidR="00F00FE7" w:rsidRDefault="00F00FE7" w:rsidP="00E233E9">
            <w:r>
              <w:rPr>
                <w:rFonts w:hint="eastAsia"/>
              </w:rPr>
              <w:tab/>
            </w:r>
            <w:r>
              <w:rPr>
                <w:rFonts w:hint="eastAsia"/>
              </w:rPr>
              <w:tab/>
              <w:t>//</w:t>
            </w:r>
            <w:r>
              <w:rPr>
                <w:rFonts w:hint="eastAsia"/>
              </w:rPr>
              <w:t>复制文件描述符</w:t>
            </w:r>
            <w:r>
              <w:rPr>
                <w:rFonts w:hint="eastAsia"/>
              </w:rPr>
              <w:t>pipefd[0]</w:t>
            </w:r>
            <w:r>
              <w:rPr>
                <w:rFonts w:hint="eastAsia"/>
              </w:rPr>
              <w:t>，给标准输入，言外之意：</w:t>
            </w:r>
            <w:r>
              <w:rPr>
                <w:rFonts w:hint="eastAsia"/>
              </w:rPr>
              <w:t>execlp</w:t>
            </w:r>
            <w:r>
              <w:rPr>
                <w:rFonts w:hint="eastAsia"/>
              </w:rPr>
              <w:t>的</w:t>
            </w:r>
            <w:r>
              <w:rPr>
                <w:rFonts w:hint="eastAsia"/>
              </w:rPr>
              <w:t>wc</w:t>
            </w:r>
            <w:r>
              <w:rPr>
                <w:rFonts w:hint="eastAsia"/>
              </w:rPr>
              <w:t>命令从管道中读</w:t>
            </w:r>
          </w:p>
          <w:p w:rsidR="00F00FE7" w:rsidRDefault="00F00FE7" w:rsidP="00E233E9">
            <w:r>
              <w:tab/>
            </w:r>
            <w:r>
              <w:tab/>
              <w:t>dup2(pipefd[0], STDIN_FILENO);</w:t>
            </w:r>
          </w:p>
          <w:p w:rsidR="00F00FE7" w:rsidRDefault="00F00FE7" w:rsidP="00E233E9">
            <w:r>
              <w:tab/>
            </w:r>
            <w:r>
              <w:tab/>
              <w:t>close(pipefd[0]);</w:t>
            </w:r>
          </w:p>
          <w:p w:rsidR="00F00FE7" w:rsidRDefault="00F00FE7" w:rsidP="00E233E9">
            <w:r>
              <w:tab/>
            </w:r>
            <w:r>
              <w:tab/>
              <w:t>//len = read(pipefd[0], buf, 100);</w:t>
            </w:r>
          </w:p>
          <w:p w:rsidR="00F00FE7" w:rsidRDefault="00F00FE7" w:rsidP="00E233E9">
            <w:r>
              <w:tab/>
            </w:r>
            <w:r>
              <w:tab/>
              <w:t>execlp("wc", "wc", "-w", NULL);</w:t>
            </w:r>
          </w:p>
          <w:p w:rsidR="00F00FE7" w:rsidRDefault="00F00FE7" w:rsidP="00E233E9">
            <w:r>
              <w:tab/>
            </w:r>
            <w:r>
              <w:tab/>
              <w:t>printf("len:%d, buf:%s \n", len , buf);</w:t>
            </w:r>
          </w:p>
          <w:p w:rsidR="00F00FE7" w:rsidRDefault="00F00FE7" w:rsidP="00E233E9"/>
          <w:p w:rsidR="00F00FE7" w:rsidRDefault="00F00FE7" w:rsidP="00E233E9">
            <w:r>
              <w:tab/>
            </w:r>
            <w:r>
              <w:tab/>
              <w:t>//close(pipefd[0]);</w:t>
            </w:r>
          </w:p>
          <w:p w:rsidR="00F00FE7" w:rsidRDefault="00F00FE7" w:rsidP="00E233E9">
            <w:r>
              <w:tab/>
              <w:t>}</w:t>
            </w:r>
          </w:p>
          <w:p w:rsidR="00F00FE7" w:rsidRDefault="00F00FE7" w:rsidP="00E233E9"/>
          <w:p w:rsidR="00F00FE7" w:rsidRDefault="00F00FE7" w:rsidP="00E233E9">
            <w:r>
              <w:tab/>
              <w:t>wait(NULL);</w:t>
            </w:r>
          </w:p>
          <w:p w:rsidR="00F00FE7" w:rsidRDefault="00F00FE7" w:rsidP="00E233E9">
            <w:r>
              <w:tab/>
              <w:t>printf("parent ..quit\n");</w:t>
            </w:r>
          </w:p>
          <w:p w:rsidR="00F00FE7" w:rsidRDefault="00F00FE7" w:rsidP="00E233E9">
            <w:r>
              <w:tab/>
              <w:t>return 0;</w:t>
            </w:r>
          </w:p>
          <w:p w:rsidR="00F00FE7" w:rsidRDefault="00F00FE7" w:rsidP="00E233E9"/>
          <w:p w:rsidR="00F00FE7" w:rsidRDefault="00F00FE7" w:rsidP="00E233E9">
            <w:r>
              <w:t>}</w:t>
            </w:r>
          </w:p>
          <w:p w:rsidR="00F00FE7" w:rsidRDefault="00F00FE7" w:rsidP="00E233E9"/>
          <w:p w:rsidR="00F00FE7" w:rsidRDefault="00F00FE7" w:rsidP="00E233E9">
            <w:r>
              <w:t>int main(int argc, char *argv[])</w:t>
            </w:r>
          </w:p>
          <w:p w:rsidR="00F00FE7" w:rsidRDefault="00F00FE7" w:rsidP="00E233E9">
            <w:r>
              <w:t>{</w:t>
            </w:r>
          </w:p>
          <w:p w:rsidR="00F00FE7" w:rsidRDefault="00F00FE7" w:rsidP="00E233E9">
            <w:r>
              <w:rPr>
                <w:rFonts w:hint="eastAsia"/>
              </w:rPr>
              <w:tab/>
              <w:t>close(0); //</w:t>
            </w:r>
            <w:r>
              <w:rPr>
                <w:rFonts w:hint="eastAsia"/>
              </w:rPr>
              <w:t>关闭表示输入</w:t>
            </w:r>
          </w:p>
          <w:p w:rsidR="00F00FE7" w:rsidRDefault="00F00FE7" w:rsidP="00E233E9">
            <w:r>
              <w:rPr>
                <w:rFonts w:hint="eastAsia"/>
              </w:rPr>
              <w:tab/>
              <w:t>open("makefile", O_RDONLY); //makefile</w:t>
            </w:r>
            <w:r>
              <w:rPr>
                <w:rFonts w:hint="eastAsia"/>
              </w:rPr>
              <w:t>文件变成标准输入</w:t>
            </w:r>
          </w:p>
          <w:p w:rsidR="00F00FE7" w:rsidRDefault="00F00FE7" w:rsidP="00E233E9">
            <w:r>
              <w:rPr>
                <w:rFonts w:hint="eastAsia"/>
              </w:rPr>
              <w:tab/>
              <w:t>close(1);//</w:t>
            </w:r>
            <w:r>
              <w:rPr>
                <w:rFonts w:hint="eastAsia"/>
              </w:rPr>
              <w:t>关闭标准输出</w:t>
            </w:r>
          </w:p>
          <w:p w:rsidR="00F00FE7" w:rsidRDefault="00F00FE7" w:rsidP="00E233E9">
            <w:r>
              <w:rPr>
                <w:rFonts w:hint="eastAsia"/>
              </w:rPr>
              <w:tab/>
              <w:t>open("makefile2", O_WRONLY | O_CREAT | O_TRUNC, 0644); //maifle2</w:t>
            </w:r>
            <w:r>
              <w:rPr>
                <w:rFonts w:hint="eastAsia"/>
              </w:rPr>
              <w:t>变成标准输出</w:t>
            </w:r>
          </w:p>
          <w:p w:rsidR="00F00FE7" w:rsidRDefault="00F00FE7" w:rsidP="00E233E9"/>
          <w:p w:rsidR="00F00FE7" w:rsidRDefault="00F00FE7" w:rsidP="00E233E9">
            <w:r>
              <w:rPr>
                <w:rFonts w:hint="eastAsia"/>
              </w:rPr>
              <w:tab/>
              <w:t>execlp("cat", "cat", NULL); //</w:t>
            </w:r>
            <w:r>
              <w:rPr>
                <w:rFonts w:hint="eastAsia"/>
              </w:rPr>
              <w:t>替换进程印象后，执行</w:t>
            </w:r>
            <w:r>
              <w:rPr>
                <w:rFonts w:hint="eastAsia"/>
              </w:rPr>
              <w:t>cat</w:t>
            </w:r>
            <w:r>
              <w:rPr>
                <w:rFonts w:hint="eastAsia"/>
              </w:rPr>
              <w:t>命令</w:t>
            </w:r>
          </w:p>
          <w:p w:rsidR="00F00FE7" w:rsidRDefault="00F00FE7" w:rsidP="00E233E9">
            <w:r>
              <w:tab/>
            </w:r>
          </w:p>
          <w:p w:rsidR="00F00FE7" w:rsidRDefault="00F00FE7" w:rsidP="00E233E9">
            <w:r>
              <w:rPr>
                <w:rFonts w:hint="eastAsia"/>
              </w:rPr>
              <w:lastRenderedPageBreak/>
              <w:tab/>
              <w:t>//cat</w:t>
            </w:r>
            <w:r>
              <w:rPr>
                <w:rFonts w:hint="eastAsia"/>
              </w:rPr>
              <w:t>命名从标准输入中按行读，紧接着写到标准输出</w:t>
            </w:r>
          </w:p>
          <w:p w:rsidR="00F00FE7" w:rsidRDefault="00F00FE7" w:rsidP="00E233E9"/>
          <w:p w:rsidR="00F00FE7" w:rsidRDefault="00F00FE7" w:rsidP="00E233E9">
            <w:r>
              <w:tab/>
              <w:t>return 0;</w:t>
            </w:r>
          </w:p>
          <w:p w:rsidR="00F00FE7" w:rsidRDefault="00F00FE7" w:rsidP="00E233E9">
            <w:r>
              <w:t>}</w:t>
            </w:r>
          </w:p>
        </w:tc>
      </w:tr>
    </w:tbl>
    <w:p w:rsidR="00F00FE7" w:rsidRPr="00B80E16" w:rsidRDefault="00F00FE7" w:rsidP="00F00FE7"/>
    <w:p w:rsidR="00F00FE7" w:rsidRDefault="00F00FE7" w:rsidP="00F00FE7">
      <w:pPr>
        <w:pStyle w:val="2"/>
      </w:pPr>
      <w:r>
        <w:rPr>
          <w:rFonts w:hint="eastAsia"/>
        </w:rPr>
        <w:t>2</w:t>
      </w:r>
      <w:r>
        <w:rPr>
          <w:rFonts w:hint="eastAsia"/>
        </w:rPr>
        <w:t>管道的读写规则</w:t>
      </w:r>
    </w:p>
    <w:tbl>
      <w:tblPr>
        <w:tblStyle w:val="a5"/>
        <w:tblW w:w="0" w:type="auto"/>
        <w:tblLook w:val="04A0" w:firstRow="1" w:lastRow="0" w:firstColumn="1" w:lastColumn="0" w:noHBand="0" w:noVBand="1"/>
      </w:tblPr>
      <w:tblGrid>
        <w:gridCol w:w="8522"/>
      </w:tblGrid>
      <w:tr w:rsidR="00F00FE7" w:rsidTr="00E233E9">
        <w:tc>
          <w:tcPr>
            <w:tcW w:w="8522" w:type="dxa"/>
          </w:tcPr>
          <w:p w:rsidR="00F00FE7" w:rsidRDefault="00F00FE7" w:rsidP="00E233E9">
            <w:r>
              <w:rPr>
                <w:rFonts w:hint="eastAsia"/>
              </w:rPr>
              <w:t>管道读写规则研究（重点）</w:t>
            </w:r>
          </w:p>
          <w:p w:rsidR="00F00FE7" w:rsidRPr="0026537E" w:rsidRDefault="00F00FE7" w:rsidP="00657ADF">
            <w:pPr>
              <w:numPr>
                <w:ilvl w:val="0"/>
                <w:numId w:val="129"/>
              </w:numPr>
            </w:pPr>
            <w:r w:rsidRPr="0026537E">
              <w:rPr>
                <w:rFonts w:hint="eastAsia"/>
              </w:rPr>
              <w:t>当没有数据可读时</w:t>
            </w:r>
          </w:p>
          <w:p w:rsidR="00F00FE7" w:rsidRPr="0026537E" w:rsidRDefault="00F00FE7" w:rsidP="00657ADF">
            <w:pPr>
              <w:numPr>
                <w:ilvl w:val="1"/>
                <w:numId w:val="129"/>
              </w:numPr>
            </w:pPr>
            <w:r w:rsidRPr="0026537E">
              <w:rPr>
                <w:rFonts w:hint="eastAsia"/>
              </w:rPr>
              <w:t>O_NONBLOCK disable</w:t>
            </w:r>
            <w:r w:rsidRPr="0026537E">
              <w:rPr>
                <w:rFonts w:hint="eastAsia"/>
              </w:rPr>
              <w:t>：</w:t>
            </w:r>
            <w:r w:rsidRPr="0026537E">
              <w:rPr>
                <w:rFonts w:hint="eastAsia"/>
              </w:rPr>
              <w:t>read</w:t>
            </w:r>
            <w:r w:rsidRPr="0026537E">
              <w:rPr>
                <w:rFonts w:hint="eastAsia"/>
              </w:rPr>
              <w:t>调用阻塞，即进程暂停执行，一直等到有数据来到为止。</w:t>
            </w:r>
          </w:p>
          <w:p w:rsidR="00F00FE7" w:rsidRPr="0026537E" w:rsidRDefault="00F00FE7" w:rsidP="00657ADF">
            <w:pPr>
              <w:numPr>
                <w:ilvl w:val="1"/>
                <w:numId w:val="129"/>
              </w:numPr>
            </w:pPr>
            <w:r w:rsidRPr="0026537E">
              <w:rPr>
                <w:rFonts w:hint="eastAsia"/>
              </w:rPr>
              <w:t>O_NONBLOCK enable</w:t>
            </w:r>
            <w:r w:rsidRPr="0026537E">
              <w:rPr>
                <w:rFonts w:hint="eastAsia"/>
              </w:rPr>
              <w:t>：</w:t>
            </w:r>
            <w:r w:rsidRPr="0026537E">
              <w:rPr>
                <w:rFonts w:hint="eastAsia"/>
              </w:rPr>
              <w:t>read</w:t>
            </w:r>
            <w:r w:rsidRPr="0026537E">
              <w:rPr>
                <w:rFonts w:hint="eastAsia"/>
              </w:rPr>
              <w:t>调用返回</w:t>
            </w:r>
            <w:r w:rsidRPr="0026537E">
              <w:rPr>
                <w:rFonts w:hint="eastAsia"/>
              </w:rPr>
              <w:t>-1</w:t>
            </w:r>
            <w:r w:rsidRPr="0026537E">
              <w:rPr>
                <w:rFonts w:hint="eastAsia"/>
              </w:rPr>
              <w:t>，</w:t>
            </w:r>
            <w:r w:rsidRPr="0026537E">
              <w:rPr>
                <w:rFonts w:hint="eastAsia"/>
              </w:rPr>
              <w:t>errno</w:t>
            </w:r>
            <w:r w:rsidRPr="0026537E">
              <w:rPr>
                <w:rFonts w:hint="eastAsia"/>
              </w:rPr>
              <w:t>值为</w:t>
            </w:r>
            <w:r w:rsidRPr="0026537E">
              <w:rPr>
                <w:rFonts w:hint="eastAsia"/>
              </w:rPr>
              <w:t>EAGAIN</w:t>
            </w:r>
            <w:r w:rsidRPr="0026537E">
              <w:rPr>
                <w:rFonts w:hint="eastAsia"/>
              </w:rPr>
              <w:t>。</w:t>
            </w:r>
          </w:p>
          <w:p w:rsidR="00F00FE7" w:rsidRPr="0026537E" w:rsidRDefault="00F00FE7" w:rsidP="00657ADF">
            <w:pPr>
              <w:numPr>
                <w:ilvl w:val="0"/>
                <w:numId w:val="129"/>
              </w:numPr>
            </w:pPr>
            <w:r w:rsidRPr="0026537E">
              <w:rPr>
                <w:rFonts w:hint="eastAsia"/>
              </w:rPr>
              <w:t>当管道满的时候</w:t>
            </w:r>
          </w:p>
          <w:p w:rsidR="00F00FE7" w:rsidRPr="0026537E" w:rsidRDefault="00F00FE7" w:rsidP="00657ADF">
            <w:pPr>
              <w:numPr>
                <w:ilvl w:val="1"/>
                <w:numId w:val="129"/>
              </w:numPr>
            </w:pPr>
            <w:r w:rsidRPr="0026537E">
              <w:rPr>
                <w:rFonts w:hint="eastAsia"/>
              </w:rPr>
              <w:t>O_NONBLOCK disable</w:t>
            </w:r>
            <w:r w:rsidRPr="0026537E">
              <w:rPr>
                <w:rFonts w:hint="eastAsia"/>
              </w:rPr>
              <w:t>：</w:t>
            </w:r>
            <w:r w:rsidRPr="0026537E">
              <w:t xml:space="preserve"> write</w:t>
            </w:r>
            <w:r w:rsidRPr="0026537E">
              <w:rPr>
                <w:rFonts w:hint="eastAsia"/>
              </w:rPr>
              <w:t>调用阻塞，直到有进程读走数据</w:t>
            </w:r>
          </w:p>
          <w:p w:rsidR="00F00FE7" w:rsidRDefault="00F00FE7" w:rsidP="00657ADF">
            <w:pPr>
              <w:numPr>
                <w:ilvl w:val="1"/>
                <w:numId w:val="129"/>
              </w:numPr>
            </w:pPr>
            <w:r w:rsidRPr="0026537E">
              <w:rPr>
                <w:rFonts w:hint="eastAsia"/>
              </w:rPr>
              <w:t>O_NONBLOCK enable</w:t>
            </w:r>
            <w:r w:rsidRPr="0026537E">
              <w:rPr>
                <w:rFonts w:hint="eastAsia"/>
              </w:rPr>
              <w:t>：调用返回</w:t>
            </w:r>
            <w:r w:rsidRPr="0026537E">
              <w:rPr>
                <w:rFonts w:hint="eastAsia"/>
              </w:rPr>
              <w:t>-1</w:t>
            </w:r>
            <w:r w:rsidRPr="0026537E">
              <w:rPr>
                <w:rFonts w:hint="eastAsia"/>
              </w:rPr>
              <w:t>，</w:t>
            </w:r>
            <w:r w:rsidRPr="0026537E">
              <w:rPr>
                <w:rFonts w:hint="eastAsia"/>
              </w:rPr>
              <w:t>errno</w:t>
            </w:r>
            <w:r w:rsidRPr="0026537E">
              <w:rPr>
                <w:rFonts w:hint="eastAsia"/>
              </w:rPr>
              <w:t>值为</w:t>
            </w:r>
            <w:r w:rsidRPr="0026537E">
              <w:rPr>
                <w:rFonts w:hint="eastAsia"/>
              </w:rPr>
              <w:t>EAGAIN</w:t>
            </w:r>
          </w:p>
          <w:p w:rsidR="00F00FE7" w:rsidRPr="0026537E" w:rsidRDefault="00F00FE7" w:rsidP="00657ADF">
            <w:pPr>
              <w:numPr>
                <w:ilvl w:val="0"/>
                <w:numId w:val="129"/>
              </w:numPr>
            </w:pPr>
            <w:r w:rsidRPr="0026537E">
              <w:rPr>
                <w:rFonts w:hint="eastAsia"/>
              </w:rPr>
              <w:t>当管道</w:t>
            </w:r>
            <w:r>
              <w:rPr>
                <w:rFonts w:hint="eastAsia"/>
              </w:rPr>
              <w:t>不停的被写，写</w:t>
            </w:r>
            <w:r w:rsidRPr="0026537E">
              <w:rPr>
                <w:rFonts w:hint="eastAsia"/>
              </w:rPr>
              <w:t>满的时候</w:t>
            </w:r>
          </w:p>
          <w:p w:rsidR="00F00FE7" w:rsidRPr="0026537E" w:rsidRDefault="00F00FE7" w:rsidP="00657ADF">
            <w:pPr>
              <w:numPr>
                <w:ilvl w:val="1"/>
                <w:numId w:val="129"/>
              </w:numPr>
            </w:pPr>
            <w:r w:rsidRPr="0026537E">
              <w:rPr>
                <w:rFonts w:hint="eastAsia"/>
              </w:rPr>
              <w:t>O_NONBLOCK disable</w:t>
            </w:r>
            <w:r w:rsidRPr="0026537E">
              <w:rPr>
                <w:rFonts w:hint="eastAsia"/>
              </w:rPr>
              <w:t>：</w:t>
            </w:r>
            <w:r w:rsidRPr="0026537E">
              <w:t xml:space="preserve"> write</w:t>
            </w:r>
            <w:r>
              <w:rPr>
                <w:rFonts w:hint="eastAsia"/>
              </w:rPr>
              <w:t>调用阻塞</w:t>
            </w:r>
          </w:p>
          <w:p w:rsidR="00F00FE7" w:rsidRPr="0026537E" w:rsidRDefault="00F00FE7" w:rsidP="00657ADF">
            <w:pPr>
              <w:numPr>
                <w:ilvl w:val="1"/>
                <w:numId w:val="129"/>
              </w:numPr>
            </w:pPr>
            <w:r w:rsidRPr="0026537E">
              <w:rPr>
                <w:rFonts w:hint="eastAsia"/>
              </w:rPr>
              <w:t>O_NONBLOCK enable</w:t>
            </w:r>
            <w:r w:rsidRPr="0026537E">
              <w:rPr>
                <w:rFonts w:hint="eastAsia"/>
              </w:rPr>
              <w:t>：调用返回</w:t>
            </w:r>
            <w:r w:rsidRPr="0026537E">
              <w:rPr>
                <w:rFonts w:hint="eastAsia"/>
              </w:rPr>
              <w:t>-1</w:t>
            </w:r>
            <w:r w:rsidRPr="0026537E">
              <w:rPr>
                <w:rFonts w:hint="eastAsia"/>
              </w:rPr>
              <w:t>，</w:t>
            </w:r>
            <w:r w:rsidRPr="0026537E">
              <w:rPr>
                <w:rFonts w:hint="eastAsia"/>
              </w:rPr>
              <w:t>errno</w:t>
            </w:r>
            <w:r w:rsidRPr="0026537E">
              <w:rPr>
                <w:rFonts w:hint="eastAsia"/>
              </w:rPr>
              <w:t>值为</w:t>
            </w:r>
            <w:r w:rsidRPr="0026537E">
              <w:rPr>
                <w:rFonts w:hint="eastAsia"/>
              </w:rPr>
              <w:t>EAGAIN</w:t>
            </w:r>
          </w:p>
          <w:p w:rsidR="00F00FE7" w:rsidRPr="0026537E" w:rsidRDefault="00F00FE7" w:rsidP="00657ADF">
            <w:pPr>
              <w:numPr>
                <w:ilvl w:val="0"/>
                <w:numId w:val="129"/>
              </w:numPr>
            </w:pPr>
            <w:r w:rsidRPr="0026537E">
              <w:rPr>
                <w:rFonts w:hint="eastAsia"/>
              </w:rPr>
              <w:t>如果所有管道写端对应的文件描述符被关闭，则</w:t>
            </w:r>
            <w:r w:rsidRPr="0026537E">
              <w:rPr>
                <w:rFonts w:hint="eastAsia"/>
              </w:rPr>
              <w:t>read</w:t>
            </w:r>
            <w:r w:rsidRPr="0026537E">
              <w:rPr>
                <w:rFonts w:hint="eastAsia"/>
              </w:rPr>
              <w:t>返回</w:t>
            </w:r>
            <w:r w:rsidRPr="0026537E">
              <w:rPr>
                <w:rFonts w:hint="eastAsia"/>
              </w:rPr>
              <w:t>0</w:t>
            </w:r>
          </w:p>
          <w:p w:rsidR="00F00FE7" w:rsidRPr="0026537E" w:rsidRDefault="00F00FE7" w:rsidP="00657ADF">
            <w:pPr>
              <w:numPr>
                <w:ilvl w:val="0"/>
                <w:numId w:val="129"/>
              </w:numPr>
            </w:pPr>
            <w:r w:rsidRPr="0026537E">
              <w:rPr>
                <w:rFonts w:hint="eastAsia"/>
              </w:rPr>
              <w:t>如果所有管道读端对应的文件描述符被关闭，则</w:t>
            </w:r>
            <w:r w:rsidRPr="0026537E">
              <w:rPr>
                <w:rFonts w:hint="eastAsia"/>
              </w:rPr>
              <w:t>write</w:t>
            </w:r>
            <w:r w:rsidRPr="0026537E">
              <w:rPr>
                <w:rFonts w:hint="eastAsia"/>
              </w:rPr>
              <w:t>操作会产生信号</w:t>
            </w:r>
            <w:r w:rsidRPr="0026537E">
              <w:rPr>
                <w:rFonts w:hint="eastAsia"/>
              </w:rPr>
              <w:t>SIGPIPE</w:t>
            </w:r>
          </w:p>
          <w:p w:rsidR="00F00FE7" w:rsidRPr="0026537E" w:rsidRDefault="00F00FE7" w:rsidP="00657ADF">
            <w:pPr>
              <w:numPr>
                <w:ilvl w:val="0"/>
                <w:numId w:val="129"/>
              </w:numPr>
            </w:pPr>
            <w:r w:rsidRPr="0026537E">
              <w:rPr>
                <w:rFonts w:hint="eastAsia"/>
              </w:rPr>
              <w:t>当要写入的数据量不大于</w:t>
            </w:r>
            <w:r w:rsidRPr="0026537E">
              <w:t>PIPE_BUF</w:t>
            </w:r>
            <w:r w:rsidRPr="0026537E">
              <w:rPr>
                <w:rFonts w:hint="eastAsia"/>
              </w:rPr>
              <w:t>时，</w:t>
            </w:r>
            <w:r w:rsidRPr="0026537E">
              <w:t>linux</w:t>
            </w:r>
            <w:r w:rsidRPr="0026537E">
              <w:rPr>
                <w:rFonts w:hint="eastAsia"/>
              </w:rPr>
              <w:t>将保证写入的原子性。</w:t>
            </w:r>
          </w:p>
          <w:p w:rsidR="00F00FE7" w:rsidRPr="0026537E" w:rsidRDefault="00F00FE7" w:rsidP="00657ADF">
            <w:pPr>
              <w:numPr>
                <w:ilvl w:val="0"/>
                <w:numId w:val="129"/>
              </w:numPr>
            </w:pPr>
            <w:r w:rsidRPr="0026537E">
              <w:rPr>
                <w:rFonts w:hint="eastAsia"/>
              </w:rPr>
              <w:t>当要写入的数据量大于</w:t>
            </w:r>
            <w:r w:rsidRPr="0026537E">
              <w:t>PIPE_BUF</w:t>
            </w:r>
            <w:r w:rsidRPr="0026537E">
              <w:rPr>
                <w:rFonts w:hint="eastAsia"/>
              </w:rPr>
              <w:t>时，</w:t>
            </w:r>
            <w:r w:rsidRPr="0026537E">
              <w:t>linux</w:t>
            </w:r>
            <w:r w:rsidRPr="0026537E">
              <w:rPr>
                <w:rFonts w:hint="eastAsia"/>
              </w:rPr>
              <w:t>将不再保证写入的原子性。</w:t>
            </w:r>
          </w:p>
        </w:tc>
      </w:tr>
      <w:tr w:rsidR="00F00FE7" w:rsidTr="00E233E9">
        <w:tc>
          <w:tcPr>
            <w:tcW w:w="8522" w:type="dxa"/>
          </w:tcPr>
          <w:p w:rsidR="00F00FE7" w:rsidRDefault="00F00FE7" w:rsidP="00E233E9">
            <w:r>
              <w:rPr>
                <w:rFonts w:hint="eastAsia"/>
              </w:rPr>
              <w:t>测试管道读</w:t>
            </w:r>
            <w:r>
              <w:rPr>
                <w:rFonts w:hint="eastAsia"/>
              </w:rPr>
              <w:t>(</w:t>
            </w:r>
            <w:r>
              <w:rPr>
                <w:rFonts w:hint="eastAsia"/>
              </w:rPr>
              <w:t>阻塞、非阻塞</w:t>
            </w:r>
            <w:r>
              <w:rPr>
                <w:rFonts w:hint="eastAsia"/>
              </w:rPr>
              <w:t>)</w:t>
            </w:r>
          </w:p>
          <w:p w:rsidR="00F00FE7" w:rsidRDefault="00F00FE7" w:rsidP="00E233E9">
            <w:r>
              <w:rPr>
                <w:rFonts w:hint="eastAsia"/>
              </w:rPr>
              <w:t>测试管道两端读、写均关闭</w:t>
            </w:r>
          </w:p>
          <w:p w:rsidR="00F00FE7" w:rsidRDefault="00F00FE7" w:rsidP="00E233E9">
            <w:r>
              <w:rPr>
                <w:rFonts w:hint="eastAsia"/>
              </w:rPr>
              <w:t>测试管道容量</w:t>
            </w:r>
          </w:p>
        </w:tc>
      </w:tr>
      <w:tr w:rsidR="00F00FE7" w:rsidTr="00E233E9">
        <w:tc>
          <w:tcPr>
            <w:tcW w:w="8522" w:type="dxa"/>
          </w:tcPr>
          <w:p w:rsidR="00F00FE7" w:rsidRDefault="00F00FE7" w:rsidP="00E233E9">
            <w:r>
              <w:rPr>
                <w:rFonts w:hint="eastAsia"/>
              </w:rPr>
              <w:t>编程实践</w:t>
            </w:r>
          </w:p>
          <w:p w:rsidR="00F00FE7" w:rsidRDefault="00F00FE7" w:rsidP="00E233E9">
            <w:r>
              <w:rPr>
                <w:rFonts w:hint="eastAsia"/>
              </w:rPr>
              <w:t xml:space="preserve">man fctl </w:t>
            </w:r>
          </w:p>
          <w:p w:rsidR="00F00FE7" w:rsidRDefault="00F00FE7" w:rsidP="00E233E9">
            <w:r>
              <w:t xml:space="preserve">   File descriptor flags</w:t>
            </w:r>
          </w:p>
          <w:p w:rsidR="00F00FE7" w:rsidRDefault="00F00FE7" w:rsidP="00E233E9">
            <w:r>
              <w:t xml:space="preserve">       The  following  commands  manipulate  the flags associated with a file descriptor.  Currently, only one such</w:t>
            </w:r>
          </w:p>
          <w:p w:rsidR="00F00FE7" w:rsidRDefault="00F00FE7" w:rsidP="00E233E9">
            <w:r>
              <w:t xml:space="preserve">       flag is defined: FD_CLOEXEC, the close-on-exec flag.  If the FD_CLOEXEC bit is 0, the file  descriptor  will</w:t>
            </w:r>
          </w:p>
          <w:p w:rsidR="00F00FE7" w:rsidRDefault="00F00FE7" w:rsidP="00E233E9">
            <w:r>
              <w:t xml:space="preserve">       remain open across an execve(2), otherwise it will be closed.</w:t>
            </w:r>
          </w:p>
          <w:p w:rsidR="00F00FE7" w:rsidRDefault="00F00FE7" w:rsidP="00E233E9"/>
          <w:p w:rsidR="00F00FE7" w:rsidRDefault="00F00FE7" w:rsidP="00E233E9">
            <w:r>
              <w:t xml:space="preserve">       F_GETFD</w:t>
            </w:r>
          </w:p>
          <w:p w:rsidR="00F00FE7" w:rsidRDefault="00F00FE7" w:rsidP="00E233E9">
            <w:r>
              <w:t xml:space="preserve">              Read the file descriptor flags.</w:t>
            </w:r>
          </w:p>
          <w:p w:rsidR="00F00FE7" w:rsidRDefault="00F00FE7" w:rsidP="00E233E9"/>
          <w:p w:rsidR="00F00FE7" w:rsidRDefault="00F00FE7" w:rsidP="00E233E9">
            <w:r>
              <w:t xml:space="preserve">       F_SETFD</w:t>
            </w:r>
          </w:p>
          <w:p w:rsidR="00F00FE7" w:rsidRDefault="00F00FE7" w:rsidP="00E233E9">
            <w:r>
              <w:t xml:space="preserve">              Set the file descriptor flags to the value specified by arg.</w:t>
            </w:r>
          </w:p>
          <w:p w:rsidR="00F00FE7" w:rsidRDefault="00F00FE7" w:rsidP="00E233E9"/>
          <w:p w:rsidR="00F00FE7" w:rsidRDefault="00F00FE7" w:rsidP="00E233E9">
            <w:r>
              <w:t xml:space="preserve">   </w:t>
            </w:r>
            <w:r w:rsidRPr="006D7C7B">
              <w:rPr>
                <w:color w:val="FF0000"/>
              </w:rPr>
              <w:t>File status flags</w:t>
            </w:r>
            <w:r>
              <w:rPr>
                <w:rFonts w:hint="eastAsia"/>
              </w:rPr>
              <w:t xml:space="preserve"> </w:t>
            </w:r>
          </w:p>
          <w:p w:rsidR="00F00FE7" w:rsidRDefault="00F00FE7" w:rsidP="00E233E9">
            <w:r>
              <w:t xml:space="preserve">       Each open file description has certain associated status flags, initialized by open(2) and </w:t>
            </w:r>
            <w:r>
              <w:lastRenderedPageBreak/>
              <w:t>possibly modified</w:t>
            </w:r>
          </w:p>
          <w:p w:rsidR="00F00FE7" w:rsidRDefault="00F00FE7" w:rsidP="00E233E9">
            <w:r>
              <w:t xml:space="preserve">       by fcntl(2).  Duplicated file descriptors (made with dup(), fcntl(F_DUPFD), fork(), etc.) refer to the  same</w:t>
            </w:r>
          </w:p>
          <w:p w:rsidR="00F00FE7" w:rsidRDefault="00F00FE7" w:rsidP="00E233E9">
            <w:r>
              <w:t xml:space="preserve">       open file description, and thus share the same file status flags.</w:t>
            </w:r>
          </w:p>
          <w:p w:rsidR="00F00FE7" w:rsidRDefault="00F00FE7" w:rsidP="00E233E9"/>
          <w:p w:rsidR="00F00FE7" w:rsidRDefault="00F00FE7" w:rsidP="00E233E9">
            <w:r>
              <w:t xml:space="preserve">       The file status flags and their semantics are described in open(2).</w:t>
            </w:r>
          </w:p>
          <w:p w:rsidR="00F00FE7" w:rsidRDefault="00F00FE7" w:rsidP="00E233E9"/>
          <w:p w:rsidR="00F00FE7" w:rsidRDefault="00F00FE7" w:rsidP="00E233E9">
            <w:r>
              <w:t xml:space="preserve">       F_GETFL</w:t>
            </w:r>
          </w:p>
          <w:p w:rsidR="00F00FE7" w:rsidRDefault="00F00FE7" w:rsidP="00E233E9">
            <w:r>
              <w:t xml:space="preserve">              Read the file status flags.</w:t>
            </w:r>
          </w:p>
          <w:p w:rsidR="00F00FE7" w:rsidRDefault="00F00FE7" w:rsidP="00E233E9"/>
          <w:p w:rsidR="00F00FE7" w:rsidRDefault="00F00FE7" w:rsidP="00E233E9">
            <w:r>
              <w:t xml:space="preserve">       F_SETFL</w:t>
            </w:r>
          </w:p>
          <w:p w:rsidR="00F00FE7" w:rsidRDefault="00F00FE7" w:rsidP="00E233E9">
            <w:r>
              <w:t xml:space="preserve">              Set  the  file  status  flags  to  the value specified by arg.  File access mode (O_RDONLY, O_WRONLY,</w:t>
            </w:r>
          </w:p>
          <w:p w:rsidR="00F00FE7" w:rsidRDefault="00F00FE7" w:rsidP="00E233E9">
            <w:r>
              <w:t xml:space="preserve">              O_RDWR) and file creation flags (i.e., O_CREAT, O_EXCL, O_NOCTTY, O_TRUNC) in arg  are  ignored.   On</w:t>
            </w:r>
          </w:p>
          <w:p w:rsidR="00F00FE7" w:rsidRDefault="00F00FE7" w:rsidP="00E233E9">
            <w:r>
              <w:t xml:space="preserve">              Linux  this command can only change the O_APPEND, O_ASYNC, O_DIRECT, O_NOATIME, and O_NONBLOCK flags.</w:t>
            </w:r>
          </w:p>
          <w:p w:rsidR="00F00FE7" w:rsidRPr="007238D5" w:rsidRDefault="00F00FE7" w:rsidP="00E233E9"/>
        </w:tc>
      </w:tr>
      <w:tr w:rsidR="00F00FE7" w:rsidTr="00E233E9">
        <w:tc>
          <w:tcPr>
            <w:tcW w:w="8522" w:type="dxa"/>
          </w:tcPr>
          <w:p w:rsidR="00F00FE7" w:rsidRDefault="00F00FE7" w:rsidP="00E233E9">
            <w:r>
              <w:rPr>
                <w:rFonts w:hint="eastAsia"/>
              </w:rPr>
              <w:lastRenderedPageBreak/>
              <w:t>容量查询</w:t>
            </w:r>
          </w:p>
          <w:p w:rsidR="00F00FE7" w:rsidRDefault="00F00FE7" w:rsidP="00E233E9">
            <w:r>
              <w:rPr>
                <w:rFonts w:hint="eastAsia"/>
              </w:rPr>
              <w:t xml:space="preserve">man -6 pipe </w:t>
            </w:r>
          </w:p>
          <w:p w:rsidR="00F00FE7" w:rsidRDefault="00F00FE7" w:rsidP="00E233E9"/>
          <w:p w:rsidR="00F00FE7" w:rsidRDefault="00F00FE7" w:rsidP="00E233E9">
            <w:r>
              <w:t xml:space="preserve">   Pipe Capacity</w:t>
            </w:r>
          </w:p>
          <w:p w:rsidR="00F00FE7" w:rsidRDefault="00F00FE7" w:rsidP="00E233E9">
            <w:r>
              <w:t xml:space="preserve">       A pipe has a limited capacity.  If the pipe is full, then a  write(2)  will  block  or  fail,  depending  on</w:t>
            </w:r>
          </w:p>
          <w:p w:rsidR="00F00FE7" w:rsidRDefault="00F00FE7" w:rsidP="00E233E9">
            <w:r>
              <w:t xml:space="preserve">       whether  the  O_NONBLOCK  flag  is set (see below).  Different implementations have different limits for the</w:t>
            </w:r>
          </w:p>
          <w:p w:rsidR="00F00FE7" w:rsidRDefault="00F00FE7" w:rsidP="00E233E9">
            <w:r>
              <w:t xml:space="preserve">       pipe capacity.  Applications should not rely on a particular capacity: an application should be designed  so</w:t>
            </w:r>
          </w:p>
          <w:p w:rsidR="00F00FE7" w:rsidRDefault="00F00FE7" w:rsidP="00E233E9">
            <w:r>
              <w:t xml:space="preserve">       that  a  reading process consumes data as soon as it is available, so that a writing process does not remain</w:t>
            </w:r>
          </w:p>
          <w:p w:rsidR="00F00FE7" w:rsidRDefault="00F00FE7" w:rsidP="00E233E9">
            <w:r>
              <w:t xml:space="preserve">       blocked.</w:t>
            </w:r>
          </w:p>
          <w:p w:rsidR="00F00FE7" w:rsidRDefault="00F00FE7" w:rsidP="00E233E9"/>
          <w:p w:rsidR="00F00FE7" w:rsidRDefault="00F00FE7" w:rsidP="00E233E9">
            <w:r>
              <w:t xml:space="preserve">       In Linux versions before 2.6.11, the capacity of a pipe was the same as the system  page  size  (e.g.,  4096</w:t>
            </w:r>
          </w:p>
          <w:p w:rsidR="00F00FE7" w:rsidRDefault="00F00FE7" w:rsidP="00E233E9">
            <w:r>
              <w:t xml:space="preserve">       bytes on x86).  Since Linux 2.6.11, the pipe capacity is 65536 bytes.</w:t>
            </w:r>
          </w:p>
        </w:tc>
      </w:tr>
      <w:tr w:rsidR="00F00FE7" w:rsidTr="00E233E9">
        <w:tc>
          <w:tcPr>
            <w:tcW w:w="8522" w:type="dxa"/>
          </w:tcPr>
          <w:p w:rsidR="00F00FE7" w:rsidRDefault="00F00FE7" w:rsidP="00E233E9">
            <w:r>
              <w:rPr>
                <w:rFonts w:hint="eastAsia"/>
              </w:rPr>
              <w:t>读写规则</w:t>
            </w:r>
          </w:p>
          <w:p w:rsidR="00F00FE7" w:rsidRDefault="00F00FE7" w:rsidP="00E233E9">
            <w:r>
              <w:rPr>
                <w:rFonts w:hint="eastAsia"/>
              </w:rPr>
              <w:t>man -6 pipe</w:t>
            </w:r>
          </w:p>
          <w:p w:rsidR="00F00FE7" w:rsidRDefault="00F00FE7" w:rsidP="00E233E9">
            <w:r>
              <w:t xml:space="preserve">       If  all  file  descriptors referring to the write end of a pipe have been closed, then an attempt to read(2)</w:t>
            </w:r>
          </w:p>
          <w:p w:rsidR="00F00FE7" w:rsidRDefault="00F00FE7" w:rsidP="00E233E9">
            <w:r>
              <w:t xml:space="preserve">       from the pipe will see end-of-file (read(2) will return 0).  If all file descriptors referring to  the  read</w:t>
            </w:r>
          </w:p>
          <w:p w:rsidR="00F00FE7" w:rsidRDefault="00F00FE7" w:rsidP="00E233E9">
            <w:r>
              <w:t xml:space="preserve">       end  of a pipe have been closed, then a write(2) will cause a SIGPIPE signal to be generated for the calling</w:t>
            </w:r>
          </w:p>
          <w:p w:rsidR="00F00FE7" w:rsidRDefault="00F00FE7" w:rsidP="00E233E9">
            <w:r>
              <w:t xml:space="preserve">       process.  If the calling process is ignoring this signal, then write(2) fails  with  the  </w:t>
            </w:r>
            <w:r>
              <w:lastRenderedPageBreak/>
              <w:t>error  EPIPE.   An</w:t>
            </w:r>
          </w:p>
          <w:p w:rsidR="00F00FE7" w:rsidRDefault="00F00FE7" w:rsidP="00E233E9">
            <w:r>
              <w:t xml:space="preserve">       application  that uses pipe(2) and fork(2) should use suitable close(2) calls to close unnecessary duplicate</w:t>
            </w:r>
          </w:p>
          <w:p w:rsidR="00F00FE7" w:rsidRDefault="00F00FE7" w:rsidP="00E233E9">
            <w:r>
              <w:t xml:space="preserve">       file descriptors; this ensures that end-of-file and SIGPIPE/EPIPE are delivered when appropriate.</w:t>
            </w:r>
          </w:p>
          <w:p w:rsidR="00F00FE7" w:rsidRDefault="00F00FE7" w:rsidP="00E233E9"/>
          <w:p w:rsidR="00F00FE7" w:rsidRDefault="00F00FE7" w:rsidP="00E233E9">
            <w:r>
              <w:t xml:space="preserve">       It is not possible to apply lseek(2) to a pipe.</w:t>
            </w:r>
          </w:p>
        </w:tc>
      </w:tr>
    </w:tbl>
    <w:p w:rsidR="00F00FE7" w:rsidRDefault="00F00FE7" w:rsidP="00F00FE7"/>
    <w:tbl>
      <w:tblPr>
        <w:tblStyle w:val="a5"/>
        <w:tblW w:w="0" w:type="auto"/>
        <w:tblLook w:val="04A0" w:firstRow="1" w:lastRow="0" w:firstColumn="1" w:lastColumn="0" w:noHBand="0" w:noVBand="1"/>
      </w:tblPr>
      <w:tblGrid>
        <w:gridCol w:w="8522"/>
      </w:tblGrid>
      <w:tr w:rsidR="00F00FE7" w:rsidTr="00E233E9">
        <w:tc>
          <w:tcPr>
            <w:tcW w:w="8522" w:type="dxa"/>
          </w:tcPr>
          <w:p w:rsidR="00F00FE7" w:rsidRDefault="00F00FE7" w:rsidP="00E233E9">
            <w:r>
              <w:rPr>
                <w:rFonts w:hint="eastAsia"/>
              </w:rPr>
              <w:t>#include &lt;linux/limits.h&gt;</w:t>
            </w:r>
          </w:p>
          <w:p w:rsidR="00F00FE7" w:rsidRDefault="00F00FE7" w:rsidP="00E233E9">
            <w:r>
              <w:rPr>
                <w:rFonts w:hint="eastAsia"/>
              </w:rPr>
              <w:t xml:space="preserve">PIPE_BUF </w:t>
            </w:r>
          </w:p>
        </w:tc>
      </w:tr>
      <w:tr w:rsidR="00F00FE7" w:rsidTr="00E233E9">
        <w:tc>
          <w:tcPr>
            <w:tcW w:w="8522" w:type="dxa"/>
          </w:tcPr>
          <w:p w:rsidR="00F00FE7" w:rsidRDefault="00F00FE7" w:rsidP="00E233E9">
            <w:r>
              <w:t>[root@localhost ~]# find / -name "limits.h"</w:t>
            </w:r>
          </w:p>
          <w:p w:rsidR="00F00FE7" w:rsidRDefault="00F00FE7" w:rsidP="00E233E9">
            <w:r>
              <w:t>/usr/include/linux/limits.h</w:t>
            </w:r>
          </w:p>
          <w:p w:rsidR="00F00FE7" w:rsidRDefault="00F00FE7" w:rsidP="00E233E9"/>
          <w:p w:rsidR="00F00FE7" w:rsidRDefault="00F00FE7" w:rsidP="00E233E9">
            <w:r>
              <w:t xml:space="preserve">[root@localhost ~]# find / -name "limits.h" | cat </w:t>
            </w:r>
          </w:p>
          <w:p w:rsidR="00F00FE7" w:rsidRDefault="00F00FE7" w:rsidP="00E233E9"/>
          <w:p w:rsidR="00F00FE7" w:rsidRDefault="00F00FE7" w:rsidP="00E233E9">
            <w:r>
              <w:t>[root@localhost ~]# find / -name "limits.h" | sed -n "1p"</w:t>
            </w:r>
          </w:p>
          <w:p w:rsidR="00F00FE7" w:rsidRDefault="00F00FE7" w:rsidP="00E233E9"/>
          <w:p w:rsidR="00F00FE7" w:rsidRDefault="00F00FE7" w:rsidP="00E233E9">
            <w:r>
              <w:t xml:space="preserve">[root@localhost ~]# cat /usr/include/linux/limits.h </w:t>
            </w:r>
          </w:p>
          <w:p w:rsidR="00F00FE7" w:rsidRDefault="00F00FE7" w:rsidP="00E233E9">
            <w:r>
              <w:t>#ifndef _LINUX_LIMITS_H</w:t>
            </w:r>
          </w:p>
          <w:p w:rsidR="00F00FE7" w:rsidRDefault="00F00FE7" w:rsidP="00E233E9">
            <w:r>
              <w:t>#define _LINUX_LIMITS_H</w:t>
            </w:r>
          </w:p>
          <w:p w:rsidR="00F00FE7" w:rsidRDefault="00F00FE7" w:rsidP="00E233E9"/>
          <w:p w:rsidR="00F00FE7" w:rsidRDefault="00F00FE7" w:rsidP="00E233E9">
            <w:r>
              <w:t>#define NR_OPEN         1024</w:t>
            </w:r>
          </w:p>
          <w:p w:rsidR="00F00FE7" w:rsidRDefault="00F00FE7" w:rsidP="00E233E9"/>
          <w:p w:rsidR="00F00FE7" w:rsidRDefault="00F00FE7" w:rsidP="00E233E9">
            <w:r>
              <w:t>#define NGROUPS_MAX    65536    /* supplemental group IDs are available */</w:t>
            </w:r>
          </w:p>
          <w:p w:rsidR="00F00FE7" w:rsidRDefault="00F00FE7" w:rsidP="00E233E9">
            <w:r>
              <w:t>#define ARG_MAX       131072    /* # bytes of args + environ for exec() */</w:t>
            </w:r>
          </w:p>
          <w:p w:rsidR="00F00FE7" w:rsidRDefault="00F00FE7" w:rsidP="00E233E9">
            <w:r>
              <w:t>#define CHILD_MAX        999    /* no limit :-) */</w:t>
            </w:r>
          </w:p>
          <w:p w:rsidR="00F00FE7" w:rsidRDefault="00F00FE7" w:rsidP="00E233E9">
            <w:r>
              <w:t>#define OPEN_MAX         256    /* # open files a process may have */</w:t>
            </w:r>
          </w:p>
          <w:p w:rsidR="00F00FE7" w:rsidRDefault="00F00FE7" w:rsidP="00E233E9">
            <w:r>
              <w:t>#define LINK_MAX         127    /* # links a file may have */</w:t>
            </w:r>
          </w:p>
          <w:p w:rsidR="00F00FE7" w:rsidRDefault="00F00FE7" w:rsidP="00E233E9">
            <w:r>
              <w:t>#define MAX_CANON        255    /* size of the canonical input queue */</w:t>
            </w:r>
          </w:p>
          <w:p w:rsidR="00F00FE7" w:rsidRDefault="00F00FE7" w:rsidP="00E233E9">
            <w:r>
              <w:t>#define MAX_INPUT        255    /* size of the type-ahead buffer */</w:t>
            </w:r>
          </w:p>
          <w:p w:rsidR="00F00FE7" w:rsidRDefault="00F00FE7" w:rsidP="00E233E9">
            <w:r>
              <w:t>#define NAME_MAX         255    /* # chars in a file name */</w:t>
            </w:r>
          </w:p>
          <w:p w:rsidR="00F00FE7" w:rsidRDefault="00F00FE7" w:rsidP="00E233E9">
            <w:r>
              <w:t>#define PATH_MAX        4096    /* # chars in a path name including nul */</w:t>
            </w:r>
          </w:p>
          <w:p w:rsidR="00F00FE7" w:rsidRDefault="00F00FE7" w:rsidP="00E233E9">
            <w:r>
              <w:t>#define PIPE_BUF        4096    /* # bytes in atomic write to a pipe */</w:t>
            </w:r>
          </w:p>
          <w:p w:rsidR="00F00FE7" w:rsidRDefault="00F00FE7" w:rsidP="00E233E9">
            <w:r>
              <w:t>#define XATTR_NAME_MAX   255    /* # chars in an extended attribute name */</w:t>
            </w:r>
          </w:p>
          <w:p w:rsidR="00F00FE7" w:rsidRDefault="00F00FE7" w:rsidP="00E233E9">
            <w:r>
              <w:t>#define XATTR_SIZE_MAX 65536    /* size of an extended attribute value (64k) */</w:t>
            </w:r>
          </w:p>
          <w:p w:rsidR="00F00FE7" w:rsidRDefault="00F00FE7" w:rsidP="00E233E9">
            <w:r>
              <w:t>#define XATTR_LIST_MAX 65536    /* size of extended attribute namelist (64k) */</w:t>
            </w:r>
          </w:p>
          <w:p w:rsidR="00F00FE7" w:rsidRDefault="00F00FE7" w:rsidP="00E233E9"/>
          <w:p w:rsidR="00F00FE7" w:rsidRDefault="00F00FE7" w:rsidP="00E233E9">
            <w:r>
              <w:t>#define RTSIG_MAX         32</w:t>
            </w:r>
          </w:p>
          <w:p w:rsidR="00F00FE7" w:rsidRDefault="00F00FE7" w:rsidP="00E233E9"/>
          <w:p w:rsidR="00F00FE7" w:rsidRDefault="00F00FE7" w:rsidP="00E233E9">
            <w:r>
              <w:t>#endif</w:t>
            </w:r>
          </w:p>
          <w:p w:rsidR="00F00FE7" w:rsidRDefault="00F00FE7" w:rsidP="00E233E9">
            <w:r>
              <w:t>[root@localhost ~]#</w:t>
            </w:r>
          </w:p>
        </w:tc>
      </w:tr>
      <w:tr w:rsidR="00F00FE7" w:rsidTr="00E233E9">
        <w:tc>
          <w:tcPr>
            <w:tcW w:w="8522" w:type="dxa"/>
          </w:tcPr>
          <w:p w:rsidR="00F00FE7" w:rsidRDefault="00F00FE7" w:rsidP="00E233E9">
            <w:r>
              <w:rPr>
                <w:rFonts w:hint="eastAsia"/>
              </w:rPr>
              <w:t>man 7 pipe</w:t>
            </w:r>
            <w:r>
              <w:t xml:space="preserve">   </w:t>
            </w:r>
          </w:p>
          <w:p w:rsidR="00F00FE7" w:rsidRDefault="00F00FE7" w:rsidP="00E233E9">
            <w:r>
              <w:t>Pipe Capacity</w:t>
            </w:r>
          </w:p>
          <w:p w:rsidR="00F00FE7" w:rsidRDefault="00F00FE7" w:rsidP="00E233E9">
            <w:r>
              <w:t xml:space="preserve">      A pipe has a limited capacity.  If the pipe is full, then a write(2) will block or fail, </w:t>
            </w:r>
            <w:r>
              <w:lastRenderedPageBreak/>
              <w:t>depending on whether the  O_NONBLOCK flag is set (see below).  Different implementations have different limits for the pipe capacity.  Applications should not rely on a particular capacity: an application should  be  designed  so  that  a reading  process consumes data as soon as it is available, so that a writing process does not remain blocked.</w:t>
            </w:r>
          </w:p>
          <w:p w:rsidR="00F00FE7" w:rsidRDefault="00F00FE7" w:rsidP="00E233E9">
            <w:r>
              <w:t xml:space="preserve">     In Linux versions before 2.6.11, the capacity of a pipe was the same as the  system  page  size  (e.g.,  4096</w:t>
            </w:r>
            <w:r>
              <w:rPr>
                <w:rFonts w:hint="eastAsia"/>
              </w:rPr>
              <w:t xml:space="preserve"> </w:t>
            </w:r>
            <w:r>
              <w:t xml:space="preserve"> bytes on x86).  Since Linux 2.6.11, the pipe capacity is 65536 bytes.</w:t>
            </w:r>
          </w:p>
        </w:tc>
      </w:tr>
    </w:tbl>
    <w:p w:rsidR="00F00FE7" w:rsidRDefault="00F00FE7" w:rsidP="00F00FE7"/>
    <w:p w:rsidR="00F00FE7" w:rsidRDefault="00F00FE7" w:rsidP="00F00FE7">
      <w:pPr>
        <w:pStyle w:val="2"/>
      </w:pPr>
      <w:r>
        <w:rPr>
          <w:rFonts w:hint="eastAsia"/>
        </w:rPr>
        <w:t>3 FIFO</w:t>
      </w:r>
      <w:r>
        <w:rPr>
          <w:rFonts w:hint="eastAsia"/>
        </w:rPr>
        <w:t>管道</w:t>
      </w:r>
      <w:r>
        <w:rPr>
          <w:rFonts w:hint="eastAsia"/>
        </w:rPr>
        <w:t xml:space="preserve"> </w:t>
      </w:r>
    </w:p>
    <w:tbl>
      <w:tblPr>
        <w:tblStyle w:val="a5"/>
        <w:tblW w:w="0" w:type="auto"/>
        <w:tblLook w:val="04A0" w:firstRow="1" w:lastRow="0" w:firstColumn="1" w:lastColumn="0" w:noHBand="0" w:noVBand="1"/>
      </w:tblPr>
      <w:tblGrid>
        <w:gridCol w:w="8522"/>
      </w:tblGrid>
      <w:tr w:rsidR="00F00FE7" w:rsidTr="00E233E9">
        <w:tc>
          <w:tcPr>
            <w:tcW w:w="8522" w:type="dxa"/>
          </w:tcPr>
          <w:p w:rsidR="00F00FE7" w:rsidRDefault="00F00FE7" w:rsidP="00E233E9">
            <w:r>
              <w:rPr>
                <w:rFonts w:hint="eastAsia"/>
              </w:rPr>
              <w:t>命名管道</w:t>
            </w:r>
          </w:p>
          <w:p w:rsidR="00F00FE7" w:rsidRPr="00E3291F" w:rsidRDefault="00F00FE7" w:rsidP="00657ADF">
            <w:pPr>
              <w:numPr>
                <w:ilvl w:val="0"/>
                <w:numId w:val="151"/>
              </w:numPr>
            </w:pPr>
            <w:r w:rsidRPr="00E3291F">
              <w:rPr>
                <w:rFonts w:hint="eastAsia"/>
              </w:rPr>
              <w:t>管道应用的一个限制就是只能在具有共同祖先（具有亲缘关系）的进程间通信。</w:t>
            </w:r>
          </w:p>
          <w:p w:rsidR="00F00FE7" w:rsidRPr="00E3291F" w:rsidRDefault="00F00FE7" w:rsidP="00657ADF">
            <w:pPr>
              <w:numPr>
                <w:ilvl w:val="0"/>
                <w:numId w:val="151"/>
              </w:numPr>
            </w:pPr>
            <w:r w:rsidRPr="00E3291F">
              <w:rPr>
                <w:rFonts w:hint="eastAsia"/>
              </w:rPr>
              <w:t>如果我们想在不相关的进程之间交换数据，可以使用</w:t>
            </w:r>
            <w:r w:rsidRPr="00E3291F">
              <w:rPr>
                <w:rFonts w:hint="eastAsia"/>
              </w:rPr>
              <w:t>FIFO</w:t>
            </w:r>
            <w:r w:rsidRPr="00E3291F">
              <w:rPr>
                <w:rFonts w:hint="eastAsia"/>
              </w:rPr>
              <w:t>文件来做这项工作，它经常被称为命名管道。</w:t>
            </w:r>
          </w:p>
          <w:p w:rsidR="00F00FE7" w:rsidRPr="00E3291F" w:rsidRDefault="00F00FE7" w:rsidP="00657ADF">
            <w:pPr>
              <w:numPr>
                <w:ilvl w:val="0"/>
                <w:numId w:val="151"/>
              </w:numPr>
            </w:pPr>
            <w:r w:rsidRPr="00E3291F">
              <w:rPr>
                <w:rFonts w:hint="eastAsia"/>
              </w:rPr>
              <w:t>命名管道是一种特殊类型的文件</w:t>
            </w:r>
          </w:p>
          <w:p w:rsidR="00F00FE7" w:rsidRPr="00E3291F" w:rsidRDefault="00F00FE7" w:rsidP="00E233E9"/>
        </w:tc>
      </w:tr>
      <w:tr w:rsidR="00F00FE7" w:rsidTr="00E233E9">
        <w:tc>
          <w:tcPr>
            <w:tcW w:w="8522" w:type="dxa"/>
          </w:tcPr>
          <w:p w:rsidR="00F00FE7" w:rsidRDefault="00F00FE7" w:rsidP="00E233E9">
            <w:r>
              <w:rPr>
                <w:rFonts w:hint="eastAsia"/>
              </w:rPr>
              <w:t>命名管道和匿名管道区别</w:t>
            </w:r>
          </w:p>
          <w:p w:rsidR="00F00FE7" w:rsidRPr="00BA2C51" w:rsidRDefault="00F00FE7" w:rsidP="00657ADF">
            <w:pPr>
              <w:numPr>
                <w:ilvl w:val="0"/>
                <w:numId w:val="152"/>
              </w:numPr>
            </w:pPr>
            <w:r w:rsidRPr="00BA2C51">
              <w:rPr>
                <w:rFonts w:hint="eastAsia"/>
              </w:rPr>
              <w:t>管道应用的一个限制就是只能在具有共同祖先（具有亲缘关系）的进程间通信。</w:t>
            </w:r>
          </w:p>
          <w:p w:rsidR="00F00FE7" w:rsidRPr="00BA2C51" w:rsidRDefault="00F00FE7" w:rsidP="00657ADF">
            <w:pPr>
              <w:numPr>
                <w:ilvl w:val="0"/>
                <w:numId w:val="152"/>
              </w:numPr>
            </w:pPr>
            <w:r w:rsidRPr="00BA2C51">
              <w:rPr>
                <w:rFonts w:hint="eastAsia"/>
              </w:rPr>
              <w:t>如果我们想在不相关的进程之间交换数据，可以使用</w:t>
            </w:r>
            <w:r w:rsidRPr="00BA2C51">
              <w:rPr>
                <w:rFonts w:hint="eastAsia"/>
              </w:rPr>
              <w:t>FIFO</w:t>
            </w:r>
            <w:r w:rsidRPr="00BA2C51">
              <w:rPr>
                <w:rFonts w:hint="eastAsia"/>
              </w:rPr>
              <w:t>文件来做这项工作，它经常被称为命名管道。</w:t>
            </w:r>
          </w:p>
          <w:p w:rsidR="00F00FE7" w:rsidRPr="00BA2C51" w:rsidRDefault="00F00FE7" w:rsidP="00657ADF">
            <w:pPr>
              <w:numPr>
                <w:ilvl w:val="0"/>
                <w:numId w:val="152"/>
              </w:numPr>
            </w:pPr>
            <w:r w:rsidRPr="00BA2C51">
              <w:rPr>
                <w:rFonts w:hint="eastAsia"/>
              </w:rPr>
              <w:t>命名管道是一种特殊类型的文件</w:t>
            </w:r>
          </w:p>
          <w:p w:rsidR="00F00FE7" w:rsidRPr="00BA2C51" w:rsidRDefault="00F00FE7" w:rsidP="00E233E9"/>
        </w:tc>
      </w:tr>
      <w:tr w:rsidR="00F00FE7" w:rsidTr="00E233E9">
        <w:tc>
          <w:tcPr>
            <w:tcW w:w="8522" w:type="dxa"/>
          </w:tcPr>
          <w:p w:rsidR="00F00FE7" w:rsidRDefault="00F00FE7" w:rsidP="00E233E9">
            <w:r>
              <w:rPr>
                <w:rFonts w:hint="eastAsia"/>
              </w:rPr>
              <w:t>创建一个命名管道</w:t>
            </w:r>
          </w:p>
          <w:p w:rsidR="00F00FE7" w:rsidRPr="00BA2C51" w:rsidRDefault="00F00FE7" w:rsidP="00657ADF">
            <w:pPr>
              <w:numPr>
                <w:ilvl w:val="0"/>
                <w:numId w:val="153"/>
              </w:numPr>
            </w:pPr>
            <w:r w:rsidRPr="00BA2C51">
              <w:rPr>
                <w:rFonts w:hint="eastAsia"/>
              </w:rPr>
              <w:t>命名管道可以从命令行上创建，命令行方法是使用下面这个命令：</w:t>
            </w:r>
          </w:p>
          <w:p w:rsidR="00F00FE7" w:rsidRPr="00BA2C51" w:rsidRDefault="00F00FE7" w:rsidP="00E233E9">
            <w:r w:rsidRPr="00BA2C51">
              <w:tab/>
            </w:r>
            <w:r w:rsidRPr="00BA2C51">
              <w:tab/>
            </w:r>
            <w:r w:rsidRPr="00BA2C51">
              <w:tab/>
              <w:t>$ mkfifo filename</w:t>
            </w:r>
          </w:p>
          <w:p w:rsidR="00F00FE7" w:rsidRPr="00BA2C51" w:rsidRDefault="00F00FE7" w:rsidP="00657ADF">
            <w:pPr>
              <w:numPr>
                <w:ilvl w:val="0"/>
                <w:numId w:val="154"/>
              </w:numPr>
            </w:pPr>
            <w:r w:rsidRPr="00BA2C51">
              <w:rPr>
                <w:rFonts w:hint="eastAsia"/>
              </w:rPr>
              <w:t>命名管道也可以从程序里创建，相关函数有：</w:t>
            </w:r>
          </w:p>
          <w:p w:rsidR="00F00FE7" w:rsidRDefault="00F00FE7" w:rsidP="00E233E9">
            <w:r w:rsidRPr="00BA2C51">
              <w:tab/>
            </w:r>
            <w:r>
              <w:rPr>
                <w:rFonts w:hint="eastAsia"/>
              </w:rPr>
              <w:t xml:space="preserve">        </w:t>
            </w:r>
            <w:r w:rsidRPr="00BA2C51">
              <w:t>int mkfifo(const char *filename,mode_t );</w:t>
            </w:r>
          </w:p>
          <w:p w:rsidR="00F00FE7" w:rsidRPr="00BA2C51" w:rsidRDefault="00F00FE7" w:rsidP="00657ADF">
            <w:pPr>
              <w:numPr>
                <w:ilvl w:val="0"/>
                <w:numId w:val="154"/>
              </w:numPr>
            </w:pPr>
            <w:r>
              <w:rPr>
                <w:rFonts w:hint="eastAsia"/>
              </w:rPr>
              <w:t>man 3 mkfifo</w:t>
            </w:r>
          </w:p>
          <w:p w:rsidR="00F00FE7" w:rsidRPr="00BA2C51" w:rsidRDefault="00F00FE7" w:rsidP="00E233E9"/>
        </w:tc>
      </w:tr>
      <w:tr w:rsidR="00F00FE7" w:rsidTr="00E233E9">
        <w:tc>
          <w:tcPr>
            <w:tcW w:w="8522" w:type="dxa"/>
          </w:tcPr>
          <w:p w:rsidR="00F00FE7" w:rsidRDefault="00F00FE7" w:rsidP="00E233E9">
            <w:r>
              <w:rPr>
                <w:rFonts w:hint="eastAsia"/>
              </w:rPr>
              <w:t>匿名管道与命名管道</w:t>
            </w:r>
            <w:r>
              <w:rPr>
                <w:rFonts w:hint="eastAsia"/>
              </w:rPr>
              <w:t>PK</w:t>
            </w:r>
          </w:p>
          <w:p w:rsidR="00F00FE7" w:rsidRPr="0032425A" w:rsidRDefault="00F00FE7" w:rsidP="00657ADF">
            <w:pPr>
              <w:numPr>
                <w:ilvl w:val="0"/>
                <w:numId w:val="155"/>
              </w:numPr>
            </w:pPr>
            <w:r w:rsidRPr="0032425A">
              <w:rPr>
                <w:rFonts w:hint="eastAsia"/>
              </w:rPr>
              <w:t>匿名管道由</w:t>
            </w:r>
            <w:r w:rsidRPr="0032425A">
              <w:t>pipe</w:t>
            </w:r>
            <w:r w:rsidRPr="0032425A">
              <w:rPr>
                <w:rFonts w:hint="eastAsia"/>
              </w:rPr>
              <w:t>函数创建并打开。</w:t>
            </w:r>
          </w:p>
          <w:p w:rsidR="00F00FE7" w:rsidRPr="0032425A" w:rsidRDefault="00F00FE7" w:rsidP="00657ADF">
            <w:pPr>
              <w:numPr>
                <w:ilvl w:val="0"/>
                <w:numId w:val="155"/>
              </w:numPr>
            </w:pPr>
            <w:r w:rsidRPr="0032425A">
              <w:rPr>
                <w:rFonts w:hint="eastAsia"/>
              </w:rPr>
              <w:t>命名管道由</w:t>
            </w:r>
            <w:r w:rsidRPr="0032425A">
              <w:t>mkfifo</w:t>
            </w:r>
            <w:r w:rsidRPr="0032425A">
              <w:rPr>
                <w:rFonts w:hint="eastAsia"/>
              </w:rPr>
              <w:t>函数创建，打开用</w:t>
            </w:r>
            <w:r w:rsidRPr="0032425A">
              <w:t>open</w:t>
            </w:r>
          </w:p>
          <w:p w:rsidR="00F00FE7" w:rsidRDefault="00F00FE7" w:rsidP="00657ADF">
            <w:pPr>
              <w:numPr>
                <w:ilvl w:val="0"/>
                <w:numId w:val="155"/>
              </w:numPr>
            </w:pPr>
            <w:r w:rsidRPr="0032425A">
              <w:t>FIFO</w:t>
            </w:r>
            <w:r w:rsidRPr="0032425A">
              <w:rPr>
                <w:rFonts w:hint="eastAsia"/>
              </w:rPr>
              <w:t>（命名管道）与</w:t>
            </w:r>
            <w:r w:rsidRPr="0032425A">
              <w:t>pipe</w:t>
            </w:r>
            <w:r w:rsidRPr="0032425A">
              <w:rPr>
                <w:rFonts w:hint="eastAsia"/>
              </w:rPr>
              <w:t>（匿名管道）之间唯一的区别在它们创建与打开的方式不同，一但这些工作完成之后，它们具有相同的语义。</w:t>
            </w:r>
          </w:p>
          <w:p w:rsidR="00F00FE7" w:rsidRPr="0032425A" w:rsidRDefault="00F00FE7" w:rsidP="00E233E9"/>
        </w:tc>
      </w:tr>
      <w:tr w:rsidR="00F00FE7" w:rsidTr="00E233E9">
        <w:tc>
          <w:tcPr>
            <w:tcW w:w="8522" w:type="dxa"/>
          </w:tcPr>
          <w:p w:rsidR="00F00FE7" w:rsidRDefault="00F00FE7" w:rsidP="00E233E9">
            <w:r>
              <w:rPr>
                <w:rFonts w:hint="eastAsia"/>
              </w:rPr>
              <w:t>命名管道的打开规则</w:t>
            </w:r>
          </w:p>
          <w:p w:rsidR="00F00FE7" w:rsidRPr="0032425A" w:rsidRDefault="00F00FE7" w:rsidP="00657ADF">
            <w:pPr>
              <w:numPr>
                <w:ilvl w:val="0"/>
                <w:numId w:val="156"/>
              </w:numPr>
            </w:pPr>
            <w:r w:rsidRPr="0032425A">
              <w:rPr>
                <w:rFonts w:hint="eastAsia"/>
              </w:rPr>
              <w:t>如果当前打开操作是为读而打开</w:t>
            </w:r>
            <w:r w:rsidRPr="0032425A">
              <w:t>FIFO</w:t>
            </w:r>
            <w:r w:rsidRPr="0032425A">
              <w:rPr>
                <w:rFonts w:hint="eastAsia"/>
              </w:rPr>
              <w:t>时</w:t>
            </w:r>
          </w:p>
          <w:p w:rsidR="00F00FE7" w:rsidRPr="0032425A" w:rsidRDefault="00F00FE7" w:rsidP="00657ADF">
            <w:pPr>
              <w:numPr>
                <w:ilvl w:val="1"/>
                <w:numId w:val="156"/>
              </w:numPr>
            </w:pPr>
            <w:r w:rsidRPr="0032425A">
              <w:t>O_NONBLOCK disable</w:t>
            </w:r>
            <w:r w:rsidRPr="0032425A">
              <w:rPr>
                <w:rFonts w:hint="eastAsia"/>
              </w:rPr>
              <w:t>：阻塞直到有相应进程为写而打开该</w:t>
            </w:r>
            <w:r w:rsidRPr="0032425A">
              <w:t>FIFO</w:t>
            </w:r>
          </w:p>
          <w:p w:rsidR="00F00FE7" w:rsidRPr="0032425A" w:rsidRDefault="00F00FE7" w:rsidP="00657ADF">
            <w:pPr>
              <w:numPr>
                <w:ilvl w:val="1"/>
                <w:numId w:val="156"/>
              </w:numPr>
            </w:pPr>
            <w:r w:rsidRPr="0032425A">
              <w:t>O_NONBLOCK enable</w:t>
            </w:r>
            <w:r w:rsidRPr="0032425A">
              <w:rPr>
                <w:rFonts w:hint="eastAsia"/>
              </w:rPr>
              <w:t>：立刻返回成功</w:t>
            </w:r>
          </w:p>
          <w:p w:rsidR="00F00FE7" w:rsidRPr="0032425A" w:rsidRDefault="00F00FE7" w:rsidP="00657ADF">
            <w:pPr>
              <w:numPr>
                <w:ilvl w:val="0"/>
                <w:numId w:val="156"/>
              </w:numPr>
            </w:pPr>
            <w:r w:rsidRPr="0032425A">
              <w:rPr>
                <w:rFonts w:hint="eastAsia"/>
              </w:rPr>
              <w:t>如果当前打开操作是为写而打开</w:t>
            </w:r>
            <w:r w:rsidRPr="0032425A">
              <w:t>FIFO</w:t>
            </w:r>
            <w:r w:rsidRPr="0032425A">
              <w:rPr>
                <w:rFonts w:hint="eastAsia"/>
              </w:rPr>
              <w:t>时</w:t>
            </w:r>
          </w:p>
          <w:p w:rsidR="00F00FE7" w:rsidRPr="0032425A" w:rsidRDefault="00F00FE7" w:rsidP="00657ADF">
            <w:pPr>
              <w:numPr>
                <w:ilvl w:val="1"/>
                <w:numId w:val="156"/>
              </w:numPr>
            </w:pPr>
            <w:r w:rsidRPr="0032425A">
              <w:t>O_NONBLOCK disable</w:t>
            </w:r>
            <w:r w:rsidRPr="0032425A">
              <w:rPr>
                <w:rFonts w:hint="eastAsia"/>
              </w:rPr>
              <w:t>：阻塞直到有相应进程为读而打开该</w:t>
            </w:r>
            <w:r w:rsidRPr="0032425A">
              <w:t>FIFO</w:t>
            </w:r>
          </w:p>
          <w:p w:rsidR="00F00FE7" w:rsidRPr="0032425A" w:rsidRDefault="00F00FE7" w:rsidP="00657ADF">
            <w:pPr>
              <w:numPr>
                <w:ilvl w:val="1"/>
                <w:numId w:val="156"/>
              </w:numPr>
            </w:pPr>
            <w:r w:rsidRPr="0032425A">
              <w:t>O_NONBLOCK enable</w:t>
            </w:r>
            <w:r w:rsidRPr="0032425A">
              <w:rPr>
                <w:rFonts w:hint="eastAsia"/>
              </w:rPr>
              <w:t>：立刻返回失败，错误码为</w:t>
            </w:r>
            <w:r w:rsidRPr="0032425A">
              <w:t>ENXIO</w:t>
            </w:r>
          </w:p>
          <w:p w:rsidR="00F00FE7" w:rsidRDefault="00F00FE7" w:rsidP="00E233E9"/>
          <w:p w:rsidR="00F00FE7" w:rsidRDefault="00F00FE7" w:rsidP="00E233E9">
            <w:r>
              <w:rPr>
                <w:rFonts w:hint="eastAsia"/>
              </w:rPr>
              <w:lastRenderedPageBreak/>
              <w:t>命名管道的读写规则</w:t>
            </w:r>
          </w:p>
          <w:p w:rsidR="00F00FE7" w:rsidRPr="0032425A" w:rsidRDefault="00F00FE7" w:rsidP="00657ADF">
            <w:pPr>
              <w:numPr>
                <w:ilvl w:val="0"/>
                <w:numId w:val="156"/>
              </w:numPr>
            </w:pPr>
            <w:r>
              <w:rPr>
                <w:rFonts w:hint="eastAsia"/>
              </w:rPr>
              <w:t>同匿名管道</w:t>
            </w:r>
          </w:p>
          <w:p w:rsidR="00F00FE7" w:rsidRPr="0032425A" w:rsidRDefault="00F00FE7" w:rsidP="00E233E9"/>
        </w:tc>
      </w:tr>
      <w:tr w:rsidR="00F00FE7" w:rsidTr="00E233E9">
        <w:tc>
          <w:tcPr>
            <w:tcW w:w="8522" w:type="dxa"/>
          </w:tcPr>
          <w:p w:rsidR="00F00FE7" w:rsidRDefault="00F00FE7" w:rsidP="00E233E9">
            <w:r>
              <w:lastRenderedPageBreak/>
              <w:t>mknod</w:t>
            </w:r>
          </w:p>
          <w:p w:rsidR="00F00FE7" w:rsidRDefault="00F00FE7" w:rsidP="00E233E9">
            <w:r>
              <w:rPr>
                <w:rFonts w:hint="eastAsia"/>
              </w:rPr>
              <w:t>管道文件不能使用</w:t>
            </w:r>
            <w:r>
              <w:rPr>
                <w:rFonts w:hint="eastAsia"/>
              </w:rPr>
              <w:t>vi</w:t>
            </w:r>
            <w:r>
              <w:rPr>
                <w:rFonts w:hint="eastAsia"/>
              </w:rPr>
              <w:t>打开。。就是</w:t>
            </w:r>
            <w:r>
              <w:rPr>
                <w:rFonts w:hint="eastAsia"/>
              </w:rPr>
              <w:t>vi</w:t>
            </w:r>
            <w:r>
              <w:rPr>
                <w:rFonts w:hint="eastAsia"/>
              </w:rPr>
              <w:t>不能打开看管道内容</w:t>
            </w:r>
          </w:p>
        </w:tc>
      </w:tr>
      <w:tr w:rsidR="00F00FE7" w:rsidTr="00E233E9">
        <w:tc>
          <w:tcPr>
            <w:tcW w:w="8522" w:type="dxa"/>
          </w:tcPr>
          <w:p w:rsidR="00F00FE7" w:rsidRDefault="00F00FE7" w:rsidP="00E233E9"/>
        </w:tc>
      </w:tr>
    </w:tbl>
    <w:p w:rsidR="00F00FE7" w:rsidRDefault="00F00FE7" w:rsidP="00F00FE7"/>
    <w:p w:rsidR="00F00FE7" w:rsidRDefault="00F00FE7" w:rsidP="00F00FE7">
      <w:pPr>
        <w:pStyle w:val="2"/>
      </w:pPr>
      <w:r>
        <w:rPr>
          <w:rFonts w:hint="eastAsia"/>
        </w:rPr>
        <w:t>4FIFO</w:t>
      </w:r>
      <w:r>
        <w:rPr>
          <w:rFonts w:hint="eastAsia"/>
        </w:rPr>
        <w:t>管道编程实践</w:t>
      </w:r>
      <w:r>
        <w:rPr>
          <w:rFonts w:hint="eastAsia"/>
        </w:rPr>
        <w:t xml:space="preserve"> </w:t>
      </w:r>
    </w:p>
    <w:tbl>
      <w:tblPr>
        <w:tblStyle w:val="a5"/>
        <w:tblW w:w="0" w:type="auto"/>
        <w:tblLook w:val="04A0" w:firstRow="1" w:lastRow="0" w:firstColumn="1" w:lastColumn="0" w:noHBand="0" w:noVBand="1"/>
      </w:tblPr>
      <w:tblGrid>
        <w:gridCol w:w="8522"/>
      </w:tblGrid>
      <w:tr w:rsidR="00F00FE7" w:rsidTr="00E233E9">
        <w:tc>
          <w:tcPr>
            <w:tcW w:w="8522" w:type="dxa"/>
          </w:tcPr>
          <w:p w:rsidR="00F00FE7" w:rsidRDefault="00F00FE7" w:rsidP="00E233E9">
            <w:r>
              <w:rPr>
                <w:rFonts w:hint="eastAsia"/>
              </w:rPr>
              <w:t>利用管道，两个进程间进行文件复制。</w:t>
            </w:r>
          </w:p>
          <w:p w:rsidR="00F00FE7" w:rsidRDefault="00F00FE7" w:rsidP="00E233E9">
            <w:r>
              <w:rPr>
                <w:rFonts w:hint="eastAsia"/>
              </w:rPr>
              <w:t>fifow</w:t>
            </w:r>
          </w:p>
          <w:p w:rsidR="00F00FE7" w:rsidRDefault="00F00FE7" w:rsidP="00E233E9">
            <w:pPr>
              <w:ind w:firstLine="420"/>
            </w:pPr>
            <w:r>
              <w:rPr>
                <w:rFonts w:hint="eastAsia"/>
              </w:rPr>
              <w:t>读文件</w:t>
            </w:r>
            <w:r>
              <w:rPr>
                <w:rFonts w:hint="eastAsia"/>
              </w:rPr>
              <w:t>1.txt</w:t>
            </w:r>
            <w:r>
              <w:rPr>
                <w:rFonts w:hint="eastAsia"/>
              </w:rPr>
              <w:tab/>
            </w:r>
          </w:p>
          <w:p w:rsidR="00F00FE7" w:rsidRDefault="00F00FE7" w:rsidP="00E233E9">
            <w:r>
              <w:rPr>
                <w:rFonts w:hint="eastAsia"/>
              </w:rPr>
              <w:tab/>
            </w:r>
            <w:r>
              <w:rPr>
                <w:rFonts w:hint="eastAsia"/>
              </w:rPr>
              <w:t>写入管道</w:t>
            </w:r>
          </w:p>
          <w:p w:rsidR="00F00FE7" w:rsidRDefault="00F00FE7" w:rsidP="00E233E9">
            <w:r>
              <w:rPr>
                <w:rFonts w:hint="eastAsia"/>
              </w:rPr>
              <w:t>fifor</w:t>
            </w:r>
            <w:r>
              <w:rPr>
                <w:rFonts w:hint="eastAsia"/>
              </w:rPr>
              <w:tab/>
            </w:r>
          </w:p>
          <w:p w:rsidR="00F00FE7" w:rsidRDefault="00F00FE7" w:rsidP="00E233E9">
            <w:r>
              <w:rPr>
                <w:rFonts w:hint="eastAsia"/>
              </w:rPr>
              <w:tab/>
            </w:r>
            <w:r>
              <w:rPr>
                <w:rFonts w:hint="eastAsia"/>
              </w:rPr>
              <w:t>读管道</w:t>
            </w:r>
          </w:p>
          <w:p w:rsidR="00F00FE7" w:rsidRDefault="00F00FE7" w:rsidP="00E233E9">
            <w:r>
              <w:rPr>
                <w:rFonts w:hint="eastAsia"/>
              </w:rPr>
              <w:tab/>
            </w:r>
            <w:r>
              <w:rPr>
                <w:rFonts w:hint="eastAsia"/>
              </w:rPr>
              <w:t>写入</w:t>
            </w:r>
            <w:r>
              <w:rPr>
                <w:rFonts w:hint="eastAsia"/>
              </w:rPr>
              <w:t>2.txt</w:t>
            </w:r>
            <w:r>
              <w:rPr>
                <w:rFonts w:hint="eastAsia"/>
              </w:rPr>
              <w:t>文件</w:t>
            </w:r>
          </w:p>
        </w:tc>
      </w:tr>
      <w:tr w:rsidR="00F00FE7" w:rsidTr="00E233E9">
        <w:tc>
          <w:tcPr>
            <w:tcW w:w="8522" w:type="dxa"/>
          </w:tcPr>
          <w:p w:rsidR="00F00FE7" w:rsidRDefault="00F00FE7" w:rsidP="00E233E9">
            <w:r>
              <w:t>FIFO(7)    Linux Programmer's Manual   FIFO(7)</w:t>
            </w:r>
            <w:r>
              <w:rPr>
                <w:rFonts w:hint="eastAsia"/>
              </w:rPr>
              <w:t xml:space="preserve"> </w:t>
            </w:r>
          </w:p>
          <w:p w:rsidR="00F00FE7" w:rsidRDefault="00F00FE7" w:rsidP="00E233E9">
            <w:r>
              <w:t>NAME</w:t>
            </w:r>
          </w:p>
          <w:p w:rsidR="00F00FE7" w:rsidRDefault="00F00FE7" w:rsidP="00E233E9">
            <w:r>
              <w:t xml:space="preserve">       fifo - first-in first-out special file, named pipe</w:t>
            </w:r>
          </w:p>
        </w:tc>
      </w:tr>
      <w:tr w:rsidR="00F00FE7" w:rsidTr="00E233E9">
        <w:tc>
          <w:tcPr>
            <w:tcW w:w="8522" w:type="dxa"/>
          </w:tcPr>
          <w:p w:rsidR="00F00FE7" w:rsidRDefault="00F00FE7" w:rsidP="00E233E9">
            <w:r>
              <w:rPr>
                <w:rFonts w:hint="eastAsia"/>
              </w:rPr>
              <w:t>man 3 mkfifo</w:t>
            </w:r>
          </w:p>
          <w:p w:rsidR="00F00FE7" w:rsidRDefault="00F00FE7" w:rsidP="00E233E9">
            <w:r>
              <w:t>mkfifo - make a FIFO special file (a named pipe)</w:t>
            </w:r>
            <w:r>
              <w:rPr>
                <w:rFonts w:hint="eastAsia"/>
              </w:rPr>
              <w:t xml:space="preserve"> </w:t>
            </w:r>
          </w:p>
          <w:p w:rsidR="00F00FE7" w:rsidRDefault="00F00FE7" w:rsidP="00E233E9"/>
          <w:p w:rsidR="00F00FE7" w:rsidRDefault="00F00FE7" w:rsidP="00E233E9">
            <w:r>
              <w:t>SYNOPSIS</w:t>
            </w:r>
          </w:p>
          <w:p w:rsidR="00F00FE7" w:rsidRDefault="00F00FE7" w:rsidP="00E233E9">
            <w:r>
              <w:t xml:space="preserve">       #include &lt;sys/types.h&gt;</w:t>
            </w:r>
          </w:p>
          <w:p w:rsidR="00F00FE7" w:rsidRDefault="00F00FE7" w:rsidP="00E233E9">
            <w:r>
              <w:t xml:space="preserve">       #include &lt;sys/stat.h&gt;</w:t>
            </w:r>
          </w:p>
          <w:p w:rsidR="00F00FE7" w:rsidRDefault="00F00FE7" w:rsidP="00E233E9"/>
          <w:p w:rsidR="00F00FE7" w:rsidRDefault="00F00FE7" w:rsidP="00E233E9">
            <w:r>
              <w:t xml:space="preserve">       int mkfifo(const char *pathname, mode_t mode);</w:t>
            </w:r>
          </w:p>
          <w:p w:rsidR="00F00FE7" w:rsidRDefault="00F00FE7" w:rsidP="00E233E9"/>
          <w:p w:rsidR="00F00FE7" w:rsidRDefault="00F00FE7" w:rsidP="00E233E9">
            <w:r>
              <w:t>DESCRIPTION</w:t>
            </w:r>
          </w:p>
          <w:p w:rsidR="00F00FE7" w:rsidRDefault="00F00FE7" w:rsidP="00E233E9">
            <w:r>
              <w:t xml:space="preserve">       mkfifo()  makes  a FIFO special file with name pathname.  mode specifies the FIFO's permissions. It is modi-</w:t>
            </w:r>
          </w:p>
          <w:p w:rsidR="00F00FE7" w:rsidRDefault="00F00FE7" w:rsidP="00E233E9">
            <w:r>
              <w:t xml:space="preserve">       fied by the process's umask in the usual way: the permissions of the created file are (mode &amp; ~umask).</w:t>
            </w:r>
          </w:p>
          <w:p w:rsidR="00F00FE7" w:rsidRDefault="00F00FE7" w:rsidP="00E233E9"/>
          <w:p w:rsidR="00F00FE7" w:rsidRDefault="00F00FE7" w:rsidP="00E233E9">
            <w:r>
              <w:t xml:space="preserve">       A FIFO special file is similar to a pipe, except that it is created in a different way.  Instead of being an</w:t>
            </w:r>
          </w:p>
          <w:p w:rsidR="00F00FE7" w:rsidRDefault="00F00FE7" w:rsidP="00E233E9">
            <w:r>
              <w:t xml:space="preserve">       anonymous communications channel, a FIFO special file is entered into the file system by calling mkfifo().</w:t>
            </w:r>
          </w:p>
          <w:p w:rsidR="00F00FE7" w:rsidRDefault="00F00FE7" w:rsidP="00E233E9"/>
          <w:p w:rsidR="00F00FE7" w:rsidRDefault="00F00FE7" w:rsidP="00E233E9">
            <w:r>
              <w:t xml:space="preserve">       Once  you  have  created a FIFO special file in this way, any process can open it for reading or writing, in</w:t>
            </w:r>
          </w:p>
          <w:p w:rsidR="00F00FE7" w:rsidRDefault="00F00FE7" w:rsidP="00E233E9">
            <w:r>
              <w:t xml:space="preserve">       the same way as an ordinary file.  However, it has to be open at both ends  </w:t>
            </w:r>
            <w:r>
              <w:lastRenderedPageBreak/>
              <w:t>simultaneously  before  you  can</w:t>
            </w:r>
          </w:p>
          <w:p w:rsidR="00F00FE7" w:rsidRDefault="00F00FE7" w:rsidP="00E233E9">
            <w:r>
              <w:t xml:space="preserve">       proceed  to  do any input or output operations on it.  Opening a FIFO for reading normally blocks until some</w:t>
            </w:r>
          </w:p>
          <w:p w:rsidR="00F00FE7" w:rsidRDefault="00F00FE7" w:rsidP="00E233E9">
            <w:r>
              <w:t xml:space="preserve">       other process opens the same FIFO for writing, and vice versa. See fifo(7) for non-blocking handling of FIFO</w:t>
            </w:r>
          </w:p>
          <w:p w:rsidR="00F00FE7" w:rsidRDefault="00F00FE7" w:rsidP="00E233E9">
            <w:r>
              <w:t xml:space="preserve">       special files.</w:t>
            </w:r>
          </w:p>
          <w:p w:rsidR="00F00FE7" w:rsidRDefault="00F00FE7" w:rsidP="00E233E9"/>
          <w:p w:rsidR="00F00FE7" w:rsidRDefault="00F00FE7" w:rsidP="00E233E9">
            <w:r>
              <w:t>RETURN VALUE</w:t>
            </w:r>
          </w:p>
          <w:p w:rsidR="00F00FE7" w:rsidRDefault="00F00FE7" w:rsidP="00E233E9">
            <w:r>
              <w:t xml:space="preserve">       On  success mkfifo() returns 0.  In the case of an error, -1 is returned (in which case, errno is set appro-</w:t>
            </w:r>
          </w:p>
          <w:p w:rsidR="00F00FE7" w:rsidRDefault="00F00FE7" w:rsidP="00E233E9">
            <w:r>
              <w:t xml:space="preserve">       priately).</w:t>
            </w:r>
          </w:p>
        </w:tc>
      </w:tr>
      <w:tr w:rsidR="00F00FE7" w:rsidTr="00E233E9">
        <w:tc>
          <w:tcPr>
            <w:tcW w:w="8522" w:type="dxa"/>
          </w:tcPr>
          <w:p w:rsidR="00F00FE7" w:rsidRDefault="00F00FE7" w:rsidP="00E233E9"/>
        </w:tc>
      </w:tr>
    </w:tbl>
    <w:p w:rsidR="00F00FE7" w:rsidRDefault="00F00FE7" w:rsidP="00F00FE7"/>
    <w:p w:rsidR="00F00FE7" w:rsidRDefault="00F00FE7" w:rsidP="00F00FE7"/>
    <w:p w:rsidR="00F00FE7" w:rsidRDefault="00F00FE7" w:rsidP="00F00FE7"/>
    <w:p w:rsidR="00F00FE7" w:rsidRDefault="00F00FE7" w:rsidP="00F00FE7"/>
    <w:p w:rsidR="00F00FE7" w:rsidRDefault="00F00FE7" w:rsidP="00F00FE7"/>
    <w:p w:rsidR="00F00FE7" w:rsidRPr="00956CB3" w:rsidRDefault="00F00FE7" w:rsidP="00BA7A32">
      <w:pPr>
        <w:pStyle w:val="1"/>
        <w:rPr>
          <w:sz w:val="30"/>
          <w:szCs w:val="30"/>
        </w:rPr>
      </w:pPr>
      <w:r>
        <w:rPr>
          <w:rFonts w:hint="eastAsia"/>
        </w:rPr>
        <w:t>linux</w:t>
      </w:r>
      <w:r>
        <w:rPr>
          <w:rFonts w:hint="eastAsia"/>
        </w:rPr>
        <w:t>共享内存</w:t>
      </w:r>
      <w:r>
        <w:rPr>
          <w:rFonts w:hint="eastAsia"/>
        </w:rPr>
        <w:t>-</w:t>
      </w:r>
      <w:r>
        <w:rPr>
          <w:rFonts w:hint="eastAsia"/>
        </w:rPr>
        <w:t>应用</w:t>
      </w:r>
      <w:r w:rsidRPr="00956CB3">
        <w:rPr>
          <w:rFonts w:hint="eastAsia"/>
        </w:rPr>
        <w:t>编程</w:t>
      </w:r>
      <w:r>
        <w:rPr>
          <w:rFonts w:hint="eastAsia"/>
        </w:rPr>
        <w:t>-</w:t>
      </w:r>
      <w:r w:rsidRPr="00956CB3">
        <w:rPr>
          <w:rFonts w:hint="eastAsia"/>
        </w:rPr>
        <w:t>专题讲座</w:t>
      </w:r>
      <w:r w:rsidRPr="00956CB3">
        <w:rPr>
          <w:rFonts w:hint="eastAsia"/>
        </w:rPr>
        <w:t xml:space="preserve"> </w:t>
      </w:r>
      <w:r w:rsidR="00BA7A32">
        <w:rPr>
          <w:rFonts w:hint="eastAsia"/>
          <w:sz w:val="30"/>
          <w:szCs w:val="30"/>
        </w:rPr>
        <w:tab/>
      </w:r>
      <w:r w:rsidR="00BA7A32">
        <w:rPr>
          <w:rFonts w:hint="eastAsia"/>
          <w:sz w:val="30"/>
          <w:szCs w:val="30"/>
        </w:rPr>
        <w:tab/>
      </w:r>
      <w:r w:rsidR="00BA7A32">
        <w:rPr>
          <w:rFonts w:hint="eastAsia"/>
          <w:sz w:val="30"/>
          <w:szCs w:val="30"/>
        </w:rPr>
        <w:tab/>
      </w:r>
      <w:r w:rsidR="00BA7A32">
        <w:rPr>
          <w:rFonts w:hint="eastAsia"/>
          <w:sz w:val="30"/>
          <w:szCs w:val="30"/>
        </w:rPr>
        <w:tab/>
      </w:r>
      <w:r w:rsidR="00BA7A32">
        <w:rPr>
          <w:rFonts w:hint="eastAsia"/>
          <w:sz w:val="30"/>
          <w:szCs w:val="30"/>
        </w:rPr>
        <w:tab/>
      </w:r>
    </w:p>
    <w:p w:rsidR="00F00FE7" w:rsidRDefault="00F00FE7" w:rsidP="00F00FE7">
      <w:pPr>
        <w:pStyle w:val="2"/>
      </w:pPr>
      <w:r>
        <w:rPr>
          <w:rFonts w:hint="eastAsia"/>
        </w:rPr>
        <w:t>1</w:t>
      </w:r>
      <w:r>
        <w:rPr>
          <w:rFonts w:hint="eastAsia"/>
        </w:rPr>
        <w:t>共享内存基本概念</w:t>
      </w:r>
    </w:p>
    <w:tbl>
      <w:tblPr>
        <w:tblStyle w:val="a5"/>
        <w:tblpPr w:leftFromText="180" w:rightFromText="180" w:vertAnchor="text" w:horzAnchor="margin" w:tblpY="244"/>
        <w:tblW w:w="0" w:type="auto"/>
        <w:tblLook w:val="04A0" w:firstRow="1" w:lastRow="0" w:firstColumn="1" w:lastColumn="0" w:noHBand="0" w:noVBand="1"/>
      </w:tblPr>
      <w:tblGrid>
        <w:gridCol w:w="8522"/>
      </w:tblGrid>
      <w:tr w:rsidR="00F00FE7" w:rsidTr="00E233E9">
        <w:tc>
          <w:tcPr>
            <w:tcW w:w="8522" w:type="dxa"/>
          </w:tcPr>
          <w:p w:rsidR="00F00FE7" w:rsidRDefault="00F00FE7" w:rsidP="00E233E9">
            <w:r w:rsidRPr="0006444A">
              <w:rPr>
                <w:rFonts w:hint="eastAsia"/>
                <w:b/>
                <w:bCs/>
              </w:rPr>
              <w:t>共享内存</w:t>
            </w:r>
          </w:p>
          <w:p w:rsidR="00F00FE7" w:rsidRDefault="00F00FE7" w:rsidP="00657ADF">
            <w:pPr>
              <w:numPr>
                <w:ilvl w:val="0"/>
                <w:numId w:val="127"/>
              </w:numPr>
            </w:pPr>
            <w:r w:rsidRPr="0006444A">
              <w:rPr>
                <w:rFonts w:hint="eastAsia"/>
              </w:rPr>
              <w:t>共享内存区是最快的</w:t>
            </w:r>
            <w:r w:rsidRPr="0006444A">
              <w:rPr>
                <w:rFonts w:hint="eastAsia"/>
              </w:rPr>
              <w:t>IPC</w:t>
            </w:r>
            <w:r w:rsidRPr="0006444A">
              <w:rPr>
                <w:rFonts w:hint="eastAsia"/>
              </w:rPr>
              <w:t>形式。一旦这样的内存映射到共享它的进程的地址空间，这些进程间数据传递不再涉及到内核，换句话说是进程不再通过执行进入内核的系统调用来传递彼此的数据。</w:t>
            </w:r>
          </w:p>
          <w:p w:rsidR="00F00FE7" w:rsidRDefault="00F00FE7" w:rsidP="00E233E9">
            <w:r w:rsidRPr="003F6F83">
              <w:rPr>
                <w:noProof/>
              </w:rPr>
              <w:lastRenderedPageBreak/>
              <w:drawing>
                <wp:inline distT="0" distB="0" distL="0" distR="0" wp14:anchorId="40028FB1" wp14:editId="3D4F4F65">
                  <wp:extent cx="4435075" cy="2833007"/>
                  <wp:effectExtent l="0" t="0" r="3810" b="5715"/>
                  <wp:docPr id="105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37718" cy="2834695"/>
                          </a:xfrm>
                          <a:prstGeom prst="rect">
                            <a:avLst/>
                          </a:prstGeom>
                          <a:noFill/>
                          <a:extLst/>
                        </pic:spPr>
                      </pic:pic>
                    </a:graphicData>
                  </a:graphic>
                </wp:inline>
              </w:drawing>
            </w:r>
          </w:p>
          <w:p w:rsidR="00F00FE7" w:rsidRPr="0025403A" w:rsidRDefault="00F00FE7" w:rsidP="00E233E9"/>
        </w:tc>
      </w:tr>
      <w:tr w:rsidR="00F00FE7" w:rsidTr="00E233E9">
        <w:tc>
          <w:tcPr>
            <w:tcW w:w="8522" w:type="dxa"/>
          </w:tcPr>
          <w:p w:rsidR="00F00FE7" w:rsidRDefault="00F00FE7" w:rsidP="00E233E9">
            <w:r w:rsidRPr="00F74E8B">
              <w:rPr>
                <w:rFonts w:hint="eastAsia"/>
                <w:b/>
                <w:bCs/>
              </w:rPr>
              <w:lastRenderedPageBreak/>
              <w:t>用管道或者消息队列传递数据</w:t>
            </w:r>
          </w:p>
          <w:p w:rsidR="00F00FE7" w:rsidRPr="0025403A" w:rsidRDefault="00F00FE7" w:rsidP="00657ADF">
            <w:pPr>
              <w:numPr>
                <w:ilvl w:val="0"/>
                <w:numId w:val="144"/>
              </w:numPr>
            </w:pPr>
            <w:r w:rsidRPr="0025403A">
              <w:rPr>
                <w:rFonts w:hint="eastAsia"/>
              </w:rPr>
              <w:t>内核为每个</w:t>
            </w:r>
            <w:r w:rsidRPr="0025403A">
              <w:t>IPC</w:t>
            </w:r>
            <w:r w:rsidRPr="0025403A">
              <w:rPr>
                <w:rFonts w:hint="eastAsia"/>
              </w:rPr>
              <w:t>对象维护一个数据结构</w:t>
            </w:r>
          </w:p>
          <w:p w:rsidR="00F00FE7" w:rsidRPr="0025403A" w:rsidRDefault="00F00FE7" w:rsidP="00E233E9">
            <w:r w:rsidRPr="00F74E8B">
              <w:rPr>
                <w:noProof/>
              </w:rPr>
              <w:drawing>
                <wp:inline distT="0" distB="0" distL="0" distR="0" wp14:anchorId="090A5535" wp14:editId="6C738C2C">
                  <wp:extent cx="4608781" cy="1951264"/>
                  <wp:effectExtent l="0" t="0" r="1905" b="0"/>
                  <wp:docPr id="860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3"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08781" cy="1951264"/>
                          </a:xfrm>
                          <a:prstGeom prst="rect">
                            <a:avLst/>
                          </a:prstGeom>
                          <a:noFill/>
                          <a:extLst/>
                        </pic:spPr>
                      </pic:pic>
                    </a:graphicData>
                  </a:graphic>
                </wp:inline>
              </w:drawing>
            </w:r>
          </w:p>
          <w:p w:rsidR="00F00FE7" w:rsidRDefault="00F00FE7" w:rsidP="00E233E9"/>
          <w:p w:rsidR="00F00FE7" w:rsidRDefault="00F00FE7" w:rsidP="00E233E9"/>
        </w:tc>
      </w:tr>
      <w:tr w:rsidR="00F00FE7" w:rsidTr="00E233E9">
        <w:tc>
          <w:tcPr>
            <w:tcW w:w="8522" w:type="dxa"/>
          </w:tcPr>
          <w:p w:rsidR="00F00FE7" w:rsidRDefault="00F00FE7" w:rsidP="00E233E9">
            <w:r w:rsidRPr="009D3027">
              <w:rPr>
                <w:rFonts w:hint="eastAsia"/>
                <w:b/>
                <w:bCs/>
              </w:rPr>
              <w:t>用共享内存传递数据</w:t>
            </w:r>
          </w:p>
          <w:p w:rsidR="00F00FE7" w:rsidRPr="00A31DEA" w:rsidRDefault="00F00FE7" w:rsidP="00E233E9">
            <w:pPr>
              <w:rPr>
                <w:b/>
                <w:bCs/>
              </w:rPr>
            </w:pPr>
            <w:r w:rsidRPr="00A31DEA">
              <w:rPr>
                <w:b/>
                <w:bCs/>
                <w:noProof/>
              </w:rPr>
              <w:drawing>
                <wp:inline distT="0" distB="0" distL="0" distR="0" wp14:anchorId="4CF89114" wp14:editId="76E294CA">
                  <wp:extent cx="4718413" cy="2277836"/>
                  <wp:effectExtent l="0" t="0" r="6350" b="825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3" name="Picture 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24399" cy="2280726"/>
                          </a:xfrm>
                          <a:prstGeom prst="rect">
                            <a:avLst/>
                          </a:prstGeom>
                          <a:noFill/>
                          <a:extLst/>
                        </pic:spPr>
                      </pic:pic>
                    </a:graphicData>
                  </a:graphic>
                </wp:inline>
              </w:drawing>
            </w:r>
          </w:p>
          <w:p w:rsidR="00F00FE7" w:rsidRPr="00B80E16" w:rsidRDefault="00F00FE7" w:rsidP="00E233E9"/>
        </w:tc>
      </w:tr>
    </w:tbl>
    <w:p w:rsidR="00F00FE7" w:rsidRDefault="00F00FE7" w:rsidP="00F00FE7"/>
    <w:p w:rsidR="00F00FE7" w:rsidRDefault="00F00FE7" w:rsidP="00F00FE7">
      <w:pPr>
        <w:pStyle w:val="2"/>
      </w:pPr>
      <w:r>
        <w:rPr>
          <w:rFonts w:hint="eastAsia"/>
        </w:rPr>
        <w:t>2S</w:t>
      </w:r>
      <w:r w:rsidRPr="000B256B">
        <w:t>ystem V</w:t>
      </w:r>
      <w:r w:rsidRPr="000B256B">
        <w:rPr>
          <w:rFonts w:hint="eastAsia"/>
        </w:rPr>
        <w:t>共享内存</w:t>
      </w:r>
      <w:r>
        <w:rPr>
          <w:rFonts w:hint="eastAsia"/>
        </w:rPr>
        <w:t>API</w:t>
      </w:r>
    </w:p>
    <w:p w:rsidR="00F00FE7" w:rsidRPr="00404449" w:rsidRDefault="00F00FE7" w:rsidP="00F00FE7">
      <w:pPr>
        <w:pStyle w:val="3"/>
      </w:pPr>
      <w:r w:rsidRPr="00087CF4">
        <w:rPr>
          <w:rFonts w:hint="eastAsia"/>
        </w:rPr>
        <w:t>共享内存数据结构</w:t>
      </w:r>
      <w:r>
        <w:rPr>
          <w:rFonts w:hint="eastAsia"/>
        </w:rPr>
        <w:t>及基本</w:t>
      </w:r>
      <w:r>
        <w:rPr>
          <w:rFonts w:hint="eastAsia"/>
        </w:rPr>
        <w:t xml:space="preserve">API </w:t>
      </w:r>
    </w:p>
    <w:tbl>
      <w:tblPr>
        <w:tblStyle w:val="a5"/>
        <w:tblpPr w:leftFromText="180" w:rightFromText="180" w:vertAnchor="text" w:horzAnchor="margin" w:tblpY="244"/>
        <w:tblW w:w="0" w:type="auto"/>
        <w:tblLook w:val="04A0" w:firstRow="1" w:lastRow="0" w:firstColumn="1" w:lastColumn="0" w:noHBand="0" w:noVBand="1"/>
      </w:tblPr>
      <w:tblGrid>
        <w:gridCol w:w="8522"/>
      </w:tblGrid>
      <w:tr w:rsidR="00F00FE7" w:rsidTr="00E233E9">
        <w:tc>
          <w:tcPr>
            <w:tcW w:w="8522" w:type="dxa"/>
          </w:tcPr>
          <w:p w:rsidR="00F00FE7" w:rsidRPr="00087CF4" w:rsidRDefault="00F00FE7" w:rsidP="00E233E9">
            <w:pPr>
              <w:rPr>
                <w:bCs/>
              </w:rPr>
            </w:pPr>
            <w:r w:rsidRPr="00087CF4">
              <w:rPr>
                <w:bCs/>
              </w:rPr>
              <w:t>struct shmid_ds {</w:t>
            </w:r>
          </w:p>
          <w:p w:rsidR="00F00FE7" w:rsidRPr="00087CF4" w:rsidRDefault="00F00FE7" w:rsidP="00E233E9">
            <w:pPr>
              <w:rPr>
                <w:bCs/>
              </w:rPr>
            </w:pPr>
            <w:r w:rsidRPr="00087CF4">
              <w:rPr>
                <w:bCs/>
              </w:rPr>
              <w:tab/>
              <w:t>struct ipc_perm shm_perm;    /* Ownership and permissions */</w:t>
            </w:r>
          </w:p>
          <w:p w:rsidR="00F00FE7" w:rsidRPr="00087CF4" w:rsidRDefault="00F00FE7" w:rsidP="00E233E9">
            <w:pPr>
              <w:rPr>
                <w:bCs/>
              </w:rPr>
            </w:pPr>
            <w:r w:rsidRPr="00087CF4">
              <w:rPr>
                <w:bCs/>
              </w:rPr>
              <w:tab/>
              <w:t>size_t</w:t>
            </w:r>
            <w:r w:rsidRPr="00087CF4">
              <w:rPr>
                <w:bCs/>
              </w:rPr>
              <w:tab/>
              <w:t xml:space="preserve">     shm_segsz;   /* Size of segment (bytes) */</w:t>
            </w:r>
          </w:p>
          <w:p w:rsidR="00F00FE7" w:rsidRPr="00087CF4" w:rsidRDefault="00F00FE7" w:rsidP="00E233E9">
            <w:pPr>
              <w:rPr>
                <w:bCs/>
              </w:rPr>
            </w:pPr>
            <w:r w:rsidRPr="00087CF4">
              <w:rPr>
                <w:bCs/>
              </w:rPr>
              <w:tab/>
              <w:t>time_t</w:t>
            </w:r>
            <w:r w:rsidRPr="00087CF4">
              <w:rPr>
                <w:bCs/>
              </w:rPr>
              <w:tab/>
              <w:t xml:space="preserve">     shm_atime;   /* Last attach time */</w:t>
            </w:r>
          </w:p>
          <w:p w:rsidR="00F00FE7" w:rsidRPr="00087CF4" w:rsidRDefault="00F00FE7" w:rsidP="00E233E9">
            <w:pPr>
              <w:rPr>
                <w:bCs/>
              </w:rPr>
            </w:pPr>
            <w:r w:rsidRPr="00087CF4">
              <w:rPr>
                <w:bCs/>
              </w:rPr>
              <w:tab/>
              <w:t>time_t</w:t>
            </w:r>
            <w:r w:rsidRPr="00087CF4">
              <w:rPr>
                <w:bCs/>
              </w:rPr>
              <w:tab/>
              <w:t xml:space="preserve">     shm_dtime;   /* Last detach time */</w:t>
            </w:r>
          </w:p>
          <w:p w:rsidR="00F00FE7" w:rsidRPr="00087CF4" w:rsidRDefault="00F00FE7" w:rsidP="00E233E9">
            <w:pPr>
              <w:rPr>
                <w:bCs/>
              </w:rPr>
            </w:pPr>
            <w:r w:rsidRPr="00087CF4">
              <w:rPr>
                <w:bCs/>
              </w:rPr>
              <w:tab/>
              <w:t>time_t</w:t>
            </w:r>
            <w:r w:rsidRPr="00087CF4">
              <w:rPr>
                <w:bCs/>
              </w:rPr>
              <w:tab/>
              <w:t xml:space="preserve">     shm_ctime;   /* Last change time */</w:t>
            </w:r>
          </w:p>
          <w:p w:rsidR="00F00FE7" w:rsidRPr="00087CF4" w:rsidRDefault="00F00FE7" w:rsidP="00E233E9">
            <w:pPr>
              <w:rPr>
                <w:bCs/>
              </w:rPr>
            </w:pPr>
            <w:r w:rsidRPr="00087CF4">
              <w:rPr>
                <w:bCs/>
              </w:rPr>
              <w:tab/>
              <w:t>pid_t</w:t>
            </w:r>
            <w:r w:rsidRPr="00087CF4">
              <w:rPr>
                <w:bCs/>
              </w:rPr>
              <w:tab/>
            </w:r>
            <w:r w:rsidRPr="00087CF4">
              <w:rPr>
                <w:bCs/>
              </w:rPr>
              <w:tab/>
              <w:t xml:space="preserve">     shm_cpid;    /* PID of creator */</w:t>
            </w:r>
          </w:p>
          <w:p w:rsidR="00F00FE7" w:rsidRPr="00087CF4" w:rsidRDefault="00F00FE7" w:rsidP="00E233E9">
            <w:pPr>
              <w:rPr>
                <w:bCs/>
              </w:rPr>
            </w:pPr>
            <w:r w:rsidRPr="00087CF4">
              <w:rPr>
                <w:bCs/>
              </w:rPr>
              <w:tab/>
              <w:t>pid_t</w:t>
            </w:r>
            <w:r w:rsidRPr="00087CF4">
              <w:rPr>
                <w:bCs/>
              </w:rPr>
              <w:tab/>
            </w:r>
            <w:r w:rsidRPr="00087CF4">
              <w:rPr>
                <w:bCs/>
              </w:rPr>
              <w:tab/>
              <w:t xml:space="preserve">     shm_lpid;    /* PID of last shmat(2)/shmdt(2) */</w:t>
            </w:r>
          </w:p>
          <w:p w:rsidR="00F00FE7" w:rsidRPr="00087CF4" w:rsidRDefault="00F00FE7" w:rsidP="00E233E9">
            <w:pPr>
              <w:rPr>
                <w:bCs/>
              </w:rPr>
            </w:pPr>
            <w:r w:rsidRPr="00087CF4">
              <w:rPr>
                <w:bCs/>
              </w:rPr>
              <w:tab/>
              <w:t>shmatt_t</w:t>
            </w:r>
            <w:r w:rsidRPr="00087CF4">
              <w:rPr>
                <w:bCs/>
              </w:rPr>
              <w:tab/>
              <w:t xml:space="preserve">     shm_nattch;  /* No. of current attaches */</w:t>
            </w:r>
          </w:p>
          <w:p w:rsidR="00F00FE7" w:rsidRPr="00087CF4" w:rsidRDefault="00F00FE7" w:rsidP="00E233E9">
            <w:pPr>
              <w:rPr>
                <w:bCs/>
              </w:rPr>
            </w:pPr>
            <w:r w:rsidRPr="00087CF4">
              <w:rPr>
                <w:bCs/>
              </w:rPr>
              <w:tab/>
              <w:t>...</w:t>
            </w:r>
          </w:p>
          <w:p w:rsidR="00F00FE7" w:rsidRPr="00041B11" w:rsidRDefault="00F00FE7" w:rsidP="00E233E9">
            <w:pPr>
              <w:rPr>
                <w:b/>
                <w:bCs/>
              </w:rPr>
            </w:pPr>
            <w:r w:rsidRPr="00087CF4">
              <w:rPr>
                <w:bCs/>
              </w:rPr>
              <w:t>};</w:t>
            </w:r>
          </w:p>
        </w:tc>
      </w:tr>
      <w:tr w:rsidR="00F00FE7" w:rsidTr="00E233E9">
        <w:tc>
          <w:tcPr>
            <w:tcW w:w="8522" w:type="dxa"/>
          </w:tcPr>
          <w:p w:rsidR="00F00FE7" w:rsidRDefault="00F00FE7" w:rsidP="00E233E9">
            <w:pPr>
              <w:rPr>
                <w:b/>
                <w:bCs/>
              </w:rPr>
            </w:pPr>
            <w:r w:rsidRPr="00FE1333">
              <w:rPr>
                <w:rFonts w:hint="eastAsia"/>
                <w:b/>
                <w:bCs/>
              </w:rPr>
              <w:t>共享内存函数</w:t>
            </w:r>
            <w:r>
              <w:rPr>
                <w:rFonts w:hint="eastAsia"/>
                <w:b/>
                <w:bCs/>
              </w:rPr>
              <w:t xml:space="preserve"> </w:t>
            </w:r>
          </w:p>
          <w:p w:rsidR="00F00FE7" w:rsidRPr="00605036" w:rsidRDefault="00F00FE7" w:rsidP="00657ADF">
            <w:pPr>
              <w:numPr>
                <w:ilvl w:val="0"/>
                <w:numId w:val="145"/>
              </w:numPr>
            </w:pPr>
            <w:r w:rsidRPr="00605036">
              <w:t>#include &lt;sys/ipc.h&gt;</w:t>
            </w:r>
          </w:p>
          <w:p w:rsidR="00F00FE7" w:rsidRPr="00605036" w:rsidRDefault="00F00FE7" w:rsidP="00657ADF">
            <w:pPr>
              <w:numPr>
                <w:ilvl w:val="0"/>
                <w:numId w:val="145"/>
              </w:numPr>
            </w:pPr>
            <w:r w:rsidRPr="00605036">
              <w:t>#include &lt;sys/shm.h&gt;</w:t>
            </w:r>
          </w:p>
          <w:p w:rsidR="00F00FE7" w:rsidRPr="00605036" w:rsidRDefault="00F00FE7" w:rsidP="00657ADF">
            <w:pPr>
              <w:numPr>
                <w:ilvl w:val="0"/>
                <w:numId w:val="145"/>
              </w:numPr>
            </w:pPr>
            <w:r w:rsidRPr="00605036">
              <w:t>int shmget(key_t key, size_t size, int shmflg);</w:t>
            </w:r>
          </w:p>
          <w:p w:rsidR="00F00FE7" w:rsidRPr="00605036" w:rsidRDefault="00F00FE7" w:rsidP="00657ADF">
            <w:pPr>
              <w:numPr>
                <w:ilvl w:val="0"/>
                <w:numId w:val="145"/>
              </w:numPr>
            </w:pPr>
            <w:r w:rsidRPr="00605036">
              <w:t>void *</w:t>
            </w:r>
            <w:r w:rsidRPr="00603B91">
              <w:rPr>
                <w:highlight w:val="yellow"/>
              </w:rPr>
              <w:t>shmat</w:t>
            </w:r>
            <w:r w:rsidRPr="00605036">
              <w:t>(int shmid, const void *shmaddr, int shmflg);</w:t>
            </w:r>
          </w:p>
          <w:p w:rsidR="00F00FE7" w:rsidRPr="00603B91" w:rsidRDefault="00F00FE7" w:rsidP="00657ADF">
            <w:pPr>
              <w:numPr>
                <w:ilvl w:val="0"/>
                <w:numId w:val="145"/>
              </w:numPr>
              <w:rPr>
                <w:highlight w:val="yellow"/>
              </w:rPr>
            </w:pPr>
            <w:r w:rsidRPr="00603B91">
              <w:rPr>
                <w:highlight w:val="yellow"/>
              </w:rPr>
              <w:t>int shmdt(const void *shmaddr);</w:t>
            </w:r>
          </w:p>
          <w:p w:rsidR="00F00FE7" w:rsidRPr="00605036" w:rsidRDefault="00F00FE7" w:rsidP="00E233E9">
            <w:pPr>
              <w:numPr>
                <w:ilvl w:val="0"/>
                <w:numId w:val="145"/>
              </w:numPr>
            </w:pPr>
            <w:r w:rsidRPr="00605036">
              <w:t>int shmctl(int shmid, int cmd, struct shmid_ds *buf);</w:t>
            </w:r>
          </w:p>
        </w:tc>
      </w:tr>
      <w:tr w:rsidR="00F00FE7" w:rsidTr="00E233E9">
        <w:tc>
          <w:tcPr>
            <w:tcW w:w="8522" w:type="dxa"/>
          </w:tcPr>
          <w:p w:rsidR="00F00FE7" w:rsidRDefault="00F00FE7" w:rsidP="00E233E9">
            <w:pPr>
              <w:rPr>
                <w:b/>
                <w:bCs/>
              </w:rPr>
            </w:pPr>
          </w:p>
          <w:p w:rsidR="00F00FE7" w:rsidRDefault="00F00FE7" w:rsidP="00E233E9"/>
          <w:p w:rsidR="00F00FE7" w:rsidRDefault="00F00FE7" w:rsidP="00E233E9">
            <w:r w:rsidRPr="00840008">
              <w:rPr>
                <w:b/>
                <w:bCs/>
              </w:rPr>
              <w:t>shmget</w:t>
            </w:r>
            <w:r w:rsidRPr="00840008">
              <w:rPr>
                <w:rFonts w:hint="eastAsia"/>
                <w:b/>
                <w:bCs/>
              </w:rPr>
              <w:t>函数</w:t>
            </w:r>
          </w:p>
          <w:p w:rsidR="00F00FE7" w:rsidRPr="00840008" w:rsidRDefault="00F00FE7" w:rsidP="00657ADF">
            <w:pPr>
              <w:numPr>
                <w:ilvl w:val="0"/>
                <w:numId w:val="157"/>
              </w:numPr>
            </w:pPr>
            <w:r w:rsidRPr="00840008">
              <w:rPr>
                <w:rFonts w:hint="eastAsia"/>
              </w:rPr>
              <w:t>功能：用来创建共享内存</w:t>
            </w:r>
          </w:p>
          <w:p w:rsidR="00F00FE7" w:rsidRPr="00840008" w:rsidRDefault="00F00FE7" w:rsidP="00657ADF">
            <w:pPr>
              <w:numPr>
                <w:ilvl w:val="0"/>
                <w:numId w:val="157"/>
              </w:numPr>
            </w:pPr>
            <w:r w:rsidRPr="00840008">
              <w:rPr>
                <w:rFonts w:hint="eastAsia"/>
              </w:rPr>
              <w:t>原型</w:t>
            </w:r>
          </w:p>
          <w:p w:rsidR="00F00FE7" w:rsidRPr="00840008" w:rsidRDefault="00F00FE7" w:rsidP="00657ADF">
            <w:pPr>
              <w:numPr>
                <w:ilvl w:val="1"/>
                <w:numId w:val="157"/>
              </w:numPr>
            </w:pPr>
            <w:r w:rsidRPr="00840008">
              <w:t>int shmget(key_t key, size_t size, int shmflg);</w:t>
            </w:r>
          </w:p>
          <w:p w:rsidR="00F00FE7" w:rsidRPr="00840008" w:rsidRDefault="00F00FE7" w:rsidP="00657ADF">
            <w:pPr>
              <w:numPr>
                <w:ilvl w:val="0"/>
                <w:numId w:val="157"/>
              </w:numPr>
            </w:pPr>
            <w:r w:rsidRPr="00840008">
              <w:rPr>
                <w:rFonts w:hint="eastAsia"/>
              </w:rPr>
              <w:t>参数</w:t>
            </w:r>
          </w:p>
          <w:p w:rsidR="00F00FE7" w:rsidRPr="00840008" w:rsidRDefault="00F00FE7" w:rsidP="00657ADF">
            <w:pPr>
              <w:numPr>
                <w:ilvl w:val="1"/>
                <w:numId w:val="157"/>
              </w:numPr>
            </w:pPr>
            <w:r w:rsidRPr="00840008">
              <w:t>key:</w:t>
            </w:r>
            <w:r w:rsidRPr="00840008">
              <w:rPr>
                <w:rFonts w:hint="eastAsia"/>
              </w:rPr>
              <w:t>这个共享内存段名字</w:t>
            </w:r>
          </w:p>
          <w:p w:rsidR="00F00FE7" w:rsidRPr="00840008" w:rsidRDefault="00F00FE7" w:rsidP="00657ADF">
            <w:pPr>
              <w:numPr>
                <w:ilvl w:val="1"/>
                <w:numId w:val="157"/>
              </w:numPr>
            </w:pPr>
            <w:r w:rsidRPr="00840008">
              <w:t>size:</w:t>
            </w:r>
            <w:r w:rsidRPr="00840008">
              <w:rPr>
                <w:rFonts w:hint="eastAsia"/>
              </w:rPr>
              <w:t>共享内存大小</w:t>
            </w:r>
          </w:p>
          <w:p w:rsidR="00F00FE7" w:rsidRPr="00840008" w:rsidRDefault="00F00FE7" w:rsidP="00657ADF">
            <w:pPr>
              <w:numPr>
                <w:ilvl w:val="1"/>
                <w:numId w:val="157"/>
              </w:numPr>
            </w:pPr>
            <w:r w:rsidRPr="00840008">
              <w:t>shmflg:</w:t>
            </w:r>
            <w:r w:rsidRPr="00840008">
              <w:t>由九个权限标志构成，它们的用法和创建文件时使用的</w:t>
            </w:r>
            <w:r w:rsidRPr="00840008">
              <w:t>mode</w:t>
            </w:r>
            <w:r w:rsidRPr="00840008">
              <w:t>模式标志是一样的</w:t>
            </w:r>
          </w:p>
          <w:p w:rsidR="00F00FE7" w:rsidRPr="00840008" w:rsidRDefault="00F00FE7" w:rsidP="00657ADF">
            <w:pPr>
              <w:numPr>
                <w:ilvl w:val="0"/>
                <w:numId w:val="157"/>
              </w:numPr>
            </w:pPr>
            <w:r w:rsidRPr="00840008">
              <w:rPr>
                <w:rFonts w:hint="eastAsia"/>
              </w:rPr>
              <w:t>返回值：成功返回一个非负整数，即该共享内存段的标识码；失败返回</w:t>
            </w:r>
            <w:r w:rsidRPr="00840008">
              <w:rPr>
                <w:rFonts w:hint="eastAsia"/>
              </w:rPr>
              <w:t>-1</w:t>
            </w:r>
          </w:p>
          <w:p w:rsidR="00F00FE7" w:rsidRPr="00840008" w:rsidRDefault="00F00FE7" w:rsidP="00E233E9"/>
        </w:tc>
      </w:tr>
      <w:tr w:rsidR="00F00FE7" w:rsidTr="00E233E9">
        <w:tc>
          <w:tcPr>
            <w:tcW w:w="8522" w:type="dxa"/>
          </w:tcPr>
          <w:p w:rsidR="00F00FE7" w:rsidRDefault="00F00FE7" w:rsidP="00E233E9">
            <w:pPr>
              <w:rPr>
                <w:b/>
                <w:bCs/>
              </w:rPr>
            </w:pPr>
            <w:r w:rsidRPr="00E953DC">
              <w:rPr>
                <w:b/>
                <w:bCs/>
              </w:rPr>
              <w:t>shmat</w:t>
            </w:r>
            <w:r w:rsidRPr="00E953DC">
              <w:rPr>
                <w:rFonts w:hint="eastAsia"/>
                <w:b/>
                <w:bCs/>
              </w:rPr>
              <w:t>函数</w:t>
            </w:r>
          </w:p>
          <w:p w:rsidR="00F00FE7" w:rsidRPr="00E953DC" w:rsidRDefault="00F00FE7" w:rsidP="00657ADF">
            <w:pPr>
              <w:numPr>
                <w:ilvl w:val="0"/>
                <w:numId w:val="158"/>
              </w:numPr>
              <w:rPr>
                <w:bCs/>
              </w:rPr>
            </w:pPr>
            <w:r w:rsidRPr="00E953DC">
              <w:rPr>
                <w:rFonts w:hint="eastAsia"/>
                <w:bCs/>
              </w:rPr>
              <w:t>功能：将共享内存段连接到进程地址空间</w:t>
            </w:r>
          </w:p>
          <w:p w:rsidR="00F00FE7" w:rsidRPr="00E953DC" w:rsidRDefault="00F00FE7" w:rsidP="00657ADF">
            <w:pPr>
              <w:numPr>
                <w:ilvl w:val="0"/>
                <w:numId w:val="158"/>
              </w:numPr>
              <w:rPr>
                <w:bCs/>
              </w:rPr>
            </w:pPr>
            <w:r w:rsidRPr="00E953DC">
              <w:rPr>
                <w:rFonts w:hint="eastAsia"/>
                <w:bCs/>
              </w:rPr>
              <w:t>原型</w:t>
            </w:r>
          </w:p>
          <w:p w:rsidR="00F00FE7" w:rsidRDefault="00F00FE7" w:rsidP="00657ADF">
            <w:pPr>
              <w:numPr>
                <w:ilvl w:val="1"/>
                <w:numId w:val="158"/>
              </w:numPr>
              <w:rPr>
                <w:bCs/>
              </w:rPr>
            </w:pPr>
            <w:r w:rsidRPr="00E953DC">
              <w:rPr>
                <w:bCs/>
              </w:rPr>
              <w:t>void *shmat(int shmid, const void *shmaddr, int shmflg);</w:t>
            </w:r>
            <w:r w:rsidR="00EB02D3">
              <w:rPr>
                <w:rFonts w:hint="eastAsia"/>
                <w:bCs/>
              </w:rPr>
              <w:t xml:space="preserve"> 0xaa11</w:t>
            </w:r>
          </w:p>
          <w:p w:rsidR="00EB02D3" w:rsidRPr="00E953DC" w:rsidRDefault="00EB02D3" w:rsidP="00657ADF">
            <w:pPr>
              <w:numPr>
                <w:ilvl w:val="1"/>
                <w:numId w:val="158"/>
              </w:numPr>
              <w:rPr>
                <w:bCs/>
              </w:rPr>
            </w:pPr>
            <w:r>
              <w:rPr>
                <w:rFonts w:hint="eastAsia"/>
                <w:bCs/>
              </w:rPr>
              <w:t>0xaa11==</w:t>
            </w:r>
          </w:p>
          <w:p w:rsidR="00F00FE7" w:rsidRPr="00E953DC" w:rsidRDefault="00F00FE7" w:rsidP="00657ADF">
            <w:pPr>
              <w:numPr>
                <w:ilvl w:val="0"/>
                <w:numId w:val="158"/>
              </w:numPr>
              <w:rPr>
                <w:bCs/>
              </w:rPr>
            </w:pPr>
            <w:r w:rsidRPr="00E953DC">
              <w:rPr>
                <w:rFonts w:hint="eastAsia"/>
                <w:bCs/>
              </w:rPr>
              <w:lastRenderedPageBreak/>
              <w:t>参数</w:t>
            </w:r>
          </w:p>
          <w:p w:rsidR="00F00FE7" w:rsidRPr="00E953DC" w:rsidRDefault="00F00FE7" w:rsidP="00657ADF">
            <w:pPr>
              <w:numPr>
                <w:ilvl w:val="1"/>
                <w:numId w:val="158"/>
              </w:numPr>
              <w:rPr>
                <w:bCs/>
              </w:rPr>
            </w:pPr>
            <w:r w:rsidRPr="00E953DC">
              <w:rPr>
                <w:bCs/>
              </w:rPr>
              <w:t xml:space="preserve">shmid: </w:t>
            </w:r>
            <w:r w:rsidRPr="00E953DC">
              <w:rPr>
                <w:rFonts w:hint="eastAsia"/>
                <w:bCs/>
              </w:rPr>
              <w:t>共享内存标识</w:t>
            </w:r>
          </w:p>
          <w:p w:rsidR="00F00FE7" w:rsidRPr="00E953DC" w:rsidRDefault="00F00FE7" w:rsidP="00657ADF">
            <w:pPr>
              <w:numPr>
                <w:ilvl w:val="1"/>
                <w:numId w:val="158"/>
              </w:numPr>
              <w:rPr>
                <w:bCs/>
              </w:rPr>
            </w:pPr>
            <w:r w:rsidRPr="00E953DC">
              <w:rPr>
                <w:bCs/>
              </w:rPr>
              <w:t>shmaddr:</w:t>
            </w:r>
            <w:r w:rsidRPr="00E953DC">
              <w:rPr>
                <w:rFonts w:hint="eastAsia"/>
                <w:bCs/>
              </w:rPr>
              <w:t>指定连接的地址</w:t>
            </w:r>
          </w:p>
          <w:p w:rsidR="00F00FE7" w:rsidRPr="00E953DC" w:rsidRDefault="00F00FE7" w:rsidP="00657ADF">
            <w:pPr>
              <w:numPr>
                <w:ilvl w:val="1"/>
                <w:numId w:val="158"/>
              </w:numPr>
              <w:rPr>
                <w:bCs/>
              </w:rPr>
            </w:pPr>
            <w:r w:rsidRPr="00E953DC">
              <w:rPr>
                <w:bCs/>
              </w:rPr>
              <w:t>shmflg:</w:t>
            </w:r>
            <w:r w:rsidRPr="00E953DC">
              <w:rPr>
                <w:rFonts w:hint="eastAsia"/>
                <w:bCs/>
              </w:rPr>
              <w:t>它的两个可能取值是</w:t>
            </w:r>
            <w:r w:rsidRPr="00E953DC">
              <w:rPr>
                <w:rFonts w:hint="eastAsia"/>
                <w:bCs/>
              </w:rPr>
              <w:t>SHM_RND</w:t>
            </w:r>
            <w:r w:rsidRPr="00E953DC">
              <w:rPr>
                <w:rFonts w:hint="eastAsia"/>
                <w:bCs/>
              </w:rPr>
              <w:t>和</w:t>
            </w:r>
            <w:r w:rsidRPr="00E953DC">
              <w:rPr>
                <w:rFonts w:hint="eastAsia"/>
                <w:bCs/>
              </w:rPr>
              <w:t>SHM_RDONLY</w:t>
            </w:r>
          </w:p>
          <w:p w:rsidR="00F00FE7" w:rsidRPr="00E953DC" w:rsidRDefault="00F00FE7" w:rsidP="00657ADF">
            <w:pPr>
              <w:numPr>
                <w:ilvl w:val="0"/>
                <w:numId w:val="158"/>
              </w:numPr>
              <w:rPr>
                <w:bCs/>
              </w:rPr>
            </w:pPr>
            <w:r w:rsidRPr="00E953DC">
              <w:rPr>
                <w:rFonts w:hint="eastAsia"/>
                <w:bCs/>
              </w:rPr>
              <w:t>返回值：成功返回一个指针，指向共享内存第一个节；失败返回</w:t>
            </w:r>
            <w:r w:rsidRPr="00E953DC">
              <w:rPr>
                <w:rFonts w:hint="eastAsia"/>
                <w:bCs/>
              </w:rPr>
              <w:t>-1</w:t>
            </w:r>
          </w:p>
          <w:p w:rsidR="00F00FE7" w:rsidRPr="007D3B05" w:rsidRDefault="00F00FE7" w:rsidP="00E233E9">
            <w:pPr>
              <w:rPr>
                <w:b/>
                <w:bCs/>
              </w:rPr>
            </w:pPr>
          </w:p>
        </w:tc>
      </w:tr>
      <w:tr w:rsidR="00F00FE7" w:rsidTr="00E233E9">
        <w:tc>
          <w:tcPr>
            <w:tcW w:w="8522" w:type="dxa"/>
          </w:tcPr>
          <w:p w:rsidR="00F00FE7" w:rsidRDefault="00F00FE7" w:rsidP="00E233E9">
            <w:pPr>
              <w:rPr>
                <w:b/>
                <w:bCs/>
              </w:rPr>
            </w:pPr>
            <w:r w:rsidRPr="0058528C">
              <w:rPr>
                <w:b/>
                <w:bCs/>
              </w:rPr>
              <w:lastRenderedPageBreak/>
              <w:t>shmat</w:t>
            </w:r>
            <w:r w:rsidRPr="0058528C">
              <w:rPr>
                <w:rFonts w:hint="eastAsia"/>
                <w:b/>
                <w:bCs/>
              </w:rPr>
              <w:t>函数</w:t>
            </w:r>
            <w:r>
              <w:rPr>
                <w:rFonts w:hint="eastAsia"/>
                <w:b/>
                <w:bCs/>
              </w:rPr>
              <w:t>（续）</w:t>
            </w:r>
          </w:p>
          <w:p w:rsidR="00F00FE7" w:rsidRPr="002774FB" w:rsidRDefault="00F00FE7" w:rsidP="00657ADF">
            <w:pPr>
              <w:numPr>
                <w:ilvl w:val="0"/>
                <w:numId w:val="159"/>
              </w:numPr>
              <w:rPr>
                <w:bCs/>
              </w:rPr>
            </w:pPr>
            <w:r w:rsidRPr="002774FB">
              <w:rPr>
                <w:bCs/>
              </w:rPr>
              <w:t>shmaddr</w:t>
            </w:r>
            <w:r w:rsidRPr="002774FB">
              <w:rPr>
                <w:rFonts w:hint="eastAsia"/>
                <w:bCs/>
              </w:rPr>
              <w:t>为</w:t>
            </w:r>
            <w:r w:rsidRPr="002774FB">
              <w:rPr>
                <w:bCs/>
              </w:rPr>
              <w:t>NULL</w:t>
            </w:r>
            <w:r w:rsidRPr="002774FB">
              <w:rPr>
                <w:rFonts w:hint="eastAsia"/>
                <w:bCs/>
              </w:rPr>
              <w:t>，核心自动选择一个地址</w:t>
            </w:r>
          </w:p>
          <w:p w:rsidR="00F00FE7" w:rsidRPr="002774FB" w:rsidRDefault="00F00FE7" w:rsidP="00657ADF">
            <w:pPr>
              <w:numPr>
                <w:ilvl w:val="0"/>
                <w:numId w:val="159"/>
              </w:numPr>
              <w:rPr>
                <w:bCs/>
              </w:rPr>
            </w:pPr>
            <w:r w:rsidRPr="002774FB">
              <w:rPr>
                <w:bCs/>
              </w:rPr>
              <w:t>shmaddr</w:t>
            </w:r>
            <w:r w:rsidRPr="002774FB">
              <w:rPr>
                <w:rFonts w:hint="eastAsia"/>
                <w:bCs/>
              </w:rPr>
              <w:t>不为</w:t>
            </w:r>
            <w:r w:rsidRPr="002774FB">
              <w:rPr>
                <w:bCs/>
              </w:rPr>
              <w:t>NULL</w:t>
            </w:r>
            <w:r w:rsidRPr="002774FB">
              <w:rPr>
                <w:rFonts w:hint="eastAsia"/>
                <w:bCs/>
              </w:rPr>
              <w:t>且</w:t>
            </w:r>
            <w:r w:rsidRPr="002774FB">
              <w:rPr>
                <w:bCs/>
              </w:rPr>
              <w:t>shmflg</w:t>
            </w:r>
            <w:r w:rsidRPr="002774FB">
              <w:rPr>
                <w:rFonts w:hint="eastAsia"/>
                <w:bCs/>
              </w:rPr>
              <w:t>无</w:t>
            </w:r>
            <w:r w:rsidRPr="002774FB">
              <w:rPr>
                <w:bCs/>
              </w:rPr>
              <w:t>SHM_RND</w:t>
            </w:r>
            <w:r w:rsidRPr="002774FB">
              <w:rPr>
                <w:rFonts w:hint="eastAsia"/>
                <w:bCs/>
              </w:rPr>
              <w:t>标记，则以</w:t>
            </w:r>
            <w:r w:rsidRPr="002774FB">
              <w:rPr>
                <w:bCs/>
              </w:rPr>
              <w:t>shmaddr</w:t>
            </w:r>
            <w:r w:rsidRPr="002774FB">
              <w:rPr>
                <w:rFonts w:hint="eastAsia"/>
                <w:bCs/>
              </w:rPr>
              <w:t>为连接地址。</w:t>
            </w:r>
          </w:p>
          <w:p w:rsidR="00F00FE7" w:rsidRPr="002774FB" w:rsidRDefault="00F00FE7" w:rsidP="00657ADF">
            <w:pPr>
              <w:numPr>
                <w:ilvl w:val="0"/>
                <w:numId w:val="159"/>
              </w:numPr>
              <w:rPr>
                <w:bCs/>
              </w:rPr>
            </w:pPr>
            <w:r w:rsidRPr="002774FB">
              <w:rPr>
                <w:bCs/>
              </w:rPr>
              <w:t>shmaddr</w:t>
            </w:r>
            <w:r w:rsidRPr="002774FB">
              <w:rPr>
                <w:rFonts w:hint="eastAsia"/>
                <w:bCs/>
              </w:rPr>
              <w:t>不为</w:t>
            </w:r>
            <w:r w:rsidRPr="002774FB">
              <w:rPr>
                <w:bCs/>
              </w:rPr>
              <w:t>NULL</w:t>
            </w:r>
            <w:r w:rsidRPr="002774FB">
              <w:rPr>
                <w:rFonts w:hint="eastAsia"/>
                <w:bCs/>
              </w:rPr>
              <w:t>且</w:t>
            </w:r>
            <w:r w:rsidRPr="002774FB">
              <w:rPr>
                <w:bCs/>
              </w:rPr>
              <w:t>shmflg</w:t>
            </w:r>
            <w:r w:rsidRPr="002774FB">
              <w:rPr>
                <w:rFonts w:hint="eastAsia"/>
                <w:bCs/>
              </w:rPr>
              <w:t>设置了</w:t>
            </w:r>
            <w:r w:rsidRPr="002774FB">
              <w:rPr>
                <w:bCs/>
              </w:rPr>
              <w:t>SHM_RND</w:t>
            </w:r>
            <w:r w:rsidRPr="002774FB">
              <w:rPr>
                <w:rFonts w:hint="eastAsia"/>
                <w:bCs/>
              </w:rPr>
              <w:t>标记，则连接的地址会自动向下调整为</w:t>
            </w:r>
            <w:r w:rsidRPr="002774FB">
              <w:rPr>
                <w:bCs/>
              </w:rPr>
              <w:t>SHMLBA</w:t>
            </w:r>
            <w:r w:rsidRPr="002774FB">
              <w:rPr>
                <w:rFonts w:hint="eastAsia"/>
                <w:bCs/>
              </w:rPr>
              <w:t>的整数倍。公式：</w:t>
            </w:r>
            <w:r w:rsidRPr="002774FB">
              <w:rPr>
                <w:bCs/>
              </w:rPr>
              <w:t>shmaddr - (shmaddr % SHMLBA)</w:t>
            </w:r>
          </w:p>
          <w:p w:rsidR="00F00FE7" w:rsidRPr="002774FB" w:rsidRDefault="00F00FE7" w:rsidP="00657ADF">
            <w:pPr>
              <w:numPr>
                <w:ilvl w:val="0"/>
                <w:numId w:val="159"/>
              </w:numPr>
              <w:rPr>
                <w:bCs/>
              </w:rPr>
            </w:pPr>
            <w:r w:rsidRPr="002774FB">
              <w:rPr>
                <w:bCs/>
              </w:rPr>
              <w:t>shmflg=SHM_RDONLY</w:t>
            </w:r>
            <w:r w:rsidRPr="002774FB">
              <w:rPr>
                <w:rFonts w:hint="eastAsia"/>
                <w:bCs/>
              </w:rPr>
              <w:t>，表示连接操作用来只读共享内存</w:t>
            </w:r>
          </w:p>
          <w:p w:rsidR="00F00FE7" w:rsidRPr="00E953DC" w:rsidRDefault="00F00FE7" w:rsidP="00E233E9">
            <w:pPr>
              <w:rPr>
                <w:b/>
                <w:bCs/>
              </w:rPr>
            </w:pPr>
          </w:p>
        </w:tc>
      </w:tr>
      <w:tr w:rsidR="00F00FE7" w:rsidTr="00E233E9">
        <w:tc>
          <w:tcPr>
            <w:tcW w:w="8522" w:type="dxa"/>
          </w:tcPr>
          <w:p w:rsidR="00F00FE7" w:rsidRDefault="00F00FE7" w:rsidP="00E233E9">
            <w:pPr>
              <w:rPr>
                <w:b/>
                <w:bCs/>
              </w:rPr>
            </w:pPr>
            <w:r w:rsidRPr="0089209E">
              <w:rPr>
                <w:b/>
                <w:bCs/>
              </w:rPr>
              <w:t>shmdt</w:t>
            </w:r>
            <w:r w:rsidRPr="0089209E">
              <w:rPr>
                <w:rFonts w:hint="eastAsia"/>
                <w:b/>
                <w:bCs/>
              </w:rPr>
              <w:t>函数</w:t>
            </w:r>
          </w:p>
          <w:p w:rsidR="00F00FE7" w:rsidRPr="0089209E" w:rsidRDefault="00F00FE7" w:rsidP="00657ADF">
            <w:pPr>
              <w:numPr>
                <w:ilvl w:val="0"/>
                <w:numId w:val="160"/>
              </w:numPr>
              <w:rPr>
                <w:bCs/>
              </w:rPr>
            </w:pPr>
            <w:r w:rsidRPr="0089209E">
              <w:rPr>
                <w:rFonts w:hint="eastAsia"/>
                <w:bCs/>
              </w:rPr>
              <w:t>功能：将共享内存段与当前进程脱离</w:t>
            </w:r>
          </w:p>
          <w:p w:rsidR="00F00FE7" w:rsidRPr="0089209E" w:rsidRDefault="00F00FE7" w:rsidP="00657ADF">
            <w:pPr>
              <w:numPr>
                <w:ilvl w:val="0"/>
                <w:numId w:val="160"/>
              </w:numPr>
              <w:rPr>
                <w:bCs/>
              </w:rPr>
            </w:pPr>
            <w:r w:rsidRPr="0089209E">
              <w:rPr>
                <w:rFonts w:hint="eastAsia"/>
                <w:bCs/>
              </w:rPr>
              <w:t>原型</w:t>
            </w:r>
          </w:p>
          <w:p w:rsidR="00F00FE7" w:rsidRPr="0089209E" w:rsidRDefault="00F00FE7" w:rsidP="00657ADF">
            <w:pPr>
              <w:numPr>
                <w:ilvl w:val="1"/>
                <w:numId w:val="160"/>
              </w:numPr>
              <w:rPr>
                <w:bCs/>
              </w:rPr>
            </w:pPr>
            <w:r w:rsidRPr="0089209E">
              <w:rPr>
                <w:bCs/>
              </w:rPr>
              <w:t>int shmdt(const void *shmaddr);</w:t>
            </w:r>
          </w:p>
          <w:p w:rsidR="00F00FE7" w:rsidRPr="0089209E" w:rsidRDefault="00F00FE7" w:rsidP="00657ADF">
            <w:pPr>
              <w:numPr>
                <w:ilvl w:val="0"/>
                <w:numId w:val="160"/>
              </w:numPr>
              <w:rPr>
                <w:bCs/>
              </w:rPr>
            </w:pPr>
            <w:r w:rsidRPr="0089209E">
              <w:rPr>
                <w:rFonts w:hint="eastAsia"/>
                <w:bCs/>
              </w:rPr>
              <w:t>参数</w:t>
            </w:r>
          </w:p>
          <w:p w:rsidR="00F00FE7" w:rsidRPr="0089209E" w:rsidRDefault="00F00FE7" w:rsidP="00657ADF">
            <w:pPr>
              <w:numPr>
                <w:ilvl w:val="1"/>
                <w:numId w:val="160"/>
              </w:numPr>
              <w:rPr>
                <w:bCs/>
              </w:rPr>
            </w:pPr>
            <w:r w:rsidRPr="0089209E">
              <w:rPr>
                <w:bCs/>
              </w:rPr>
              <w:t xml:space="preserve">shmaddr: </w:t>
            </w:r>
            <w:r w:rsidRPr="0089209E">
              <w:rPr>
                <w:rFonts w:hint="eastAsia"/>
                <w:bCs/>
              </w:rPr>
              <w:t>由</w:t>
            </w:r>
            <w:r w:rsidRPr="0089209E">
              <w:rPr>
                <w:bCs/>
              </w:rPr>
              <w:t>shmat</w:t>
            </w:r>
            <w:r w:rsidRPr="0089209E">
              <w:rPr>
                <w:rFonts w:hint="eastAsia"/>
                <w:bCs/>
              </w:rPr>
              <w:t>所返回的指针</w:t>
            </w:r>
          </w:p>
          <w:p w:rsidR="00F00FE7" w:rsidRPr="0089209E" w:rsidRDefault="00F00FE7" w:rsidP="00657ADF">
            <w:pPr>
              <w:numPr>
                <w:ilvl w:val="0"/>
                <w:numId w:val="160"/>
              </w:numPr>
              <w:rPr>
                <w:bCs/>
              </w:rPr>
            </w:pPr>
            <w:r w:rsidRPr="0089209E">
              <w:rPr>
                <w:rFonts w:hint="eastAsia"/>
                <w:bCs/>
              </w:rPr>
              <w:t>返回值：成功返回</w:t>
            </w:r>
            <w:r w:rsidRPr="0089209E">
              <w:rPr>
                <w:bCs/>
              </w:rPr>
              <w:t>0</w:t>
            </w:r>
            <w:r w:rsidRPr="0089209E">
              <w:rPr>
                <w:rFonts w:hint="eastAsia"/>
                <w:bCs/>
              </w:rPr>
              <w:t>；失败返回</w:t>
            </w:r>
            <w:r w:rsidRPr="0089209E">
              <w:rPr>
                <w:rFonts w:hint="eastAsia"/>
                <w:bCs/>
              </w:rPr>
              <w:t>-1</w:t>
            </w:r>
          </w:p>
          <w:p w:rsidR="00F00FE7" w:rsidRPr="0089209E" w:rsidRDefault="00F00FE7" w:rsidP="00657ADF">
            <w:pPr>
              <w:numPr>
                <w:ilvl w:val="0"/>
                <w:numId w:val="160"/>
              </w:numPr>
              <w:rPr>
                <w:bCs/>
              </w:rPr>
            </w:pPr>
            <w:r w:rsidRPr="0089209E">
              <w:rPr>
                <w:rFonts w:hint="eastAsia"/>
                <w:bCs/>
              </w:rPr>
              <w:t>注意：将共享内存段与当前进程脱离不等于删除共享内存段</w:t>
            </w:r>
          </w:p>
          <w:p w:rsidR="00F00FE7" w:rsidRPr="00E953DC" w:rsidRDefault="00F00FE7" w:rsidP="00E233E9">
            <w:pPr>
              <w:rPr>
                <w:b/>
                <w:bCs/>
              </w:rPr>
            </w:pPr>
          </w:p>
        </w:tc>
      </w:tr>
      <w:tr w:rsidR="00F00FE7" w:rsidTr="00E233E9">
        <w:tc>
          <w:tcPr>
            <w:tcW w:w="8522" w:type="dxa"/>
          </w:tcPr>
          <w:p w:rsidR="00F00FE7" w:rsidRDefault="00F00FE7" w:rsidP="00E233E9">
            <w:pPr>
              <w:rPr>
                <w:b/>
                <w:bCs/>
              </w:rPr>
            </w:pPr>
            <w:r w:rsidRPr="001F63D9">
              <w:rPr>
                <w:b/>
                <w:bCs/>
              </w:rPr>
              <w:t>shmctl</w:t>
            </w:r>
            <w:r w:rsidRPr="001F63D9">
              <w:rPr>
                <w:rFonts w:hint="eastAsia"/>
                <w:b/>
                <w:bCs/>
              </w:rPr>
              <w:t>函数</w:t>
            </w:r>
          </w:p>
          <w:p w:rsidR="00F00FE7" w:rsidRPr="001F63D9" w:rsidRDefault="00F00FE7" w:rsidP="00657ADF">
            <w:pPr>
              <w:numPr>
                <w:ilvl w:val="0"/>
                <w:numId w:val="161"/>
              </w:numPr>
              <w:rPr>
                <w:bCs/>
              </w:rPr>
            </w:pPr>
            <w:r w:rsidRPr="001F63D9">
              <w:rPr>
                <w:rFonts w:hint="eastAsia"/>
                <w:bCs/>
              </w:rPr>
              <w:t>功能：用于控制共享内存</w:t>
            </w:r>
          </w:p>
          <w:p w:rsidR="00F00FE7" w:rsidRPr="001F63D9" w:rsidRDefault="00F00FE7" w:rsidP="00657ADF">
            <w:pPr>
              <w:numPr>
                <w:ilvl w:val="0"/>
                <w:numId w:val="161"/>
              </w:numPr>
              <w:rPr>
                <w:bCs/>
              </w:rPr>
            </w:pPr>
            <w:r w:rsidRPr="001F63D9">
              <w:rPr>
                <w:rFonts w:hint="eastAsia"/>
                <w:bCs/>
              </w:rPr>
              <w:t>原型</w:t>
            </w:r>
          </w:p>
          <w:p w:rsidR="00F00FE7" w:rsidRPr="001F63D9" w:rsidRDefault="004A1F1E" w:rsidP="00657ADF">
            <w:pPr>
              <w:numPr>
                <w:ilvl w:val="1"/>
                <w:numId w:val="161"/>
              </w:numPr>
              <w:rPr>
                <w:bCs/>
              </w:rPr>
            </w:pPr>
            <w:r>
              <w:rPr>
                <w:bCs/>
              </w:rPr>
              <w:t>N</w:t>
            </w:r>
            <w:r>
              <w:rPr>
                <w:rFonts w:hint="eastAsia"/>
                <w:bCs/>
              </w:rPr>
              <w:t xml:space="preserve"> </w:t>
            </w:r>
          </w:p>
          <w:p w:rsidR="00F00FE7" w:rsidRPr="001F63D9" w:rsidRDefault="00F00FE7" w:rsidP="00657ADF">
            <w:pPr>
              <w:numPr>
                <w:ilvl w:val="0"/>
                <w:numId w:val="161"/>
              </w:numPr>
              <w:rPr>
                <w:bCs/>
              </w:rPr>
            </w:pPr>
            <w:r w:rsidRPr="001F63D9">
              <w:rPr>
                <w:rFonts w:hint="eastAsia"/>
                <w:bCs/>
              </w:rPr>
              <w:t>参数</w:t>
            </w:r>
          </w:p>
          <w:p w:rsidR="00F00FE7" w:rsidRPr="001F63D9" w:rsidRDefault="00F00FE7" w:rsidP="00657ADF">
            <w:pPr>
              <w:numPr>
                <w:ilvl w:val="1"/>
                <w:numId w:val="161"/>
              </w:numPr>
              <w:rPr>
                <w:bCs/>
              </w:rPr>
            </w:pPr>
            <w:r w:rsidRPr="001F63D9">
              <w:rPr>
                <w:bCs/>
              </w:rPr>
              <w:t>shmid:</w:t>
            </w:r>
            <w:r w:rsidRPr="001F63D9">
              <w:rPr>
                <w:rFonts w:hint="eastAsia"/>
                <w:bCs/>
              </w:rPr>
              <w:t>由</w:t>
            </w:r>
            <w:r w:rsidRPr="001F63D9">
              <w:rPr>
                <w:bCs/>
              </w:rPr>
              <w:t>shmget</w:t>
            </w:r>
            <w:r w:rsidRPr="001F63D9">
              <w:rPr>
                <w:rFonts w:hint="eastAsia"/>
                <w:bCs/>
              </w:rPr>
              <w:t>返回的共享内存标识码</w:t>
            </w:r>
          </w:p>
          <w:p w:rsidR="00F00FE7" w:rsidRPr="001F63D9" w:rsidRDefault="00F00FE7" w:rsidP="00657ADF">
            <w:pPr>
              <w:numPr>
                <w:ilvl w:val="1"/>
                <w:numId w:val="161"/>
              </w:numPr>
              <w:rPr>
                <w:bCs/>
              </w:rPr>
            </w:pPr>
            <w:r w:rsidRPr="001F63D9">
              <w:rPr>
                <w:bCs/>
              </w:rPr>
              <w:t>cmd:</w:t>
            </w:r>
            <w:r w:rsidRPr="001F63D9">
              <w:rPr>
                <w:rFonts w:hint="eastAsia"/>
                <w:bCs/>
              </w:rPr>
              <w:t>将要采取的动作（有三个可取值）</w:t>
            </w:r>
          </w:p>
          <w:p w:rsidR="00F00FE7" w:rsidRPr="001F63D9" w:rsidRDefault="00F00FE7" w:rsidP="00657ADF">
            <w:pPr>
              <w:numPr>
                <w:ilvl w:val="1"/>
                <w:numId w:val="161"/>
              </w:numPr>
              <w:rPr>
                <w:bCs/>
              </w:rPr>
            </w:pPr>
            <w:r w:rsidRPr="001F63D9">
              <w:rPr>
                <w:bCs/>
              </w:rPr>
              <w:t>buf:</w:t>
            </w:r>
            <w:r w:rsidRPr="001F63D9">
              <w:rPr>
                <w:rFonts w:hint="eastAsia"/>
                <w:bCs/>
              </w:rPr>
              <w:t>指向一个保存着共享内存的模式状态和访问权限的数据结构</w:t>
            </w:r>
          </w:p>
          <w:p w:rsidR="00F00FE7" w:rsidRPr="001F63D9" w:rsidRDefault="00F00FE7" w:rsidP="00657ADF">
            <w:pPr>
              <w:numPr>
                <w:ilvl w:val="0"/>
                <w:numId w:val="161"/>
              </w:numPr>
              <w:rPr>
                <w:bCs/>
              </w:rPr>
            </w:pPr>
            <w:r w:rsidRPr="001F63D9">
              <w:rPr>
                <w:rFonts w:hint="eastAsia"/>
                <w:bCs/>
              </w:rPr>
              <w:t>返回值：成功返回</w:t>
            </w:r>
            <w:r w:rsidRPr="001F63D9">
              <w:rPr>
                <w:bCs/>
              </w:rPr>
              <w:t>0</w:t>
            </w:r>
            <w:r w:rsidRPr="001F63D9">
              <w:rPr>
                <w:rFonts w:hint="eastAsia"/>
                <w:bCs/>
              </w:rPr>
              <w:t>；失败返回</w:t>
            </w:r>
            <w:r w:rsidRPr="001F63D9">
              <w:rPr>
                <w:rFonts w:hint="eastAsia"/>
                <w:bCs/>
              </w:rPr>
              <w:t>-1</w:t>
            </w:r>
          </w:p>
          <w:p w:rsidR="00F00FE7" w:rsidRPr="0089209E" w:rsidRDefault="00F00FE7" w:rsidP="00E233E9">
            <w:pPr>
              <w:rPr>
                <w:bCs/>
              </w:rPr>
            </w:pPr>
          </w:p>
        </w:tc>
      </w:tr>
      <w:tr w:rsidR="00F00FE7" w:rsidTr="00E233E9">
        <w:tc>
          <w:tcPr>
            <w:tcW w:w="8522" w:type="dxa"/>
          </w:tcPr>
          <w:p w:rsidR="00F00FE7" w:rsidRDefault="00F00FE7" w:rsidP="00E233E9">
            <w:pPr>
              <w:rPr>
                <w:b/>
                <w:bCs/>
              </w:rPr>
            </w:pPr>
            <w:r w:rsidRPr="0062652F">
              <w:rPr>
                <w:b/>
                <w:bCs/>
              </w:rPr>
              <w:t>shmctl</w:t>
            </w:r>
            <w:r w:rsidRPr="0062652F">
              <w:rPr>
                <w:rFonts w:hint="eastAsia"/>
                <w:b/>
                <w:bCs/>
              </w:rPr>
              <w:t>函数</w:t>
            </w:r>
            <w:r>
              <w:rPr>
                <w:rFonts w:hint="eastAsia"/>
                <w:b/>
                <w:bCs/>
              </w:rPr>
              <w:t>（续）</w:t>
            </w:r>
          </w:p>
          <w:p w:rsidR="00F00FE7" w:rsidRPr="0062652F" w:rsidRDefault="00F00FE7" w:rsidP="00E233E9">
            <w:pPr>
              <w:rPr>
                <w:bCs/>
              </w:rPr>
            </w:pPr>
            <w:r>
              <w:object w:dxaOrig="8724" w:dyaOrig="3007">
                <v:shape id="_x0000_i1058" type="#_x0000_t75" style="width:385.65pt;height:132.75pt" o:ole="">
                  <v:imagedata r:id="rId236" o:title=""/>
                </v:shape>
                <o:OLEObject Type="Embed" ProgID="PBrush" ShapeID="_x0000_i1058" DrawAspect="Content" ObjectID="_1533063477" r:id="rId237"/>
              </w:object>
            </w:r>
          </w:p>
        </w:tc>
      </w:tr>
    </w:tbl>
    <w:p w:rsidR="00F00FE7" w:rsidRDefault="00F00FE7" w:rsidP="00F00FE7">
      <w:pPr>
        <w:pStyle w:val="2"/>
      </w:pPr>
      <w:r>
        <w:rPr>
          <w:rFonts w:hint="eastAsia"/>
        </w:rPr>
        <w:lastRenderedPageBreak/>
        <w:t>3</w:t>
      </w:r>
      <w:r w:rsidRPr="000B256B">
        <w:rPr>
          <w:rFonts w:hint="eastAsia"/>
        </w:rPr>
        <w:t>共享内存</w:t>
      </w:r>
      <w:r>
        <w:rPr>
          <w:rFonts w:hint="eastAsia"/>
        </w:rPr>
        <w:t>API</w:t>
      </w:r>
      <w:r>
        <w:rPr>
          <w:rFonts w:hint="eastAsia"/>
        </w:rPr>
        <w:t>示例</w:t>
      </w:r>
    </w:p>
    <w:tbl>
      <w:tblPr>
        <w:tblStyle w:val="a5"/>
        <w:tblW w:w="0" w:type="auto"/>
        <w:tblLook w:val="04A0" w:firstRow="1" w:lastRow="0" w:firstColumn="1" w:lastColumn="0" w:noHBand="0" w:noVBand="1"/>
      </w:tblPr>
      <w:tblGrid>
        <w:gridCol w:w="8522"/>
      </w:tblGrid>
      <w:tr w:rsidR="00F00FE7" w:rsidTr="00E233E9">
        <w:tc>
          <w:tcPr>
            <w:tcW w:w="8522" w:type="dxa"/>
          </w:tcPr>
          <w:p w:rsidR="00F00FE7" w:rsidRPr="00075EDB" w:rsidRDefault="00F00FE7" w:rsidP="00E233E9">
            <w:r>
              <w:rPr>
                <w:rFonts w:hint="eastAsia"/>
              </w:rPr>
              <w:t>共享内存查看工具及共享内存命令</w:t>
            </w:r>
          </w:p>
        </w:tc>
      </w:tr>
      <w:tr w:rsidR="00F00FE7" w:rsidTr="00E233E9">
        <w:tc>
          <w:tcPr>
            <w:tcW w:w="8522" w:type="dxa"/>
          </w:tcPr>
          <w:p w:rsidR="00F00FE7" w:rsidRDefault="00F00FE7" w:rsidP="00E233E9"/>
          <w:p w:rsidR="00F00FE7" w:rsidRDefault="00F00FE7" w:rsidP="00E233E9">
            <w:r>
              <w:t>//</w:t>
            </w:r>
          </w:p>
          <w:p w:rsidR="00F00FE7" w:rsidRDefault="00F00FE7" w:rsidP="00E233E9">
            <w:r>
              <w:t xml:space="preserve">//key        shmid      owner      perms      bytes      nattch     status      </w:t>
            </w:r>
          </w:p>
          <w:p w:rsidR="00F00FE7" w:rsidRDefault="00F00FE7" w:rsidP="00E233E9">
            <w:r>
              <w:t xml:space="preserve">//0x00002234 131073     </w:t>
            </w:r>
            <w:r w:rsidR="00907389">
              <w:t>itcast</w:t>
            </w:r>
            <w:r>
              <w:t xml:space="preserve">01     666        68         0    </w:t>
            </w:r>
          </w:p>
          <w:p w:rsidR="00F00FE7" w:rsidRDefault="00F00FE7" w:rsidP="00E233E9">
            <w:r>
              <w:t xml:space="preserve">//  </w:t>
            </w:r>
          </w:p>
          <w:p w:rsidR="00F00FE7" w:rsidRDefault="00F00FE7" w:rsidP="00E233E9">
            <w:r>
              <w:t>int main(int argc, char *argv[])</w:t>
            </w:r>
          </w:p>
          <w:p w:rsidR="00F00FE7" w:rsidRDefault="00F00FE7" w:rsidP="00E233E9">
            <w:r>
              <w:t>{</w:t>
            </w:r>
          </w:p>
          <w:p w:rsidR="00F00FE7" w:rsidRDefault="00F00FE7" w:rsidP="00E233E9">
            <w:r>
              <w:tab/>
              <w:t>int ret = 0;</w:t>
            </w:r>
          </w:p>
          <w:p w:rsidR="00F00FE7" w:rsidRDefault="00F00FE7" w:rsidP="00E233E9">
            <w:r>
              <w:tab/>
              <w:t xml:space="preserve">int </w:t>
            </w:r>
            <w:r>
              <w:tab/>
              <w:t>shmid;</w:t>
            </w:r>
          </w:p>
          <w:p w:rsidR="00F00FE7" w:rsidRDefault="00F00FE7" w:rsidP="00E233E9">
            <w:r>
              <w:rPr>
                <w:rFonts w:hint="eastAsia"/>
              </w:rPr>
              <w:tab/>
              <w:t>//</w:t>
            </w:r>
            <w:r>
              <w:rPr>
                <w:rFonts w:hint="eastAsia"/>
              </w:rPr>
              <w:t>相当于打开文件，文件不存</w:t>
            </w:r>
          </w:p>
          <w:p w:rsidR="00F00FE7" w:rsidRDefault="00F00FE7" w:rsidP="00E233E9">
            <w:r>
              <w:tab/>
              <w:t xml:space="preserve">shmid = shmget(0x2234, sizeof(Teacher), IPC_CREAT | 0666); </w:t>
            </w:r>
          </w:p>
          <w:p w:rsidR="00F00FE7" w:rsidRDefault="00F00FE7" w:rsidP="00E233E9">
            <w:r>
              <w:tab/>
              <w:t>if (shmid == -1)</w:t>
            </w:r>
          </w:p>
          <w:p w:rsidR="00F00FE7" w:rsidRDefault="00F00FE7" w:rsidP="00E233E9">
            <w:r>
              <w:tab/>
              <w:t>{</w:t>
            </w:r>
          </w:p>
          <w:p w:rsidR="00F00FE7" w:rsidRDefault="00F00FE7" w:rsidP="00E233E9">
            <w:r>
              <w:tab/>
            </w:r>
            <w:r>
              <w:tab/>
              <w:t>perror("shmget err");</w:t>
            </w:r>
          </w:p>
          <w:p w:rsidR="00F00FE7" w:rsidRDefault="00F00FE7" w:rsidP="00E233E9">
            <w:r>
              <w:tab/>
            </w:r>
            <w:r>
              <w:tab/>
              <w:t>return errno;</w:t>
            </w:r>
          </w:p>
          <w:p w:rsidR="00F00FE7" w:rsidRDefault="00F00FE7" w:rsidP="00E233E9">
            <w:r>
              <w:tab/>
              <w:t>}</w:t>
            </w:r>
          </w:p>
          <w:p w:rsidR="00F00FE7" w:rsidRDefault="00F00FE7" w:rsidP="00E233E9">
            <w:r>
              <w:tab/>
              <w:t>printf("shmid:%d \n", shmid);</w:t>
            </w:r>
          </w:p>
          <w:p w:rsidR="00F00FE7" w:rsidRDefault="00F00FE7" w:rsidP="00E233E9">
            <w:r>
              <w:tab/>
              <w:t>Teacher *p = NULL;</w:t>
            </w:r>
          </w:p>
          <w:p w:rsidR="00F00FE7" w:rsidRDefault="00F00FE7" w:rsidP="00E233E9"/>
          <w:p w:rsidR="00F00FE7" w:rsidRDefault="00F00FE7" w:rsidP="00E233E9">
            <w:r>
              <w:tab/>
              <w:t>p = shmat(shmid, NULL, 0);</w:t>
            </w:r>
          </w:p>
          <w:p w:rsidR="00F00FE7" w:rsidRDefault="00F00FE7" w:rsidP="00E233E9">
            <w:r>
              <w:tab/>
              <w:t>if (p == (void *)-1 )</w:t>
            </w:r>
          </w:p>
          <w:p w:rsidR="00F00FE7" w:rsidRDefault="00F00FE7" w:rsidP="00E233E9">
            <w:r>
              <w:tab/>
              <w:t>{</w:t>
            </w:r>
          </w:p>
          <w:p w:rsidR="00F00FE7" w:rsidRDefault="00F00FE7" w:rsidP="00E233E9">
            <w:r>
              <w:tab/>
            </w:r>
            <w:r>
              <w:tab/>
              <w:t>perror("shmget err");</w:t>
            </w:r>
          </w:p>
          <w:p w:rsidR="00F00FE7" w:rsidRDefault="00F00FE7" w:rsidP="00E233E9">
            <w:r>
              <w:tab/>
            </w:r>
            <w:r>
              <w:tab/>
              <w:t>return errno;</w:t>
            </w:r>
          </w:p>
          <w:p w:rsidR="00F00FE7" w:rsidRDefault="00F00FE7" w:rsidP="00E233E9">
            <w:r>
              <w:tab/>
              <w:t>}</w:t>
            </w:r>
          </w:p>
          <w:p w:rsidR="00F00FE7" w:rsidRDefault="00F00FE7" w:rsidP="00E233E9">
            <w:r>
              <w:tab/>
            </w:r>
          </w:p>
          <w:p w:rsidR="00F00FE7" w:rsidRDefault="00F00FE7" w:rsidP="00E233E9">
            <w:r>
              <w:tab/>
              <w:t>strcpy(p-&gt;name, "aaaa");</w:t>
            </w:r>
          </w:p>
          <w:p w:rsidR="00F00FE7" w:rsidRDefault="00F00FE7" w:rsidP="00E233E9">
            <w:r>
              <w:tab/>
              <w:t>p-&gt;age = 33;</w:t>
            </w:r>
          </w:p>
          <w:p w:rsidR="00F00FE7" w:rsidRDefault="00F00FE7" w:rsidP="00E233E9">
            <w:r>
              <w:tab/>
            </w:r>
          </w:p>
          <w:p w:rsidR="00F00FE7" w:rsidRDefault="00F00FE7" w:rsidP="00E233E9">
            <w:r>
              <w:tab/>
              <w:t>shmdt(p);</w:t>
            </w:r>
          </w:p>
          <w:p w:rsidR="00F00FE7" w:rsidRDefault="00F00FE7" w:rsidP="00E233E9">
            <w:r>
              <w:tab/>
            </w:r>
            <w:r>
              <w:tab/>
            </w:r>
          </w:p>
          <w:p w:rsidR="00F00FE7" w:rsidRDefault="00F00FE7" w:rsidP="00E233E9">
            <w:r>
              <w:rPr>
                <w:rFonts w:hint="eastAsia"/>
              </w:rPr>
              <w:tab/>
              <w:t>printf("</w:t>
            </w:r>
            <w:r>
              <w:rPr>
                <w:rFonts w:hint="eastAsia"/>
              </w:rPr>
              <w:t>键入</w:t>
            </w:r>
            <w:r>
              <w:rPr>
                <w:rFonts w:hint="eastAsia"/>
              </w:rPr>
              <w:t xml:space="preserve">1 </w:t>
            </w:r>
            <w:r>
              <w:rPr>
                <w:rFonts w:hint="eastAsia"/>
              </w:rPr>
              <w:t>删除共享内存，其他不删除</w:t>
            </w:r>
            <w:r>
              <w:rPr>
                <w:rFonts w:hint="eastAsia"/>
              </w:rPr>
              <w:t>\n");</w:t>
            </w:r>
          </w:p>
          <w:p w:rsidR="00F00FE7" w:rsidRDefault="00F00FE7" w:rsidP="00E233E9">
            <w:r>
              <w:tab/>
            </w:r>
          </w:p>
          <w:p w:rsidR="00F00FE7" w:rsidRDefault="00F00FE7" w:rsidP="00E233E9">
            <w:r>
              <w:tab/>
              <w:t>int num;</w:t>
            </w:r>
          </w:p>
          <w:p w:rsidR="00F00FE7" w:rsidRDefault="00F00FE7" w:rsidP="00E233E9">
            <w:r>
              <w:tab/>
              <w:t>scanf("%d", &amp;num);</w:t>
            </w:r>
          </w:p>
          <w:p w:rsidR="00F00FE7" w:rsidRDefault="00F00FE7" w:rsidP="00E233E9">
            <w:r>
              <w:tab/>
              <w:t>if (num == 1)</w:t>
            </w:r>
          </w:p>
          <w:p w:rsidR="00F00FE7" w:rsidRDefault="00F00FE7" w:rsidP="00E233E9">
            <w:r>
              <w:tab/>
              <w:t>{</w:t>
            </w:r>
          </w:p>
          <w:p w:rsidR="00F00FE7" w:rsidRDefault="00F00FE7" w:rsidP="00E233E9">
            <w:r>
              <w:tab/>
            </w:r>
            <w:r>
              <w:tab/>
              <w:t>ret = shmctl(shmid, IPC_RMID, NULL);</w:t>
            </w:r>
          </w:p>
          <w:p w:rsidR="00F00FE7" w:rsidRDefault="00F00FE7" w:rsidP="00E233E9">
            <w:r>
              <w:tab/>
            </w:r>
            <w:r>
              <w:tab/>
              <w:t>if (ret &lt; 0)</w:t>
            </w:r>
          </w:p>
          <w:p w:rsidR="00F00FE7" w:rsidRDefault="00F00FE7" w:rsidP="00E233E9">
            <w:r>
              <w:tab/>
            </w:r>
            <w:r>
              <w:tab/>
              <w:t>{</w:t>
            </w:r>
          </w:p>
          <w:p w:rsidR="00F00FE7" w:rsidRDefault="00F00FE7" w:rsidP="00E233E9">
            <w:r>
              <w:lastRenderedPageBreak/>
              <w:tab/>
            </w:r>
            <w:r>
              <w:tab/>
            </w:r>
            <w:r>
              <w:tab/>
              <w:t>perror("rm errr\n");</w:t>
            </w:r>
          </w:p>
          <w:p w:rsidR="00F00FE7" w:rsidRDefault="00F00FE7" w:rsidP="00E233E9">
            <w:r>
              <w:tab/>
            </w:r>
            <w:r>
              <w:tab/>
              <w:t>}</w:t>
            </w:r>
          </w:p>
          <w:p w:rsidR="00F00FE7" w:rsidRDefault="00F00FE7" w:rsidP="00E233E9">
            <w:r>
              <w:tab/>
              <w:t xml:space="preserve">}                 </w:t>
            </w:r>
          </w:p>
          <w:p w:rsidR="00F00FE7" w:rsidRDefault="00F00FE7" w:rsidP="00E233E9"/>
          <w:p w:rsidR="00F00FE7" w:rsidRDefault="00F00FE7" w:rsidP="00E233E9">
            <w:r>
              <w:tab/>
              <w:t>return 0;</w:t>
            </w:r>
            <w:r>
              <w:tab/>
            </w:r>
          </w:p>
          <w:p w:rsidR="00F00FE7" w:rsidRDefault="00F00FE7" w:rsidP="00E233E9">
            <w:r>
              <w:t>}</w:t>
            </w:r>
          </w:p>
        </w:tc>
      </w:tr>
      <w:tr w:rsidR="00F00FE7" w:rsidTr="00E233E9">
        <w:tc>
          <w:tcPr>
            <w:tcW w:w="8522" w:type="dxa"/>
          </w:tcPr>
          <w:p w:rsidR="00F00FE7" w:rsidRDefault="00F00FE7" w:rsidP="00E233E9">
            <w:r>
              <w:lastRenderedPageBreak/>
              <w:t>int main(int argc, char *argv[])</w:t>
            </w:r>
          </w:p>
          <w:p w:rsidR="00F00FE7" w:rsidRDefault="00F00FE7" w:rsidP="00E233E9">
            <w:r>
              <w:t>{</w:t>
            </w:r>
          </w:p>
          <w:p w:rsidR="00F00FE7" w:rsidRDefault="00F00FE7" w:rsidP="00E233E9">
            <w:r>
              <w:tab/>
              <w:t>int ret = 0;</w:t>
            </w:r>
          </w:p>
          <w:p w:rsidR="00F00FE7" w:rsidRDefault="00F00FE7" w:rsidP="00E233E9">
            <w:r>
              <w:tab/>
              <w:t xml:space="preserve">int </w:t>
            </w:r>
            <w:r>
              <w:tab/>
              <w:t>shmid;</w:t>
            </w:r>
          </w:p>
          <w:p w:rsidR="00F00FE7" w:rsidRDefault="00F00FE7" w:rsidP="00E233E9">
            <w:r>
              <w:rPr>
                <w:rFonts w:hint="eastAsia"/>
              </w:rPr>
              <w:tab/>
              <w:t>//</w:t>
            </w:r>
            <w:r>
              <w:rPr>
                <w:rFonts w:hint="eastAsia"/>
              </w:rPr>
              <w:t>相当于打开文件，文件不存</w:t>
            </w:r>
          </w:p>
          <w:p w:rsidR="00F00FE7" w:rsidRDefault="00F00FE7" w:rsidP="00E233E9">
            <w:r>
              <w:tab/>
              <w:t xml:space="preserve">//shmid = shmget(0x2234, sizeof(Teacher), IPC_CREAT |IPC_EXCL | 0666); </w:t>
            </w:r>
          </w:p>
          <w:p w:rsidR="00F00FE7" w:rsidRDefault="00F00FE7" w:rsidP="00E233E9">
            <w:r>
              <w:tab/>
              <w:t xml:space="preserve">shmid = shmget(0x2234, 0, 0); </w:t>
            </w:r>
          </w:p>
          <w:p w:rsidR="00F00FE7" w:rsidRDefault="00F00FE7" w:rsidP="00E233E9">
            <w:r>
              <w:tab/>
              <w:t>if (shmid == -1)</w:t>
            </w:r>
          </w:p>
          <w:p w:rsidR="00F00FE7" w:rsidRDefault="00F00FE7" w:rsidP="00E233E9">
            <w:r>
              <w:tab/>
              <w:t>{</w:t>
            </w:r>
          </w:p>
          <w:p w:rsidR="00F00FE7" w:rsidRDefault="00F00FE7" w:rsidP="00E233E9">
            <w:r>
              <w:tab/>
            </w:r>
            <w:r>
              <w:tab/>
              <w:t>perror("shmget err");</w:t>
            </w:r>
          </w:p>
          <w:p w:rsidR="00F00FE7" w:rsidRDefault="00F00FE7" w:rsidP="00E233E9">
            <w:r>
              <w:tab/>
            </w:r>
            <w:r>
              <w:tab/>
              <w:t>return errno;</w:t>
            </w:r>
          </w:p>
          <w:p w:rsidR="00F00FE7" w:rsidRDefault="00F00FE7" w:rsidP="00E233E9">
            <w:r>
              <w:tab/>
              <w:t>}</w:t>
            </w:r>
          </w:p>
          <w:p w:rsidR="00F00FE7" w:rsidRDefault="00F00FE7" w:rsidP="00E233E9">
            <w:r>
              <w:tab/>
              <w:t>printf("shmid:%d \n", shmid);</w:t>
            </w:r>
          </w:p>
          <w:p w:rsidR="00F00FE7" w:rsidRDefault="00F00FE7" w:rsidP="00E233E9">
            <w:r>
              <w:tab/>
              <w:t>Teacher *p = NULL;</w:t>
            </w:r>
          </w:p>
          <w:p w:rsidR="00F00FE7" w:rsidRDefault="00F00FE7" w:rsidP="00E233E9"/>
          <w:p w:rsidR="00F00FE7" w:rsidRDefault="00F00FE7" w:rsidP="00E233E9">
            <w:r>
              <w:tab/>
              <w:t>p = shmat(shmid, NULL, 0);</w:t>
            </w:r>
          </w:p>
          <w:p w:rsidR="00F00FE7" w:rsidRDefault="00F00FE7" w:rsidP="00E233E9">
            <w:r>
              <w:tab/>
              <w:t>if (p == (void *)-1 )</w:t>
            </w:r>
          </w:p>
          <w:p w:rsidR="00F00FE7" w:rsidRDefault="00F00FE7" w:rsidP="00E233E9">
            <w:r>
              <w:tab/>
              <w:t>{</w:t>
            </w:r>
          </w:p>
          <w:p w:rsidR="00F00FE7" w:rsidRDefault="00F00FE7" w:rsidP="00E233E9">
            <w:r>
              <w:tab/>
            </w:r>
            <w:r>
              <w:tab/>
              <w:t>perror("shmget err");</w:t>
            </w:r>
          </w:p>
          <w:p w:rsidR="00F00FE7" w:rsidRDefault="00F00FE7" w:rsidP="00E233E9">
            <w:r>
              <w:tab/>
            </w:r>
            <w:r>
              <w:tab/>
              <w:t>return errno;</w:t>
            </w:r>
          </w:p>
          <w:p w:rsidR="00F00FE7" w:rsidRDefault="00F00FE7" w:rsidP="00E233E9">
            <w:r>
              <w:tab/>
              <w:t>}</w:t>
            </w:r>
          </w:p>
          <w:p w:rsidR="00F00FE7" w:rsidRDefault="00F00FE7" w:rsidP="00E233E9">
            <w:r>
              <w:tab/>
            </w:r>
          </w:p>
          <w:p w:rsidR="00F00FE7" w:rsidRDefault="00F00FE7" w:rsidP="00E233E9">
            <w:r>
              <w:tab/>
              <w:t>printf("name:%s\n", p-&gt;name);</w:t>
            </w:r>
          </w:p>
          <w:p w:rsidR="00F00FE7" w:rsidRDefault="00F00FE7" w:rsidP="00E233E9">
            <w:r>
              <w:tab/>
              <w:t>printf("age:%d \n", p-&gt;age);</w:t>
            </w:r>
          </w:p>
          <w:p w:rsidR="00F00FE7" w:rsidRDefault="00F00FE7" w:rsidP="00E233E9">
            <w:r>
              <w:tab/>
              <w:t>shmdt(p);</w:t>
            </w:r>
          </w:p>
          <w:p w:rsidR="00F00FE7" w:rsidRDefault="00F00FE7" w:rsidP="00E233E9">
            <w:r>
              <w:tab/>
            </w:r>
          </w:p>
          <w:p w:rsidR="00F00FE7" w:rsidRDefault="00F00FE7" w:rsidP="00E233E9">
            <w:r>
              <w:tab/>
              <w:t>//</w:t>
            </w:r>
          </w:p>
          <w:p w:rsidR="00F00FE7" w:rsidRDefault="00F00FE7" w:rsidP="00E233E9">
            <w:r>
              <w:tab/>
              <w:t xml:space="preserve">//key        shmid      owner      perms      bytes      nattch     status      </w:t>
            </w:r>
          </w:p>
          <w:p w:rsidR="00F00FE7" w:rsidRDefault="00F00FE7" w:rsidP="00E233E9">
            <w:r>
              <w:tab/>
              <w:t xml:space="preserve">//0x00002234 131073     </w:t>
            </w:r>
            <w:r w:rsidR="00907389">
              <w:t>itcast</w:t>
            </w:r>
            <w:r>
              <w:t xml:space="preserve">01     666        68         0    </w:t>
            </w:r>
          </w:p>
          <w:p w:rsidR="00F00FE7" w:rsidRDefault="00F00FE7" w:rsidP="00E233E9">
            <w:r>
              <w:tab/>
              <w:t xml:space="preserve">//  </w:t>
            </w:r>
          </w:p>
          <w:p w:rsidR="00F00FE7" w:rsidRDefault="00F00FE7" w:rsidP="00E233E9">
            <w:r>
              <w:tab/>
            </w:r>
          </w:p>
          <w:p w:rsidR="00F00FE7" w:rsidRDefault="00F00FE7" w:rsidP="00E233E9">
            <w:r>
              <w:rPr>
                <w:rFonts w:hint="eastAsia"/>
              </w:rPr>
              <w:tab/>
              <w:t>printf("</w:t>
            </w:r>
            <w:r>
              <w:rPr>
                <w:rFonts w:hint="eastAsia"/>
              </w:rPr>
              <w:t>键入</w:t>
            </w:r>
            <w:r>
              <w:rPr>
                <w:rFonts w:hint="eastAsia"/>
              </w:rPr>
              <w:t xml:space="preserve">1 </w:t>
            </w:r>
            <w:r>
              <w:rPr>
                <w:rFonts w:hint="eastAsia"/>
              </w:rPr>
              <w:t>程序暂停，其他退出</w:t>
            </w:r>
            <w:r>
              <w:rPr>
                <w:rFonts w:hint="eastAsia"/>
              </w:rPr>
              <w:t>\n");</w:t>
            </w:r>
          </w:p>
          <w:p w:rsidR="00F00FE7" w:rsidRDefault="00F00FE7" w:rsidP="00E233E9">
            <w:r>
              <w:tab/>
            </w:r>
          </w:p>
          <w:p w:rsidR="00F00FE7" w:rsidRDefault="00F00FE7" w:rsidP="00E233E9">
            <w:r>
              <w:tab/>
              <w:t>int num;</w:t>
            </w:r>
          </w:p>
          <w:p w:rsidR="00F00FE7" w:rsidRDefault="00F00FE7" w:rsidP="00E233E9">
            <w:r>
              <w:tab/>
              <w:t>scanf("%d", &amp;num);</w:t>
            </w:r>
          </w:p>
          <w:p w:rsidR="00F00FE7" w:rsidRDefault="00F00FE7" w:rsidP="00E233E9">
            <w:r>
              <w:tab/>
              <w:t>if (num == 1)</w:t>
            </w:r>
          </w:p>
          <w:p w:rsidR="00F00FE7" w:rsidRDefault="00F00FE7" w:rsidP="00E233E9">
            <w:r>
              <w:tab/>
              <w:t>{</w:t>
            </w:r>
          </w:p>
          <w:p w:rsidR="00F00FE7" w:rsidRDefault="00F00FE7" w:rsidP="00E233E9">
            <w:r>
              <w:tab/>
            </w:r>
            <w:r>
              <w:tab/>
              <w:t>pause();</w:t>
            </w:r>
          </w:p>
          <w:p w:rsidR="00F00FE7" w:rsidRDefault="00F00FE7" w:rsidP="00E233E9">
            <w:r>
              <w:lastRenderedPageBreak/>
              <w:tab/>
              <w:t xml:space="preserve">}                </w:t>
            </w:r>
          </w:p>
          <w:p w:rsidR="00F00FE7" w:rsidRDefault="00F00FE7" w:rsidP="00E233E9">
            <w:r>
              <w:tab/>
            </w:r>
          </w:p>
          <w:p w:rsidR="00F00FE7" w:rsidRDefault="00F00FE7" w:rsidP="00E233E9">
            <w:r>
              <w:tab/>
              <w:t>return 0;</w:t>
            </w:r>
          </w:p>
          <w:p w:rsidR="00F00FE7" w:rsidRDefault="00F00FE7" w:rsidP="00E233E9">
            <w:r>
              <w:t>}</w:t>
            </w:r>
          </w:p>
        </w:tc>
      </w:tr>
    </w:tbl>
    <w:p w:rsidR="00F00FE7" w:rsidRDefault="00F00FE7" w:rsidP="00F00FE7"/>
    <w:p w:rsidR="00F00FE7" w:rsidRDefault="00F00FE7" w:rsidP="00F00FE7"/>
    <w:p w:rsidR="00F00FE7" w:rsidRDefault="00F00FE7" w:rsidP="00F00FE7"/>
    <w:p w:rsidR="00147275" w:rsidRDefault="00147275" w:rsidP="00147275"/>
    <w:p w:rsidR="00147275" w:rsidRDefault="00147275" w:rsidP="00147275"/>
    <w:p w:rsidR="00F00FE7" w:rsidRDefault="00F00FE7" w:rsidP="00F00FE7">
      <w:pPr>
        <w:widowControl/>
        <w:jc w:val="left"/>
      </w:pPr>
    </w:p>
    <w:p w:rsidR="00F00FE7" w:rsidRDefault="00F00FE7" w:rsidP="00F00FE7">
      <w:pPr>
        <w:pStyle w:val="1"/>
      </w:pPr>
      <w:r>
        <w:rPr>
          <w:rFonts w:hint="eastAsia"/>
        </w:rPr>
        <w:t>linux</w:t>
      </w:r>
      <w:r>
        <w:rPr>
          <w:rFonts w:hint="eastAsia"/>
        </w:rPr>
        <w:t>信号量</w:t>
      </w:r>
      <w:r>
        <w:rPr>
          <w:rFonts w:hint="eastAsia"/>
        </w:rPr>
        <w:t>-</w:t>
      </w:r>
      <w:r>
        <w:rPr>
          <w:rFonts w:hint="eastAsia"/>
        </w:rPr>
        <w:t>应用</w:t>
      </w:r>
      <w:r w:rsidRPr="00956CB3">
        <w:rPr>
          <w:rFonts w:hint="eastAsia"/>
        </w:rPr>
        <w:t>编程</w:t>
      </w:r>
      <w:r>
        <w:rPr>
          <w:rFonts w:hint="eastAsia"/>
        </w:rPr>
        <w:t>-</w:t>
      </w:r>
      <w:r w:rsidRPr="00956CB3">
        <w:rPr>
          <w:rFonts w:hint="eastAsia"/>
        </w:rPr>
        <w:t>专题讲座</w:t>
      </w:r>
      <w:r w:rsidRPr="00956CB3">
        <w:rPr>
          <w:rFonts w:hint="eastAsia"/>
        </w:rPr>
        <w:t xml:space="preserve"> </w:t>
      </w:r>
    </w:p>
    <w:p w:rsidR="00F00FE7" w:rsidRDefault="00F00FE7" w:rsidP="00F00FE7">
      <w:pPr>
        <w:pStyle w:val="2"/>
      </w:pPr>
      <w:r>
        <w:rPr>
          <w:rFonts w:hint="eastAsia"/>
        </w:rPr>
        <w:t>1</w:t>
      </w:r>
      <w:r>
        <w:rPr>
          <w:rFonts w:hint="eastAsia"/>
        </w:rPr>
        <w:t>信号量基本概念</w:t>
      </w:r>
    </w:p>
    <w:tbl>
      <w:tblPr>
        <w:tblStyle w:val="a5"/>
        <w:tblpPr w:leftFromText="180" w:rightFromText="180" w:vertAnchor="text" w:horzAnchor="margin" w:tblpY="244"/>
        <w:tblW w:w="0" w:type="auto"/>
        <w:tblLook w:val="04A0" w:firstRow="1" w:lastRow="0" w:firstColumn="1" w:lastColumn="0" w:noHBand="0" w:noVBand="1"/>
      </w:tblPr>
      <w:tblGrid>
        <w:gridCol w:w="8522"/>
      </w:tblGrid>
      <w:tr w:rsidR="00F00FE7" w:rsidTr="00E233E9">
        <w:tc>
          <w:tcPr>
            <w:tcW w:w="8522" w:type="dxa"/>
          </w:tcPr>
          <w:p w:rsidR="00F00FE7" w:rsidRDefault="00F00FE7" w:rsidP="00E233E9">
            <w:r w:rsidRPr="00DF1D9C">
              <w:rPr>
                <w:rFonts w:hint="eastAsia"/>
                <w:b/>
                <w:bCs/>
              </w:rPr>
              <w:t>信号量</w:t>
            </w:r>
          </w:p>
          <w:p w:rsidR="00F00FE7" w:rsidRPr="00DF1D9C" w:rsidRDefault="00F00FE7" w:rsidP="00657ADF">
            <w:pPr>
              <w:numPr>
                <w:ilvl w:val="0"/>
                <w:numId w:val="127"/>
              </w:numPr>
            </w:pPr>
            <w:r w:rsidRPr="00DF1D9C">
              <w:rPr>
                <w:rFonts w:hint="eastAsia"/>
              </w:rPr>
              <w:t>信号量和</w:t>
            </w:r>
            <w:r w:rsidRPr="00DF1D9C">
              <w:t>P</w:t>
            </w:r>
            <w:r w:rsidRPr="00DF1D9C">
              <w:rPr>
                <w:rFonts w:hint="eastAsia"/>
              </w:rPr>
              <w:t>、</w:t>
            </w:r>
            <w:r w:rsidRPr="00DF1D9C">
              <w:t>V</w:t>
            </w:r>
            <w:r w:rsidRPr="00DF1D9C">
              <w:rPr>
                <w:rFonts w:hint="eastAsia"/>
              </w:rPr>
              <w:t>原语由</w:t>
            </w:r>
            <w:r w:rsidRPr="00DF1D9C">
              <w:t>Dijkstra</w:t>
            </w:r>
            <w:r w:rsidRPr="00DF1D9C">
              <w:rPr>
                <w:rFonts w:hint="eastAsia"/>
              </w:rPr>
              <w:t>（迪杰斯特拉）提出</w:t>
            </w:r>
          </w:p>
          <w:p w:rsidR="00F00FE7" w:rsidRPr="00DF1D9C" w:rsidRDefault="00F00FE7" w:rsidP="00657ADF">
            <w:pPr>
              <w:numPr>
                <w:ilvl w:val="0"/>
                <w:numId w:val="127"/>
              </w:numPr>
            </w:pPr>
            <w:r w:rsidRPr="00DF1D9C">
              <w:rPr>
                <w:rFonts w:hint="eastAsia"/>
              </w:rPr>
              <w:t>信号量</w:t>
            </w:r>
          </w:p>
          <w:p w:rsidR="00F00FE7" w:rsidRPr="00DF1D9C" w:rsidRDefault="00F00FE7" w:rsidP="00657ADF">
            <w:pPr>
              <w:numPr>
                <w:ilvl w:val="0"/>
                <w:numId w:val="127"/>
              </w:numPr>
            </w:pPr>
            <w:r w:rsidRPr="00DF1D9C">
              <w:rPr>
                <w:rFonts w:hint="eastAsia"/>
              </w:rPr>
              <w:t>互斥：</w:t>
            </w:r>
            <w:r w:rsidRPr="00DF1D9C">
              <w:t>P</w:t>
            </w:r>
            <w:r w:rsidRPr="00DF1D9C">
              <w:rPr>
                <w:rFonts w:hint="eastAsia"/>
              </w:rPr>
              <w:t>、</w:t>
            </w:r>
            <w:r w:rsidRPr="00DF1D9C">
              <w:t>V</w:t>
            </w:r>
            <w:r w:rsidRPr="00DF1D9C">
              <w:rPr>
                <w:rFonts w:hint="eastAsia"/>
              </w:rPr>
              <w:t>在同一个进程中</w:t>
            </w:r>
          </w:p>
          <w:p w:rsidR="00F00FE7" w:rsidRPr="00DF1D9C" w:rsidRDefault="00F00FE7" w:rsidP="00657ADF">
            <w:pPr>
              <w:numPr>
                <w:ilvl w:val="0"/>
                <w:numId w:val="127"/>
              </w:numPr>
            </w:pPr>
            <w:r w:rsidRPr="00DF1D9C">
              <w:rPr>
                <w:rFonts w:hint="eastAsia"/>
              </w:rPr>
              <w:t>同步：</w:t>
            </w:r>
            <w:r w:rsidRPr="00DF1D9C">
              <w:t>P</w:t>
            </w:r>
            <w:r w:rsidRPr="00DF1D9C">
              <w:rPr>
                <w:rFonts w:hint="eastAsia"/>
              </w:rPr>
              <w:t>、</w:t>
            </w:r>
            <w:r w:rsidRPr="00DF1D9C">
              <w:t>V</w:t>
            </w:r>
            <w:r w:rsidRPr="00DF1D9C">
              <w:rPr>
                <w:rFonts w:hint="eastAsia"/>
              </w:rPr>
              <w:t>在不同进程中</w:t>
            </w:r>
          </w:p>
          <w:p w:rsidR="00F00FE7" w:rsidRPr="00DF1D9C" w:rsidRDefault="00F00FE7" w:rsidP="00657ADF">
            <w:pPr>
              <w:numPr>
                <w:ilvl w:val="0"/>
                <w:numId w:val="127"/>
              </w:numPr>
            </w:pPr>
            <w:r w:rsidRPr="00DF1D9C">
              <w:rPr>
                <w:rFonts w:hint="eastAsia"/>
              </w:rPr>
              <w:t>信号量值含义</w:t>
            </w:r>
          </w:p>
          <w:p w:rsidR="00F00FE7" w:rsidRPr="00DF1D9C" w:rsidRDefault="00F00FE7" w:rsidP="00657ADF">
            <w:pPr>
              <w:numPr>
                <w:ilvl w:val="0"/>
                <w:numId w:val="127"/>
              </w:numPr>
            </w:pPr>
            <w:r w:rsidRPr="00DF1D9C">
              <w:t>S&gt;0</w:t>
            </w:r>
            <w:r w:rsidRPr="00DF1D9C">
              <w:rPr>
                <w:rFonts w:hint="eastAsia"/>
              </w:rPr>
              <w:t>：</w:t>
            </w:r>
            <w:r w:rsidRPr="00DF1D9C">
              <w:t>S</w:t>
            </w:r>
            <w:r w:rsidRPr="00DF1D9C">
              <w:rPr>
                <w:rFonts w:hint="eastAsia"/>
              </w:rPr>
              <w:t>表示可用资源的个数</w:t>
            </w:r>
          </w:p>
          <w:p w:rsidR="00F00FE7" w:rsidRPr="00DF1D9C" w:rsidRDefault="00F00FE7" w:rsidP="00657ADF">
            <w:pPr>
              <w:numPr>
                <w:ilvl w:val="0"/>
                <w:numId w:val="127"/>
              </w:numPr>
            </w:pPr>
            <w:r w:rsidRPr="00DF1D9C">
              <w:t>S=0</w:t>
            </w:r>
            <w:r w:rsidRPr="00DF1D9C">
              <w:rPr>
                <w:rFonts w:hint="eastAsia"/>
              </w:rPr>
              <w:t>：表示无可用资源，无等待进程</w:t>
            </w:r>
          </w:p>
          <w:p w:rsidR="00F00FE7" w:rsidRDefault="00F00FE7" w:rsidP="00657ADF">
            <w:pPr>
              <w:numPr>
                <w:ilvl w:val="0"/>
                <w:numId w:val="127"/>
              </w:numPr>
            </w:pPr>
            <w:r w:rsidRPr="00DF1D9C">
              <w:t>S&lt;0</w:t>
            </w:r>
            <w:r w:rsidRPr="00DF1D9C">
              <w:rPr>
                <w:rFonts w:hint="eastAsia"/>
              </w:rPr>
              <w:t>：</w:t>
            </w:r>
            <w:r w:rsidRPr="00DF1D9C">
              <w:t>|S|</w:t>
            </w:r>
            <w:r w:rsidRPr="00DF1D9C">
              <w:rPr>
                <w:rFonts w:hint="eastAsia"/>
              </w:rPr>
              <w:t>表示等待队列中进程个数</w:t>
            </w:r>
          </w:p>
          <w:p w:rsidR="00F00FE7" w:rsidRPr="00DF1D9C" w:rsidRDefault="00F00FE7" w:rsidP="00657ADF">
            <w:pPr>
              <w:numPr>
                <w:ilvl w:val="0"/>
                <w:numId w:val="127"/>
              </w:numPr>
            </w:pPr>
          </w:p>
          <w:p w:rsidR="00F00FE7" w:rsidRPr="00DF1D9C" w:rsidRDefault="00F00FE7" w:rsidP="00E233E9">
            <w:r w:rsidRPr="00DF1D9C">
              <w:t>struct semaphore</w:t>
            </w:r>
          </w:p>
          <w:p w:rsidR="00F00FE7" w:rsidRPr="00DF1D9C" w:rsidRDefault="00F00FE7" w:rsidP="00E233E9">
            <w:r w:rsidRPr="00DF1D9C">
              <w:t>{</w:t>
            </w:r>
          </w:p>
          <w:p w:rsidR="00F00FE7" w:rsidRPr="00DF1D9C" w:rsidRDefault="00F00FE7" w:rsidP="00E233E9">
            <w:r w:rsidRPr="00DF1D9C">
              <w:t>int value;</w:t>
            </w:r>
            <w:r>
              <w:rPr>
                <w:rFonts w:hint="eastAsia"/>
              </w:rPr>
              <w:t xml:space="preserve"> </w:t>
            </w:r>
          </w:p>
          <w:p w:rsidR="00F00FE7" w:rsidRPr="00DF1D9C" w:rsidRDefault="00F00FE7" w:rsidP="00E233E9">
            <w:r w:rsidRPr="00DF1D9C">
              <w:t>pointer_PCB queue;</w:t>
            </w:r>
          </w:p>
          <w:p w:rsidR="00F00FE7" w:rsidRPr="00DF1D9C" w:rsidRDefault="00F00FE7" w:rsidP="00E233E9">
            <w:r w:rsidRPr="00DF1D9C">
              <w:t>}</w:t>
            </w:r>
          </w:p>
          <w:p w:rsidR="00F00FE7" w:rsidRPr="00DF1D9C" w:rsidRDefault="00F00FE7" w:rsidP="00E233E9"/>
          <w:p w:rsidR="00F00FE7" w:rsidRPr="0025403A" w:rsidRDefault="00F00FE7" w:rsidP="00E233E9"/>
        </w:tc>
      </w:tr>
      <w:tr w:rsidR="00F00FE7" w:rsidTr="00E233E9">
        <w:tc>
          <w:tcPr>
            <w:tcW w:w="8522" w:type="dxa"/>
          </w:tcPr>
          <w:p w:rsidR="00F00FE7" w:rsidRDefault="00F00FE7" w:rsidP="00E233E9">
            <w:r w:rsidRPr="00DF1D9C">
              <w:rPr>
                <w:b/>
                <w:bCs/>
              </w:rPr>
              <w:t>P</w:t>
            </w:r>
            <w:r w:rsidRPr="00DF1D9C">
              <w:rPr>
                <w:rFonts w:hint="eastAsia"/>
                <w:b/>
                <w:bCs/>
              </w:rPr>
              <w:t>原语</w:t>
            </w:r>
            <w:r>
              <w:rPr>
                <w:rFonts w:hint="eastAsia"/>
                <w:b/>
                <w:bCs/>
              </w:rPr>
              <w:t xml:space="preserve"> </w:t>
            </w:r>
          </w:p>
          <w:p w:rsidR="00F00FE7" w:rsidRPr="00DF1D9C" w:rsidRDefault="00F00FE7" w:rsidP="00E233E9">
            <w:r w:rsidRPr="00DF1D9C">
              <w:t>P(s)</w:t>
            </w:r>
          </w:p>
          <w:p w:rsidR="00F00FE7" w:rsidRPr="00DF1D9C" w:rsidRDefault="00F00FE7" w:rsidP="00E233E9">
            <w:r w:rsidRPr="00DF1D9C">
              <w:t>{</w:t>
            </w:r>
          </w:p>
          <w:p w:rsidR="00F00FE7" w:rsidRPr="00DF1D9C" w:rsidRDefault="00F00FE7" w:rsidP="00E233E9">
            <w:r w:rsidRPr="00DF1D9C">
              <w:tab/>
              <w:t>s.value = s.value--;</w:t>
            </w:r>
          </w:p>
          <w:p w:rsidR="00F00FE7" w:rsidRPr="00DF1D9C" w:rsidRDefault="00F00FE7" w:rsidP="00E233E9">
            <w:r w:rsidRPr="00DF1D9C">
              <w:tab/>
              <w:t>if (s.value &lt; 0)</w:t>
            </w:r>
          </w:p>
          <w:p w:rsidR="00F00FE7" w:rsidRPr="00DF1D9C" w:rsidRDefault="00F00FE7" w:rsidP="00E233E9">
            <w:r w:rsidRPr="00DF1D9C">
              <w:tab/>
              <w:t>{</w:t>
            </w:r>
          </w:p>
          <w:p w:rsidR="00F00FE7" w:rsidRPr="00DF1D9C" w:rsidRDefault="00F00FE7" w:rsidP="00E233E9">
            <w:r w:rsidRPr="00DF1D9C">
              <w:tab/>
            </w:r>
            <w:r w:rsidRPr="00DF1D9C">
              <w:t>该进程状态置为等待状状态</w:t>
            </w:r>
          </w:p>
          <w:p w:rsidR="00F00FE7" w:rsidRPr="00DF1D9C" w:rsidRDefault="00F00FE7" w:rsidP="00E233E9">
            <w:r w:rsidRPr="00DF1D9C">
              <w:tab/>
            </w:r>
            <w:r w:rsidRPr="00DF1D9C">
              <w:t>将该进程的</w:t>
            </w:r>
            <w:r w:rsidRPr="00DF1D9C">
              <w:t>PCB</w:t>
            </w:r>
            <w:r w:rsidRPr="00DF1D9C">
              <w:rPr>
                <w:rFonts w:hint="eastAsia"/>
              </w:rPr>
              <w:t>插入相应的等待队列</w:t>
            </w:r>
            <w:r w:rsidRPr="00DF1D9C">
              <w:t>s.queue</w:t>
            </w:r>
            <w:r w:rsidRPr="00DF1D9C">
              <w:rPr>
                <w:rFonts w:hint="eastAsia"/>
              </w:rPr>
              <w:t>末尾</w:t>
            </w:r>
          </w:p>
          <w:p w:rsidR="00F00FE7" w:rsidRPr="00DF1D9C" w:rsidRDefault="00F00FE7" w:rsidP="00E233E9">
            <w:r w:rsidRPr="00DF1D9C">
              <w:tab/>
              <w:t>}</w:t>
            </w:r>
          </w:p>
          <w:p w:rsidR="00F00FE7" w:rsidRDefault="00F00FE7" w:rsidP="00E233E9">
            <w:r w:rsidRPr="00DF1D9C">
              <w:lastRenderedPageBreak/>
              <w:t>}</w:t>
            </w:r>
          </w:p>
          <w:p w:rsidR="00F00FE7" w:rsidRDefault="00F00FE7" w:rsidP="00E233E9"/>
        </w:tc>
      </w:tr>
      <w:tr w:rsidR="00F00FE7" w:rsidTr="00E233E9">
        <w:tc>
          <w:tcPr>
            <w:tcW w:w="8522" w:type="dxa"/>
          </w:tcPr>
          <w:p w:rsidR="00F00FE7" w:rsidRDefault="00F00FE7" w:rsidP="00E233E9">
            <w:r w:rsidRPr="00465064">
              <w:rPr>
                <w:b/>
                <w:bCs/>
              </w:rPr>
              <w:lastRenderedPageBreak/>
              <w:t>V</w:t>
            </w:r>
            <w:r w:rsidRPr="00465064">
              <w:rPr>
                <w:rFonts w:hint="eastAsia"/>
                <w:b/>
                <w:bCs/>
              </w:rPr>
              <w:t>原语</w:t>
            </w:r>
            <w:r>
              <w:rPr>
                <w:rFonts w:hint="eastAsia"/>
                <w:b/>
                <w:bCs/>
              </w:rPr>
              <w:t xml:space="preserve"> </w:t>
            </w:r>
          </w:p>
          <w:p w:rsidR="00F00FE7" w:rsidRPr="00354196" w:rsidRDefault="00F00FE7" w:rsidP="00E233E9">
            <w:pPr>
              <w:rPr>
                <w:bCs/>
              </w:rPr>
            </w:pPr>
            <w:r w:rsidRPr="00354196">
              <w:rPr>
                <w:bCs/>
              </w:rPr>
              <w:t>V(s)</w:t>
            </w:r>
          </w:p>
          <w:p w:rsidR="00F00FE7" w:rsidRPr="00354196" w:rsidRDefault="00F00FE7" w:rsidP="00E233E9">
            <w:pPr>
              <w:rPr>
                <w:bCs/>
              </w:rPr>
            </w:pPr>
            <w:r w:rsidRPr="00354196">
              <w:rPr>
                <w:bCs/>
              </w:rPr>
              <w:t>{</w:t>
            </w:r>
          </w:p>
          <w:p w:rsidR="00F00FE7" w:rsidRPr="00354196" w:rsidRDefault="00F00FE7" w:rsidP="00E233E9">
            <w:pPr>
              <w:rPr>
                <w:bCs/>
              </w:rPr>
            </w:pPr>
            <w:r w:rsidRPr="00354196">
              <w:rPr>
                <w:bCs/>
              </w:rPr>
              <w:tab/>
              <w:t>s.value = s.value++;</w:t>
            </w:r>
          </w:p>
          <w:p w:rsidR="00F00FE7" w:rsidRPr="00354196" w:rsidRDefault="00F00FE7" w:rsidP="00E233E9">
            <w:pPr>
              <w:rPr>
                <w:bCs/>
              </w:rPr>
            </w:pPr>
            <w:r w:rsidRPr="00354196">
              <w:rPr>
                <w:bCs/>
              </w:rPr>
              <w:tab/>
              <w:t>if (s.value &lt; =0)</w:t>
            </w:r>
          </w:p>
          <w:p w:rsidR="00F00FE7" w:rsidRPr="00354196" w:rsidRDefault="00F00FE7" w:rsidP="00E233E9">
            <w:pPr>
              <w:rPr>
                <w:bCs/>
              </w:rPr>
            </w:pPr>
            <w:r w:rsidRPr="00354196">
              <w:rPr>
                <w:bCs/>
              </w:rPr>
              <w:tab/>
              <w:t>{</w:t>
            </w:r>
          </w:p>
          <w:p w:rsidR="00F00FE7" w:rsidRPr="00354196" w:rsidRDefault="00F00FE7" w:rsidP="00E233E9">
            <w:pPr>
              <w:rPr>
                <w:bCs/>
              </w:rPr>
            </w:pPr>
            <w:r w:rsidRPr="00354196">
              <w:rPr>
                <w:rFonts w:hint="eastAsia"/>
                <w:bCs/>
              </w:rPr>
              <w:tab/>
            </w:r>
            <w:r w:rsidRPr="00354196">
              <w:rPr>
                <w:rFonts w:hint="eastAsia"/>
                <w:bCs/>
              </w:rPr>
              <w:t>唤醒相应等待队列</w:t>
            </w:r>
            <w:r w:rsidRPr="00354196">
              <w:rPr>
                <w:rFonts w:hint="eastAsia"/>
                <w:bCs/>
              </w:rPr>
              <w:t>s.queue</w:t>
            </w:r>
            <w:r w:rsidRPr="00354196">
              <w:rPr>
                <w:rFonts w:hint="eastAsia"/>
                <w:bCs/>
              </w:rPr>
              <w:t>中等待的一个进程</w:t>
            </w:r>
          </w:p>
          <w:p w:rsidR="00F00FE7" w:rsidRPr="00354196" w:rsidRDefault="00F00FE7" w:rsidP="00E233E9">
            <w:pPr>
              <w:rPr>
                <w:bCs/>
              </w:rPr>
            </w:pPr>
            <w:r w:rsidRPr="00354196">
              <w:rPr>
                <w:rFonts w:hint="eastAsia"/>
                <w:bCs/>
              </w:rPr>
              <w:tab/>
            </w:r>
            <w:r w:rsidRPr="00354196">
              <w:rPr>
                <w:rFonts w:hint="eastAsia"/>
                <w:bCs/>
              </w:rPr>
              <w:t>改变其状态为就绪态</w:t>
            </w:r>
          </w:p>
          <w:p w:rsidR="00F00FE7" w:rsidRPr="00354196" w:rsidRDefault="00F00FE7" w:rsidP="00E233E9">
            <w:pPr>
              <w:rPr>
                <w:bCs/>
              </w:rPr>
            </w:pPr>
            <w:r w:rsidRPr="00354196">
              <w:rPr>
                <w:rFonts w:hint="eastAsia"/>
                <w:bCs/>
              </w:rPr>
              <w:tab/>
            </w:r>
            <w:r w:rsidRPr="00354196">
              <w:rPr>
                <w:rFonts w:hint="eastAsia"/>
                <w:bCs/>
              </w:rPr>
              <w:t>并将其插入就绪队列</w:t>
            </w:r>
          </w:p>
          <w:p w:rsidR="00F00FE7" w:rsidRPr="00354196" w:rsidRDefault="00F00FE7" w:rsidP="00E233E9">
            <w:pPr>
              <w:rPr>
                <w:bCs/>
              </w:rPr>
            </w:pPr>
            <w:r w:rsidRPr="00354196">
              <w:rPr>
                <w:bCs/>
              </w:rPr>
              <w:tab/>
              <w:t>}</w:t>
            </w:r>
          </w:p>
          <w:p w:rsidR="00F00FE7" w:rsidRPr="00A31DEA" w:rsidRDefault="00F00FE7" w:rsidP="00E233E9">
            <w:pPr>
              <w:rPr>
                <w:b/>
                <w:bCs/>
              </w:rPr>
            </w:pPr>
            <w:r w:rsidRPr="00354196">
              <w:rPr>
                <w:bCs/>
              </w:rPr>
              <w:t>}</w:t>
            </w:r>
          </w:p>
          <w:p w:rsidR="00F00FE7" w:rsidRPr="00B80E16" w:rsidRDefault="00F00FE7" w:rsidP="00E233E9"/>
        </w:tc>
      </w:tr>
      <w:tr w:rsidR="00F00FE7" w:rsidTr="00E233E9">
        <w:tc>
          <w:tcPr>
            <w:tcW w:w="8522" w:type="dxa"/>
          </w:tcPr>
          <w:p w:rsidR="00F00FE7" w:rsidRPr="00465064" w:rsidRDefault="00F00FE7" w:rsidP="00E233E9">
            <w:pPr>
              <w:rPr>
                <w:b/>
                <w:bCs/>
              </w:rPr>
            </w:pPr>
          </w:p>
        </w:tc>
      </w:tr>
    </w:tbl>
    <w:p w:rsidR="00F00FE7" w:rsidRDefault="00F00FE7" w:rsidP="00F00FE7"/>
    <w:p w:rsidR="00F00FE7" w:rsidRDefault="00F00FE7" w:rsidP="00F00FE7">
      <w:pPr>
        <w:pStyle w:val="2"/>
      </w:pPr>
      <w:r>
        <w:rPr>
          <w:rFonts w:hint="eastAsia"/>
        </w:rPr>
        <w:t>2</w:t>
      </w:r>
      <w:r>
        <w:rPr>
          <w:rFonts w:hint="eastAsia"/>
        </w:rPr>
        <w:t>信号量</w:t>
      </w:r>
      <w:r>
        <w:rPr>
          <w:rFonts w:hint="eastAsia"/>
        </w:rPr>
        <w:t>API</w:t>
      </w:r>
    </w:p>
    <w:p w:rsidR="00F00FE7" w:rsidRPr="00404449" w:rsidRDefault="00F00FE7" w:rsidP="00F00FE7">
      <w:pPr>
        <w:pStyle w:val="3"/>
      </w:pPr>
      <w:r>
        <w:rPr>
          <w:rFonts w:hint="eastAsia"/>
        </w:rPr>
        <w:t>信号量集</w:t>
      </w:r>
      <w:r>
        <w:rPr>
          <w:rFonts w:hint="eastAsia"/>
        </w:rPr>
        <w:t xml:space="preserve"> </w:t>
      </w:r>
    </w:p>
    <w:tbl>
      <w:tblPr>
        <w:tblStyle w:val="a5"/>
        <w:tblpPr w:leftFromText="180" w:rightFromText="180" w:vertAnchor="text" w:horzAnchor="margin" w:tblpY="244"/>
        <w:tblW w:w="0" w:type="auto"/>
        <w:tblLook w:val="04A0" w:firstRow="1" w:lastRow="0" w:firstColumn="1" w:lastColumn="0" w:noHBand="0" w:noVBand="1"/>
      </w:tblPr>
      <w:tblGrid>
        <w:gridCol w:w="8522"/>
      </w:tblGrid>
      <w:tr w:rsidR="00F00FE7" w:rsidTr="00E233E9">
        <w:tc>
          <w:tcPr>
            <w:tcW w:w="8522" w:type="dxa"/>
          </w:tcPr>
          <w:p w:rsidR="00F00FE7" w:rsidRPr="00D64841" w:rsidRDefault="00F00FE7" w:rsidP="00E233E9">
            <w:pPr>
              <w:rPr>
                <w:bCs/>
              </w:rPr>
            </w:pPr>
            <w:r w:rsidRPr="00D64841">
              <w:rPr>
                <w:bCs/>
              </w:rPr>
              <w:t>struct semid_ds {</w:t>
            </w:r>
          </w:p>
          <w:p w:rsidR="00F00FE7" w:rsidRPr="00D64841" w:rsidRDefault="00F00FE7" w:rsidP="00E233E9">
            <w:pPr>
              <w:rPr>
                <w:bCs/>
              </w:rPr>
            </w:pPr>
            <w:r w:rsidRPr="00D64841">
              <w:rPr>
                <w:bCs/>
              </w:rPr>
              <w:tab/>
              <w:t>struct ipc_perm sem_perm;  /* Ownership and permissions */</w:t>
            </w:r>
          </w:p>
          <w:p w:rsidR="00F00FE7" w:rsidRPr="00D64841" w:rsidRDefault="00F00FE7" w:rsidP="00E233E9">
            <w:pPr>
              <w:rPr>
                <w:bCs/>
              </w:rPr>
            </w:pPr>
            <w:r w:rsidRPr="00D64841">
              <w:rPr>
                <w:bCs/>
              </w:rPr>
              <w:tab/>
              <w:t>time_t</w:t>
            </w:r>
            <w:r w:rsidRPr="00D64841">
              <w:rPr>
                <w:bCs/>
              </w:rPr>
              <w:tab/>
              <w:t xml:space="preserve">     sem_otime; /* Last semop time */</w:t>
            </w:r>
          </w:p>
          <w:p w:rsidR="00F00FE7" w:rsidRPr="00D64841" w:rsidRDefault="00F00FE7" w:rsidP="00E233E9">
            <w:pPr>
              <w:rPr>
                <w:bCs/>
              </w:rPr>
            </w:pPr>
            <w:r w:rsidRPr="00D64841">
              <w:rPr>
                <w:bCs/>
              </w:rPr>
              <w:tab/>
              <w:t>time_t</w:t>
            </w:r>
            <w:r w:rsidRPr="00D64841">
              <w:rPr>
                <w:bCs/>
              </w:rPr>
              <w:tab/>
              <w:t xml:space="preserve">     sem_ctime; /* Last change time */</w:t>
            </w:r>
          </w:p>
          <w:p w:rsidR="00F00FE7" w:rsidRPr="00D64841" w:rsidRDefault="00F00FE7" w:rsidP="00E233E9">
            <w:pPr>
              <w:rPr>
                <w:bCs/>
              </w:rPr>
            </w:pPr>
            <w:r w:rsidRPr="00D64841">
              <w:rPr>
                <w:bCs/>
              </w:rPr>
              <w:tab/>
              <w:t>unsigned short  sem_nsems; /* No. of semaphores in set */</w:t>
            </w:r>
          </w:p>
          <w:p w:rsidR="00F00FE7" w:rsidRPr="00D64841" w:rsidRDefault="00F00FE7" w:rsidP="00E233E9">
            <w:pPr>
              <w:rPr>
                <w:bCs/>
              </w:rPr>
            </w:pPr>
            <w:r w:rsidRPr="00D64841">
              <w:rPr>
                <w:bCs/>
              </w:rPr>
              <w:t>};</w:t>
            </w:r>
          </w:p>
          <w:p w:rsidR="00F00FE7" w:rsidRPr="00041B11" w:rsidRDefault="00F00FE7" w:rsidP="00E233E9">
            <w:pPr>
              <w:rPr>
                <w:b/>
                <w:bCs/>
              </w:rPr>
            </w:pPr>
          </w:p>
        </w:tc>
      </w:tr>
      <w:tr w:rsidR="00F00FE7" w:rsidTr="00E233E9">
        <w:tc>
          <w:tcPr>
            <w:tcW w:w="8522" w:type="dxa"/>
          </w:tcPr>
          <w:p w:rsidR="00F00FE7" w:rsidRDefault="00F00FE7" w:rsidP="00E233E9">
            <w:pPr>
              <w:rPr>
                <w:b/>
                <w:bCs/>
              </w:rPr>
            </w:pPr>
            <w:r w:rsidRPr="0011540F">
              <w:rPr>
                <w:rFonts w:hint="eastAsia"/>
                <w:b/>
                <w:bCs/>
              </w:rPr>
              <w:t>信号量集函数</w:t>
            </w:r>
          </w:p>
          <w:p w:rsidR="00F00FE7" w:rsidRPr="0011540F" w:rsidRDefault="00F00FE7" w:rsidP="00657ADF">
            <w:pPr>
              <w:numPr>
                <w:ilvl w:val="0"/>
                <w:numId w:val="157"/>
              </w:numPr>
            </w:pPr>
            <w:r w:rsidRPr="0011540F">
              <w:t>#include &lt;sys/types.h&gt;</w:t>
            </w:r>
          </w:p>
          <w:p w:rsidR="00F00FE7" w:rsidRPr="0011540F" w:rsidRDefault="00F00FE7" w:rsidP="00657ADF">
            <w:pPr>
              <w:numPr>
                <w:ilvl w:val="0"/>
                <w:numId w:val="157"/>
              </w:numPr>
            </w:pPr>
            <w:r w:rsidRPr="0011540F">
              <w:t>#include &lt;sys/ipc.h&gt;</w:t>
            </w:r>
          </w:p>
          <w:p w:rsidR="00F00FE7" w:rsidRPr="0011540F" w:rsidRDefault="00F00FE7" w:rsidP="00657ADF">
            <w:pPr>
              <w:numPr>
                <w:ilvl w:val="0"/>
                <w:numId w:val="157"/>
              </w:numPr>
            </w:pPr>
            <w:r w:rsidRPr="0011540F">
              <w:t>#include &lt;sys/sem.h&gt;</w:t>
            </w:r>
          </w:p>
          <w:p w:rsidR="00F00FE7" w:rsidRPr="0011540F" w:rsidRDefault="00F00FE7" w:rsidP="00657ADF">
            <w:pPr>
              <w:numPr>
                <w:ilvl w:val="0"/>
                <w:numId w:val="157"/>
              </w:numPr>
            </w:pPr>
            <w:r w:rsidRPr="0011540F">
              <w:t>int semget(key_t key, int nsems, int semflg);</w:t>
            </w:r>
          </w:p>
          <w:p w:rsidR="00F00FE7" w:rsidRPr="0011540F" w:rsidRDefault="00F00FE7" w:rsidP="00657ADF">
            <w:pPr>
              <w:numPr>
                <w:ilvl w:val="0"/>
                <w:numId w:val="157"/>
              </w:numPr>
            </w:pPr>
            <w:r w:rsidRPr="0011540F">
              <w:t>int semctl(int semid, int semnum, int cmd, ...);</w:t>
            </w:r>
          </w:p>
          <w:p w:rsidR="00F00FE7" w:rsidRPr="0011540F" w:rsidRDefault="00F00FE7" w:rsidP="00657ADF">
            <w:pPr>
              <w:numPr>
                <w:ilvl w:val="0"/>
                <w:numId w:val="157"/>
              </w:numPr>
            </w:pPr>
            <w:r w:rsidRPr="0011540F">
              <w:t>int semop(int semid, struct sembuf *sops, unsigned nsops);</w:t>
            </w:r>
          </w:p>
          <w:p w:rsidR="00F00FE7" w:rsidRPr="00840008" w:rsidRDefault="00F00FE7" w:rsidP="00657ADF">
            <w:pPr>
              <w:numPr>
                <w:ilvl w:val="0"/>
                <w:numId w:val="157"/>
              </w:numPr>
            </w:pPr>
          </w:p>
        </w:tc>
      </w:tr>
      <w:tr w:rsidR="00F00FE7" w:rsidTr="00E233E9">
        <w:tc>
          <w:tcPr>
            <w:tcW w:w="8522" w:type="dxa"/>
          </w:tcPr>
          <w:p w:rsidR="00F00FE7" w:rsidRDefault="00F00FE7" w:rsidP="00E233E9">
            <w:pPr>
              <w:rPr>
                <w:b/>
                <w:bCs/>
              </w:rPr>
            </w:pPr>
            <w:r w:rsidRPr="0011540F">
              <w:rPr>
                <w:b/>
                <w:bCs/>
              </w:rPr>
              <w:t>semget</w:t>
            </w:r>
            <w:r w:rsidRPr="0011540F">
              <w:rPr>
                <w:rFonts w:hint="eastAsia"/>
                <w:b/>
                <w:bCs/>
              </w:rPr>
              <w:t>函数</w:t>
            </w:r>
          </w:p>
          <w:p w:rsidR="00F00FE7" w:rsidRPr="0011540F" w:rsidRDefault="00F00FE7" w:rsidP="00657ADF">
            <w:pPr>
              <w:numPr>
                <w:ilvl w:val="0"/>
                <w:numId w:val="158"/>
              </w:numPr>
              <w:rPr>
                <w:bCs/>
              </w:rPr>
            </w:pPr>
            <w:r w:rsidRPr="0011540F">
              <w:rPr>
                <w:rFonts w:hint="eastAsia"/>
                <w:bCs/>
              </w:rPr>
              <w:t>功能：用来创建和访问一个信号量集</w:t>
            </w:r>
          </w:p>
          <w:p w:rsidR="00F00FE7" w:rsidRPr="0011540F" w:rsidRDefault="00F00FE7" w:rsidP="00657ADF">
            <w:pPr>
              <w:numPr>
                <w:ilvl w:val="0"/>
                <w:numId w:val="158"/>
              </w:numPr>
              <w:rPr>
                <w:bCs/>
              </w:rPr>
            </w:pPr>
            <w:r w:rsidRPr="0011540F">
              <w:rPr>
                <w:rFonts w:hint="eastAsia"/>
                <w:bCs/>
              </w:rPr>
              <w:t>原型</w:t>
            </w:r>
          </w:p>
          <w:p w:rsidR="00F00FE7" w:rsidRPr="0011540F" w:rsidRDefault="00F00FE7" w:rsidP="00657ADF">
            <w:pPr>
              <w:numPr>
                <w:ilvl w:val="0"/>
                <w:numId w:val="158"/>
              </w:numPr>
              <w:rPr>
                <w:bCs/>
              </w:rPr>
            </w:pPr>
            <w:r w:rsidRPr="0011540F">
              <w:rPr>
                <w:bCs/>
              </w:rPr>
              <w:t>int semget(key_t key, int nsems, int semflg);</w:t>
            </w:r>
          </w:p>
          <w:p w:rsidR="00F00FE7" w:rsidRPr="0011540F" w:rsidRDefault="00F00FE7" w:rsidP="00657ADF">
            <w:pPr>
              <w:numPr>
                <w:ilvl w:val="0"/>
                <w:numId w:val="158"/>
              </w:numPr>
              <w:rPr>
                <w:bCs/>
              </w:rPr>
            </w:pPr>
            <w:r w:rsidRPr="0011540F">
              <w:rPr>
                <w:rFonts w:hint="eastAsia"/>
                <w:bCs/>
              </w:rPr>
              <w:t>参数</w:t>
            </w:r>
          </w:p>
          <w:p w:rsidR="00F00FE7" w:rsidRPr="0011540F" w:rsidRDefault="00F00FE7" w:rsidP="00657ADF">
            <w:pPr>
              <w:numPr>
                <w:ilvl w:val="0"/>
                <w:numId w:val="158"/>
              </w:numPr>
              <w:rPr>
                <w:bCs/>
              </w:rPr>
            </w:pPr>
            <w:r w:rsidRPr="0011540F">
              <w:rPr>
                <w:bCs/>
              </w:rPr>
              <w:t xml:space="preserve">key: </w:t>
            </w:r>
            <w:r w:rsidRPr="0011540F">
              <w:rPr>
                <w:rFonts w:hint="eastAsia"/>
                <w:bCs/>
              </w:rPr>
              <w:t>信号集的名字</w:t>
            </w:r>
          </w:p>
          <w:p w:rsidR="00F00FE7" w:rsidRPr="0011540F" w:rsidRDefault="00F00FE7" w:rsidP="00657ADF">
            <w:pPr>
              <w:numPr>
                <w:ilvl w:val="0"/>
                <w:numId w:val="158"/>
              </w:numPr>
              <w:rPr>
                <w:bCs/>
              </w:rPr>
            </w:pPr>
            <w:r w:rsidRPr="0011540F">
              <w:rPr>
                <w:bCs/>
              </w:rPr>
              <w:lastRenderedPageBreak/>
              <w:t>nsems:</w:t>
            </w:r>
            <w:r w:rsidRPr="0011540F">
              <w:rPr>
                <w:rFonts w:hint="eastAsia"/>
                <w:bCs/>
              </w:rPr>
              <w:t>信号集中信号量的个数</w:t>
            </w:r>
          </w:p>
          <w:p w:rsidR="00F00FE7" w:rsidRPr="0011540F" w:rsidRDefault="00F00FE7" w:rsidP="00657ADF">
            <w:pPr>
              <w:numPr>
                <w:ilvl w:val="0"/>
                <w:numId w:val="158"/>
              </w:numPr>
              <w:rPr>
                <w:bCs/>
              </w:rPr>
            </w:pPr>
            <w:r w:rsidRPr="0011540F">
              <w:rPr>
                <w:bCs/>
              </w:rPr>
              <w:t xml:space="preserve">semflg: </w:t>
            </w:r>
            <w:r w:rsidRPr="0011540F">
              <w:rPr>
                <w:rFonts w:hint="eastAsia"/>
                <w:bCs/>
              </w:rPr>
              <w:t>由九个权限标志构成，它们的用法和创建文件时使用的</w:t>
            </w:r>
            <w:r w:rsidRPr="0011540F">
              <w:rPr>
                <w:rFonts w:hint="eastAsia"/>
                <w:bCs/>
              </w:rPr>
              <w:t>mode</w:t>
            </w:r>
            <w:r w:rsidRPr="0011540F">
              <w:rPr>
                <w:rFonts w:hint="eastAsia"/>
                <w:bCs/>
              </w:rPr>
              <w:t>模式标志是一样的</w:t>
            </w:r>
          </w:p>
          <w:p w:rsidR="00F00FE7" w:rsidRPr="0011540F" w:rsidRDefault="00F00FE7" w:rsidP="00657ADF">
            <w:pPr>
              <w:numPr>
                <w:ilvl w:val="0"/>
                <w:numId w:val="158"/>
              </w:numPr>
              <w:rPr>
                <w:bCs/>
              </w:rPr>
            </w:pPr>
            <w:r w:rsidRPr="0011540F">
              <w:rPr>
                <w:rFonts w:hint="eastAsia"/>
                <w:bCs/>
              </w:rPr>
              <w:t>返回值：成功返回一个非负整数，即该信号集的标识码；失败返回</w:t>
            </w:r>
            <w:r w:rsidRPr="0011540F">
              <w:rPr>
                <w:rFonts w:hint="eastAsia"/>
                <w:bCs/>
              </w:rPr>
              <w:t>-1</w:t>
            </w:r>
          </w:p>
          <w:p w:rsidR="00F00FE7" w:rsidRPr="0011540F" w:rsidRDefault="00F00FE7" w:rsidP="00E233E9">
            <w:pPr>
              <w:rPr>
                <w:b/>
                <w:bCs/>
              </w:rPr>
            </w:pPr>
          </w:p>
        </w:tc>
      </w:tr>
      <w:tr w:rsidR="00F00FE7" w:rsidTr="00E233E9">
        <w:tc>
          <w:tcPr>
            <w:tcW w:w="8522" w:type="dxa"/>
          </w:tcPr>
          <w:p w:rsidR="00F00FE7" w:rsidRDefault="00F00FE7" w:rsidP="00E233E9">
            <w:pPr>
              <w:rPr>
                <w:b/>
                <w:bCs/>
              </w:rPr>
            </w:pPr>
            <w:r w:rsidRPr="0011540F">
              <w:rPr>
                <w:b/>
                <w:bCs/>
              </w:rPr>
              <w:lastRenderedPageBreak/>
              <w:t>shmctl</w:t>
            </w:r>
            <w:r w:rsidRPr="0011540F">
              <w:rPr>
                <w:rFonts w:hint="eastAsia"/>
                <w:b/>
                <w:bCs/>
              </w:rPr>
              <w:t>函数</w:t>
            </w:r>
            <w:r>
              <w:rPr>
                <w:rFonts w:hint="eastAsia"/>
                <w:b/>
                <w:bCs/>
              </w:rPr>
              <w:t xml:space="preserve"> </w:t>
            </w:r>
          </w:p>
          <w:p w:rsidR="00F00FE7" w:rsidRPr="0011540F" w:rsidRDefault="00F00FE7" w:rsidP="00657ADF">
            <w:pPr>
              <w:numPr>
                <w:ilvl w:val="0"/>
                <w:numId w:val="159"/>
              </w:numPr>
              <w:rPr>
                <w:bCs/>
              </w:rPr>
            </w:pPr>
            <w:r w:rsidRPr="0011540F">
              <w:rPr>
                <w:rFonts w:hint="eastAsia"/>
                <w:bCs/>
              </w:rPr>
              <w:t>功能：用于控制信号量集</w:t>
            </w:r>
          </w:p>
          <w:p w:rsidR="00F00FE7" w:rsidRPr="0011540F" w:rsidRDefault="00F00FE7" w:rsidP="00657ADF">
            <w:pPr>
              <w:numPr>
                <w:ilvl w:val="0"/>
                <w:numId w:val="159"/>
              </w:numPr>
              <w:rPr>
                <w:bCs/>
              </w:rPr>
            </w:pPr>
            <w:r w:rsidRPr="0011540F">
              <w:rPr>
                <w:rFonts w:hint="eastAsia"/>
                <w:bCs/>
              </w:rPr>
              <w:t>原型</w:t>
            </w:r>
          </w:p>
          <w:p w:rsidR="00F00FE7" w:rsidRPr="0011540F" w:rsidRDefault="00F00FE7" w:rsidP="00657ADF">
            <w:pPr>
              <w:numPr>
                <w:ilvl w:val="0"/>
                <w:numId w:val="159"/>
              </w:numPr>
              <w:rPr>
                <w:bCs/>
              </w:rPr>
            </w:pPr>
            <w:r w:rsidRPr="0011540F">
              <w:rPr>
                <w:bCs/>
              </w:rPr>
              <w:t>int semctl(int semid, int semnum, int cmd, ...);</w:t>
            </w:r>
          </w:p>
          <w:p w:rsidR="00F00FE7" w:rsidRPr="0011540F" w:rsidRDefault="00F00FE7" w:rsidP="00657ADF">
            <w:pPr>
              <w:numPr>
                <w:ilvl w:val="0"/>
                <w:numId w:val="159"/>
              </w:numPr>
              <w:rPr>
                <w:bCs/>
              </w:rPr>
            </w:pPr>
            <w:r w:rsidRPr="0011540F">
              <w:rPr>
                <w:rFonts w:hint="eastAsia"/>
                <w:bCs/>
              </w:rPr>
              <w:t>参数</w:t>
            </w:r>
          </w:p>
          <w:p w:rsidR="00F00FE7" w:rsidRPr="0011540F" w:rsidRDefault="00F00FE7" w:rsidP="00657ADF">
            <w:pPr>
              <w:numPr>
                <w:ilvl w:val="0"/>
                <w:numId w:val="159"/>
              </w:numPr>
              <w:rPr>
                <w:bCs/>
              </w:rPr>
            </w:pPr>
            <w:r w:rsidRPr="0011540F">
              <w:rPr>
                <w:bCs/>
              </w:rPr>
              <w:t>semid:</w:t>
            </w:r>
            <w:r w:rsidRPr="0011540F">
              <w:rPr>
                <w:rFonts w:hint="eastAsia"/>
                <w:bCs/>
              </w:rPr>
              <w:t>由</w:t>
            </w:r>
            <w:r w:rsidRPr="0011540F">
              <w:rPr>
                <w:bCs/>
              </w:rPr>
              <w:t>semget</w:t>
            </w:r>
            <w:r w:rsidRPr="0011540F">
              <w:rPr>
                <w:rFonts w:hint="eastAsia"/>
                <w:bCs/>
              </w:rPr>
              <w:t>返回的信号集标识码</w:t>
            </w:r>
          </w:p>
          <w:p w:rsidR="00F00FE7" w:rsidRPr="0011540F" w:rsidRDefault="00F00FE7" w:rsidP="00657ADF">
            <w:pPr>
              <w:numPr>
                <w:ilvl w:val="0"/>
                <w:numId w:val="159"/>
              </w:numPr>
              <w:rPr>
                <w:bCs/>
              </w:rPr>
            </w:pPr>
            <w:r w:rsidRPr="0011540F">
              <w:rPr>
                <w:bCs/>
              </w:rPr>
              <w:t>semnum:</w:t>
            </w:r>
            <w:r w:rsidRPr="0011540F">
              <w:rPr>
                <w:rFonts w:hint="eastAsia"/>
                <w:bCs/>
              </w:rPr>
              <w:t>信号集中信号量的序号</w:t>
            </w:r>
          </w:p>
          <w:p w:rsidR="00F00FE7" w:rsidRPr="0011540F" w:rsidRDefault="00F00FE7" w:rsidP="00657ADF">
            <w:pPr>
              <w:numPr>
                <w:ilvl w:val="0"/>
                <w:numId w:val="159"/>
              </w:numPr>
              <w:rPr>
                <w:bCs/>
              </w:rPr>
            </w:pPr>
            <w:r w:rsidRPr="0011540F">
              <w:rPr>
                <w:bCs/>
              </w:rPr>
              <w:t>cmd:</w:t>
            </w:r>
            <w:r w:rsidRPr="0011540F">
              <w:rPr>
                <w:rFonts w:hint="eastAsia"/>
                <w:bCs/>
              </w:rPr>
              <w:t>将要采取的动作（有三个可取值）</w:t>
            </w:r>
          </w:p>
          <w:p w:rsidR="00F00FE7" w:rsidRPr="0011540F" w:rsidRDefault="00F00FE7" w:rsidP="00657ADF">
            <w:pPr>
              <w:numPr>
                <w:ilvl w:val="0"/>
                <w:numId w:val="159"/>
              </w:numPr>
              <w:rPr>
                <w:bCs/>
              </w:rPr>
            </w:pPr>
            <w:r w:rsidRPr="0011540F">
              <w:rPr>
                <w:rFonts w:hint="eastAsia"/>
                <w:bCs/>
              </w:rPr>
              <w:t>最后一个参数根据命令不同而不同</w:t>
            </w:r>
          </w:p>
          <w:p w:rsidR="00F00FE7" w:rsidRPr="0011540F" w:rsidRDefault="00F00FE7" w:rsidP="00657ADF">
            <w:pPr>
              <w:numPr>
                <w:ilvl w:val="0"/>
                <w:numId w:val="159"/>
              </w:numPr>
              <w:rPr>
                <w:bCs/>
              </w:rPr>
            </w:pPr>
            <w:r w:rsidRPr="0011540F">
              <w:rPr>
                <w:rFonts w:hint="eastAsia"/>
                <w:bCs/>
              </w:rPr>
              <w:t>返回值：成功返回</w:t>
            </w:r>
            <w:r w:rsidRPr="0011540F">
              <w:rPr>
                <w:bCs/>
              </w:rPr>
              <w:t>0</w:t>
            </w:r>
            <w:r w:rsidRPr="0011540F">
              <w:rPr>
                <w:rFonts w:hint="eastAsia"/>
                <w:bCs/>
              </w:rPr>
              <w:t>；失败返回</w:t>
            </w:r>
            <w:r w:rsidRPr="0011540F">
              <w:rPr>
                <w:rFonts w:hint="eastAsia"/>
                <w:bCs/>
              </w:rPr>
              <w:t>-1</w:t>
            </w:r>
          </w:p>
          <w:p w:rsidR="00F00FE7" w:rsidRPr="0011540F" w:rsidRDefault="00F00FE7" w:rsidP="00E233E9">
            <w:pPr>
              <w:rPr>
                <w:b/>
                <w:bCs/>
              </w:rPr>
            </w:pPr>
          </w:p>
        </w:tc>
      </w:tr>
      <w:tr w:rsidR="00F00FE7" w:rsidTr="00E233E9">
        <w:tc>
          <w:tcPr>
            <w:tcW w:w="8522" w:type="dxa"/>
          </w:tcPr>
          <w:p w:rsidR="00F00FE7" w:rsidRDefault="00F00FE7" w:rsidP="00E233E9">
            <w:pPr>
              <w:rPr>
                <w:b/>
                <w:bCs/>
              </w:rPr>
            </w:pPr>
            <w:r w:rsidRPr="004B28F1">
              <w:rPr>
                <w:b/>
                <w:bCs/>
              </w:rPr>
              <w:t>shmctl</w:t>
            </w:r>
            <w:r w:rsidRPr="004B28F1">
              <w:rPr>
                <w:rFonts w:hint="eastAsia"/>
                <w:b/>
                <w:bCs/>
              </w:rPr>
              <w:t>函数</w:t>
            </w:r>
            <w:r>
              <w:rPr>
                <w:rFonts w:hint="eastAsia"/>
                <w:b/>
                <w:bCs/>
              </w:rPr>
              <w:t>续</w:t>
            </w:r>
          </w:p>
          <w:p w:rsidR="00F00FE7" w:rsidRDefault="00F00FE7" w:rsidP="00E233E9">
            <w:pPr>
              <w:rPr>
                <w:b/>
                <w:bCs/>
              </w:rPr>
            </w:pPr>
          </w:p>
          <w:p w:rsidR="00F00FE7" w:rsidRDefault="00F00FE7" w:rsidP="00E233E9">
            <w:pPr>
              <w:rPr>
                <w:b/>
                <w:bCs/>
              </w:rPr>
            </w:pPr>
            <w:r>
              <w:object w:dxaOrig="11492" w:dyaOrig="5252">
                <v:shape id="_x0000_i1059" type="#_x0000_t75" style="width:5in;height:164.65pt" o:ole="">
                  <v:imagedata r:id="rId238" o:title=""/>
                </v:shape>
                <o:OLEObject Type="Embed" ProgID="PBrush" ShapeID="_x0000_i1059" DrawAspect="Content" ObjectID="_1533063478" r:id="rId239"/>
              </w:object>
            </w:r>
          </w:p>
          <w:p w:rsidR="00F00FE7" w:rsidRPr="00E953DC" w:rsidRDefault="00F00FE7" w:rsidP="00E233E9">
            <w:pPr>
              <w:rPr>
                <w:b/>
                <w:bCs/>
              </w:rPr>
            </w:pPr>
          </w:p>
        </w:tc>
      </w:tr>
      <w:tr w:rsidR="00F00FE7" w:rsidTr="00E233E9">
        <w:tc>
          <w:tcPr>
            <w:tcW w:w="8522" w:type="dxa"/>
          </w:tcPr>
          <w:p w:rsidR="00F00FE7" w:rsidRDefault="00F00FE7" w:rsidP="00E233E9">
            <w:pPr>
              <w:rPr>
                <w:b/>
                <w:bCs/>
              </w:rPr>
            </w:pPr>
            <w:r w:rsidRPr="00752D95">
              <w:rPr>
                <w:b/>
                <w:bCs/>
              </w:rPr>
              <w:t>semop</w:t>
            </w:r>
            <w:r w:rsidRPr="00752D95">
              <w:rPr>
                <w:rFonts w:hint="eastAsia"/>
                <w:b/>
                <w:bCs/>
              </w:rPr>
              <w:t>函数</w:t>
            </w:r>
          </w:p>
          <w:p w:rsidR="00F00FE7" w:rsidRPr="00971D40" w:rsidRDefault="00F00FE7" w:rsidP="00657ADF">
            <w:pPr>
              <w:numPr>
                <w:ilvl w:val="0"/>
                <w:numId w:val="161"/>
              </w:numPr>
              <w:rPr>
                <w:bCs/>
              </w:rPr>
            </w:pPr>
            <w:r w:rsidRPr="00971D40">
              <w:rPr>
                <w:rFonts w:hint="eastAsia"/>
                <w:bCs/>
              </w:rPr>
              <w:t>功能：用来创建和访问一个信号量集</w:t>
            </w:r>
          </w:p>
          <w:p w:rsidR="00F00FE7" w:rsidRPr="00971D40" w:rsidRDefault="00F00FE7" w:rsidP="00657ADF">
            <w:pPr>
              <w:numPr>
                <w:ilvl w:val="0"/>
                <w:numId w:val="161"/>
              </w:numPr>
              <w:rPr>
                <w:bCs/>
              </w:rPr>
            </w:pPr>
            <w:r w:rsidRPr="00971D40">
              <w:rPr>
                <w:rFonts w:hint="eastAsia"/>
                <w:bCs/>
              </w:rPr>
              <w:t>原型</w:t>
            </w:r>
          </w:p>
          <w:p w:rsidR="00F00FE7" w:rsidRPr="00971D40" w:rsidRDefault="00F00FE7" w:rsidP="00657ADF">
            <w:pPr>
              <w:numPr>
                <w:ilvl w:val="0"/>
                <w:numId w:val="161"/>
              </w:numPr>
              <w:rPr>
                <w:bCs/>
              </w:rPr>
            </w:pPr>
            <w:r w:rsidRPr="00971D40">
              <w:rPr>
                <w:bCs/>
              </w:rPr>
              <w:t>int semop(int semid, struct sembuf *sops, unsigned nsops);</w:t>
            </w:r>
          </w:p>
          <w:p w:rsidR="00F00FE7" w:rsidRPr="00971D40" w:rsidRDefault="00F00FE7" w:rsidP="00657ADF">
            <w:pPr>
              <w:numPr>
                <w:ilvl w:val="0"/>
                <w:numId w:val="161"/>
              </w:numPr>
              <w:rPr>
                <w:bCs/>
              </w:rPr>
            </w:pPr>
            <w:r w:rsidRPr="00971D40">
              <w:rPr>
                <w:rFonts w:hint="eastAsia"/>
                <w:bCs/>
              </w:rPr>
              <w:t>参数</w:t>
            </w:r>
          </w:p>
          <w:p w:rsidR="00F00FE7" w:rsidRPr="00971D40" w:rsidRDefault="00F00FE7" w:rsidP="00657ADF">
            <w:pPr>
              <w:numPr>
                <w:ilvl w:val="0"/>
                <w:numId w:val="161"/>
              </w:numPr>
              <w:rPr>
                <w:bCs/>
              </w:rPr>
            </w:pPr>
            <w:r w:rsidRPr="00971D40">
              <w:rPr>
                <w:bCs/>
              </w:rPr>
              <w:t>semid:</w:t>
            </w:r>
            <w:r w:rsidRPr="00971D40">
              <w:rPr>
                <w:rFonts w:hint="eastAsia"/>
                <w:bCs/>
              </w:rPr>
              <w:t>是该信号量的标识码，也就是</w:t>
            </w:r>
            <w:r w:rsidRPr="00971D40">
              <w:rPr>
                <w:bCs/>
              </w:rPr>
              <w:t>semget</w:t>
            </w:r>
            <w:r w:rsidRPr="00971D40">
              <w:rPr>
                <w:rFonts w:hint="eastAsia"/>
                <w:bCs/>
              </w:rPr>
              <w:t>函数的返回值</w:t>
            </w:r>
          </w:p>
          <w:p w:rsidR="00F00FE7" w:rsidRPr="00971D40" w:rsidRDefault="00F00FE7" w:rsidP="00657ADF">
            <w:pPr>
              <w:numPr>
                <w:ilvl w:val="0"/>
                <w:numId w:val="161"/>
              </w:numPr>
              <w:rPr>
                <w:bCs/>
              </w:rPr>
            </w:pPr>
            <w:r w:rsidRPr="00971D40">
              <w:rPr>
                <w:bCs/>
              </w:rPr>
              <w:t>sops:</w:t>
            </w:r>
            <w:r w:rsidRPr="00971D40">
              <w:rPr>
                <w:rFonts w:hint="eastAsia"/>
                <w:bCs/>
              </w:rPr>
              <w:t>是个指向一个结构数值的指针</w:t>
            </w:r>
          </w:p>
          <w:p w:rsidR="00F00FE7" w:rsidRPr="00971D40" w:rsidRDefault="00F00FE7" w:rsidP="00657ADF">
            <w:pPr>
              <w:numPr>
                <w:ilvl w:val="0"/>
                <w:numId w:val="161"/>
              </w:numPr>
              <w:rPr>
                <w:bCs/>
              </w:rPr>
            </w:pPr>
            <w:r w:rsidRPr="00971D40">
              <w:rPr>
                <w:bCs/>
              </w:rPr>
              <w:t>nsops:</w:t>
            </w:r>
            <w:r w:rsidRPr="00971D40">
              <w:rPr>
                <w:rFonts w:hint="eastAsia"/>
                <w:bCs/>
              </w:rPr>
              <w:t>信号量的个数</w:t>
            </w:r>
          </w:p>
          <w:p w:rsidR="00F00FE7" w:rsidRPr="00971D40" w:rsidRDefault="00F00FE7" w:rsidP="00657ADF">
            <w:pPr>
              <w:numPr>
                <w:ilvl w:val="0"/>
                <w:numId w:val="161"/>
              </w:numPr>
              <w:rPr>
                <w:bCs/>
              </w:rPr>
            </w:pPr>
            <w:r w:rsidRPr="00971D40">
              <w:rPr>
                <w:rFonts w:hint="eastAsia"/>
                <w:bCs/>
              </w:rPr>
              <w:t>返回值：成功返回</w:t>
            </w:r>
            <w:r w:rsidRPr="00971D40">
              <w:rPr>
                <w:bCs/>
              </w:rPr>
              <w:t>0</w:t>
            </w:r>
            <w:r w:rsidRPr="00971D40">
              <w:rPr>
                <w:rFonts w:hint="eastAsia"/>
                <w:bCs/>
              </w:rPr>
              <w:t>；失败返回</w:t>
            </w:r>
            <w:r w:rsidRPr="00971D40">
              <w:rPr>
                <w:rFonts w:hint="eastAsia"/>
                <w:bCs/>
              </w:rPr>
              <w:t>-1</w:t>
            </w:r>
          </w:p>
          <w:p w:rsidR="00F00FE7" w:rsidRPr="00971D40" w:rsidRDefault="00F00FE7" w:rsidP="00E233E9">
            <w:pPr>
              <w:rPr>
                <w:bCs/>
              </w:rPr>
            </w:pPr>
          </w:p>
        </w:tc>
      </w:tr>
      <w:tr w:rsidR="00F00FE7" w:rsidTr="00E233E9">
        <w:tc>
          <w:tcPr>
            <w:tcW w:w="8522" w:type="dxa"/>
          </w:tcPr>
          <w:p w:rsidR="00F00FE7" w:rsidRDefault="00F00FE7" w:rsidP="00E233E9">
            <w:pPr>
              <w:rPr>
                <w:b/>
                <w:bCs/>
              </w:rPr>
            </w:pPr>
            <w:r w:rsidRPr="004F3CF3">
              <w:rPr>
                <w:b/>
                <w:bCs/>
              </w:rPr>
              <w:t>semop</w:t>
            </w:r>
            <w:r w:rsidRPr="004F3CF3">
              <w:rPr>
                <w:rFonts w:hint="eastAsia"/>
                <w:b/>
                <w:bCs/>
              </w:rPr>
              <w:t>函数</w:t>
            </w:r>
            <w:r>
              <w:rPr>
                <w:rFonts w:hint="eastAsia"/>
                <w:b/>
                <w:bCs/>
              </w:rPr>
              <w:t>续</w:t>
            </w:r>
          </w:p>
          <w:p w:rsidR="00F00FE7" w:rsidRPr="004F3CF3" w:rsidRDefault="00F00FE7" w:rsidP="00657ADF">
            <w:pPr>
              <w:numPr>
                <w:ilvl w:val="0"/>
                <w:numId w:val="162"/>
              </w:numPr>
              <w:rPr>
                <w:bCs/>
              </w:rPr>
            </w:pPr>
            <w:r w:rsidRPr="004F3CF3">
              <w:rPr>
                <w:bCs/>
              </w:rPr>
              <w:t>sembuf</w:t>
            </w:r>
            <w:r w:rsidRPr="004F3CF3">
              <w:rPr>
                <w:bCs/>
              </w:rPr>
              <w:t>结构体</w:t>
            </w:r>
            <w:r w:rsidRPr="004F3CF3">
              <w:rPr>
                <w:rFonts w:hint="eastAsia"/>
                <w:bCs/>
              </w:rPr>
              <w:t>：</w:t>
            </w:r>
          </w:p>
          <w:p w:rsidR="00F00FE7" w:rsidRPr="004F3CF3" w:rsidRDefault="00F00FE7" w:rsidP="00E233E9">
            <w:pPr>
              <w:rPr>
                <w:bCs/>
              </w:rPr>
            </w:pPr>
            <w:r w:rsidRPr="004F3CF3">
              <w:rPr>
                <w:bCs/>
              </w:rPr>
              <w:tab/>
              <w:t>struct sembuf {</w:t>
            </w:r>
          </w:p>
          <w:p w:rsidR="00F00FE7" w:rsidRPr="004F3CF3" w:rsidRDefault="00F00FE7" w:rsidP="00E233E9">
            <w:pPr>
              <w:rPr>
                <w:bCs/>
              </w:rPr>
            </w:pPr>
            <w:r w:rsidRPr="004F3CF3">
              <w:rPr>
                <w:bCs/>
              </w:rPr>
              <w:tab/>
            </w:r>
            <w:r w:rsidRPr="004F3CF3">
              <w:rPr>
                <w:bCs/>
              </w:rPr>
              <w:tab/>
              <w:t>short sem_num;</w:t>
            </w:r>
            <w:r>
              <w:rPr>
                <w:rFonts w:hint="eastAsia"/>
                <w:bCs/>
              </w:rPr>
              <w:t xml:space="preserve"> </w:t>
            </w:r>
          </w:p>
          <w:p w:rsidR="00F00FE7" w:rsidRPr="004F3CF3" w:rsidRDefault="00F00FE7" w:rsidP="00E233E9">
            <w:pPr>
              <w:rPr>
                <w:bCs/>
              </w:rPr>
            </w:pPr>
            <w:r w:rsidRPr="004F3CF3">
              <w:rPr>
                <w:bCs/>
              </w:rPr>
              <w:lastRenderedPageBreak/>
              <w:tab/>
            </w:r>
            <w:r w:rsidRPr="004F3CF3">
              <w:rPr>
                <w:bCs/>
              </w:rPr>
              <w:tab/>
              <w:t>short sem_op;</w:t>
            </w:r>
            <w:r>
              <w:rPr>
                <w:rFonts w:hint="eastAsia"/>
                <w:bCs/>
              </w:rPr>
              <w:t xml:space="preserve"> </w:t>
            </w:r>
          </w:p>
          <w:p w:rsidR="00F00FE7" w:rsidRPr="004F3CF3" w:rsidRDefault="00F00FE7" w:rsidP="00E233E9">
            <w:pPr>
              <w:rPr>
                <w:bCs/>
              </w:rPr>
            </w:pPr>
            <w:r w:rsidRPr="004F3CF3">
              <w:rPr>
                <w:bCs/>
              </w:rPr>
              <w:tab/>
            </w:r>
            <w:r w:rsidRPr="004F3CF3">
              <w:rPr>
                <w:bCs/>
              </w:rPr>
              <w:tab/>
              <w:t>short sem_flg;</w:t>
            </w:r>
            <w:r>
              <w:rPr>
                <w:rFonts w:hint="eastAsia"/>
                <w:bCs/>
              </w:rPr>
              <w:t xml:space="preserve"> </w:t>
            </w:r>
          </w:p>
          <w:p w:rsidR="00F00FE7" w:rsidRPr="004F3CF3" w:rsidRDefault="00F00FE7" w:rsidP="00E233E9">
            <w:pPr>
              <w:rPr>
                <w:bCs/>
              </w:rPr>
            </w:pPr>
            <w:r w:rsidRPr="004F3CF3">
              <w:rPr>
                <w:bCs/>
              </w:rPr>
              <w:tab/>
              <w:t>};</w:t>
            </w:r>
          </w:p>
          <w:p w:rsidR="00F00FE7" w:rsidRPr="004F3CF3" w:rsidRDefault="00F00FE7" w:rsidP="00657ADF">
            <w:pPr>
              <w:numPr>
                <w:ilvl w:val="0"/>
                <w:numId w:val="163"/>
              </w:numPr>
              <w:rPr>
                <w:bCs/>
              </w:rPr>
            </w:pPr>
            <w:r w:rsidRPr="004F3CF3">
              <w:rPr>
                <w:bCs/>
              </w:rPr>
              <w:t>sem_num</w:t>
            </w:r>
            <w:r w:rsidRPr="004F3CF3">
              <w:rPr>
                <w:bCs/>
              </w:rPr>
              <w:t>是信号量的编号。</w:t>
            </w:r>
          </w:p>
          <w:p w:rsidR="00F00FE7" w:rsidRPr="004F3CF3" w:rsidRDefault="00F00FE7" w:rsidP="00657ADF">
            <w:pPr>
              <w:numPr>
                <w:ilvl w:val="0"/>
                <w:numId w:val="163"/>
              </w:numPr>
              <w:rPr>
                <w:bCs/>
              </w:rPr>
            </w:pPr>
            <w:r w:rsidRPr="004F3CF3">
              <w:rPr>
                <w:bCs/>
              </w:rPr>
              <w:t>sem_op</w:t>
            </w:r>
            <w:r w:rsidRPr="004F3CF3">
              <w:rPr>
                <w:bCs/>
              </w:rPr>
              <w:t>是信号量一次</w:t>
            </w:r>
            <w:r w:rsidRPr="004F3CF3">
              <w:rPr>
                <w:bCs/>
              </w:rPr>
              <w:t>PV</w:t>
            </w:r>
            <w:r w:rsidRPr="004F3CF3">
              <w:rPr>
                <w:bCs/>
              </w:rPr>
              <w:t>操作时加减的数值，一般只会用到两个值，一个是</w:t>
            </w:r>
            <w:r w:rsidRPr="004F3CF3">
              <w:rPr>
                <w:bCs/>
              </w:rPr>
              <w:t>“-1”</w:t>
            </w:r>
            <w:r w:rsidRPr="004F3CF3">
              <w:rPr>
                <w:bCs/>
              </w:rPr>
              <w:t>，也就是</w:t>
            </w:r>
            <w:r w:rsidRPr="004F3CF3">
              <w:rPr>
                <w:bCs/>
              </w:rPr>
              <w:t>P</w:t>
            </w:r>
            <w:r w:rsidRPr="004F3CF3">
              <w:rPr>
                <w:bCs/>
              </w:rPr>
              <w:t>操作，等待信号量变得可用；另一个是</w:t>
            </w:r>
            <w:r w:rsidRPr="004F3CF3">
              <w:rPr>
                <w:bCs/>
              </w:rPr>
              <w:t>“+1”</w:t>
            </w:r>
            <w:r w:rsidRPr="004F3CF3">
              <w:rPr>
                <w:bCs/>
              </w:rPr>
              <w:t>，也就是我们的</w:t>
            </w:r>
            <w:r w:rsidRPr="004F3CF3">
              <w:rPr>
                <w:bCs/>
              </w:rPr>
              <w:t>V</w:t>
            </w:r>
            <w:r w:rsidRPr="004F3CF3">
              <w:rPr>
                <w:bCs/>
              </w:rPr>
              <w:t>操作，发出信号量已经变得可用</w:t>
            </w:r>
          </w:p>
          <w:p w:rsidR="00F00FE7" w:rsidRPr="004F3CF3" w:rsidRDefault="00F00FE7" w:rsidP="00657ADF">
            <w:pPr>
              <w:numPr>
                <w:ilvl w:val="0"/>
                <w:numId w:val="163"/>
              </w:numPr>
              <w:rPr>
                <w:bCs/>
              </w:rPr>
            </w:pPr>
            <w:r w:rsidRPr="004F3CF3">
              <w:rPr>
                <w:bCs/>
              </w:rPr>
              <w:t>sem_flag</w:t>
            </w:r>
            <w:r w:rsidRPr="004F3CF3">
              <w:rPr>
                <w:rFonts w:hint="eastAsia"/>
                <w:bCs/>
              </w:rPr>
              <w:t>的两个取值是</w:t>
            </w:r>
            <w:r w:rsidRPr="004F3CF3">
              <w:rPr>
                <w:bCs/>
              </w:rPr>
              <w:t>IPC_NOWAIT</w:t>
            </w:r>
            <w:r w:rsidRPr="004F3CF3">
              <w:rPr>
                <w:rFonts w:hint="eastAsia"/>
                <w:bCs/>
              </w:rPr>
              <w:t>或</w:t>
            </w:r>
            <w:r w:rsidRPr="004F3CF3">
              <w:rPr>
                <w:bCs/>
              </w:rPr>
              <w:t>SEM_UNDO</w:t>
            </w:r>
          </w:p>
          <w:p w:rsidR="00F00FE7" w:rsidRPr="0062652F" w:rsidRDefault="00F00FE7" w:rsidP="00E233E9">
            <w:pPr>
              <w:rPr>
                <w:bCs/>
              </w:rPr>
            </w:pPr>
          </w:p>
        </w:tc>
      </w:tr>
      <w:tr w:rsidR="00F00FE7" w:rsidTr="00E233E9">
        <w:tc>
          <w:tcPr>
            <w:tcW w:w="8522" w:type="dxa"/>
          </w:tcPr>
          <w:p w:rsidR="00F00FE7" w:rsidRPr="004F3CF3" w:rsidRDefault="00F00FE7" w:rsidP="00E233E9">
            <w:pPr>
              <w:rPr>
                <w:b/>
                <w:bCs/>
              </w:rPr>
            </w:pPr>
          </w:p>
        </w:tc>
      </w:tr>
    </w:tbl>
    <w:p w:rsidR="00F00FE7" w:rsidRDefault="00F00FE7" w:rsidP="00F00FE7">
      <w:pPr>
        <w:pStyle w:val="2"/>
      </w:pPr>
      <w:r>
        <w:rPr>
          <w:rFonts w:hint="eastAsia"/>
        </w:rPr>
        <w:t>3</w:t>
      </w:r>
      <w:r>
        <w:rPr>
          <w:rFonts w:hint="eastAsia"/>
        </w:rPr>
        <w:t>信号量</w:t>
      </w:r>
      <w:r>
        <w:rPr>
          <w:rFonts w:hint="eastAsia"/>
        </w:rPr>
        <w:t>API</w:t>
      </w:r>
      <w:r>
        <w:rPr>
          <w:rFonts w:hint="eastAsia"/>
        </w:rPr>
        <w:t>示例及工具</w:t>
      </w:r>
    </w:p>
    <w:tbl>
      <w:tblPr>
        <w:tblStyle w:val="a5"/>
        <w:tblW w:w="0" w:type="auto"/>
        <w:tblLook w:val="04A0" w:firstRow="1" w:lastRow="0" w:firstColumn="1" w:lastColumn="0" w:noHBand="0" w:noVBand="1"/>
      </w:tblPr>
      <w:tblGrid>
        <w:gridCol w:w="8522"/>
      </w:tblGrid>
      <w:tr w:rsidR="00F00FE7" w:rsidTr="00E233E9">
        <w:tc>
          <w:tcPr>
            <w:tcW w:w="8522" w:type="dxa"/>
          </w:tcPr>
          <w:p w:rsidR="00F00FE7" w:rsidRDefault="00F00FE7" w:rsidP="00E233E9">
            <w:r>
              <w:rPr>
                <w:rFonts w:hint="eastAsia"/>
              </w:rPr>
              <w:t>//</w:t>
            </w:r>
            <w:r>
              <w:rPr>
                <w:rFonts w:hint="eastAsia"/>
              </w:rPr>
              <w:t>创建信号量</w:t>
            </w:r>
          </w:p>
          <w:p w:rsidR="00F00FE7" w:rsidRDefault="00F00FE7" w:rsidP="00E233E9">
            <w:r>
              <w:t>int sem_create(key_t key)</w:t>
            </w:r>
          </w:p>
          <w:p w:rsidR="00F00FE7" w:rsidRDefault="00F00FE7" w:rsidP="00E233E9">
            <w:r>
              <w:t>{</w:t>
            </w:r>
          </w:p>
          <w:p w:rsidR="00F00FE7" w:rsidRDefault="00F00FE7" w:rsidP="00E233E9">
            <w:r>
              <w:rPr>
                <w:rFonts w:hint="eastAsia"/>
              </w:rPr>
              <w:tab/>
              <w:t xml:space="preserve">/* </w:t>
            </w:r>
            <w:r>
              <w:rPr>
                <w:rFonts w:hint="eastAsia"/>
              </w:rPr>
              <w:t>注意是</w:t>
            </w:r>
            <w:r>
              <w:rPr>
                <w:rFonts w:hint="eastAsia"/>
              </w:rPr>
              <w:t xml:space="preserve"> IPC_CREAT | IPC_EXCL</w:t>
            </w:r>
            <w:r>
              <w:rPr>
                <w:rFonts w:hint="eastAsia"/>
              </w:rPr>
              <w:t>不是</w:t>
            </w:r>
            <w:r>
              <w:rPr>
                <w:rFonts w:hint="eastAsia"/>
              </w:rPr>
              <w:t xml:space="preserve">  O_CREAT|O_EXCL);</w:t>
            </w:r>
          </w:p>
          <w:p w:rsidR="00F00FE7" w:rsidRDefault="00F00FE7" w:rsidP="00E233E9">
            <w:r>
              <w:tab/>
              <w:t>int semid = 0;</w:t>
            </w:r>
          </w:p>
          <w:p w:rsidR="00F00FE7" w:rsidRDefault="00F00FE7" w:rsidP="00E233E9">
            <w:r>
              <w:tab/>
              <w:t>semid = semget(key, 1, 0666 | O_CREAT|O_EXCL);</w:t>
            </w:r>
          </w:p>
          <w:p w:rsidR="00F00FE7" w:rsidRDefault="00F00FE7" w:rsidP="00E233E9">
            <w:r>
              <w:tab/>
              <w:t>if (semid == -1)</w:t>
            </w:r>
          </w:p>
          <w:p w:rsidR="00F00FE7" w:rsidRDefault="00F00FE7" w:rsidP="00E233E9">
            <w:r>
              <w:tab/>
            </w:r>
            <w:r>
              <w:tab/>
              <w:t>ERR_EXIT("semget");</w:t>
            </w:r>
          </w:p>
          <w:p w:rsidR="00F00FE7" w:rsidRDefault="00F00FE7" w:rsidP="00E233E9">
            <w:r>
              <w:tab/>
            </w:r>
          </w:p>
          <w:p w:rsidR="00F00FE7" w:rsidRDefault="00F00FE7" w:rsidP="00E233E9">
            <w:r>
              <w:tab/>
              <w:t>return semid;</w:t>
            </w:r>
          </w:p>
          <w:p w:rsidR="00F00FE7" w:rsidRDefault="00F00FE7" w:rsidP="00E233E9">
            <w:r>
              <w:tab/>
              <w:t>*/</w:t>
            </w:r>
          </w:p>
          <w:p w:rsidR="00F00FE7" w:rsidRDefault="00F00FE7" w:rsidP="00E233E9">
            <w:r>
              <w:tab/>
            </w:r>
          </w:p>
          <w:p w:rsidR="00F00FE7" w:rsidRDefault="00F00FE7" w:rsidP="00E233E9">
            <w:r>
              <w:tab/>
            </w:r>
          </w:p>
          <w:p w:rsidR="00F00FE7" w:rsidRDefault="00F00FE7" w:rsidP="00E233E9">
            <w:r>
              <w:tab/>
              <w:t>int semid = semget(key, 1, 0666 | IPC_CREAT | IPC_EXCL);</w:t>
            </w:r>
          </w:p>
          <w:p w:rsidR="00F00FE7" w:rsidRDefault="00F00FE7" w:rsidP="00E233E9">
            <w:r>
              <w:tab/>
              <w:t>if (semid == -1)</w:t>
            </w:r>
          </w:p>
          <w:p w:rsidR="00F00FE7" w:rsidRDefault="00F00FE7" w:rsidP="00E233E9">
            <w:r>
              <w:tab/>
            </w:r>
            <w:r>
              <w:tab/>
              <w:t>ERR_EXIT("semget");</w:t>
            </w:r>
          </w:p>
          <w:p w:rsidR="00F00FE7" w:rsidRDefault="00F00FE7" w:rsidP="00E233E9"/>
          <w:p w:rsidR="00F00FE7" w:rsidRDefault="00F00FE7" w:rsidP="00E233E9">
            <w:r>
              <w:tab/>
              <w:t>return semid;</w:t>
            </w:r>
          </w:p>
          <w:p w:rsidR="00F00FE7" w:rsidRDefault="00F00FE7" w:rsidP="00E233E9">
            <w:r>
              <w:t>}</w:t>
            </w:r>
          </w:p>
          <w:p w:rsidR="00F00FE7" w:rsidRDefault="00F00FE7" w:rsidP="00E233E9"/>
          <w:p w:rsidR="00F00FE7" w:rsidRDefault="00F00FE7" w:rsidP="00E233E9">
            <w:r>
              <w:t>int sem_open(key_t key)</w:t>
            </w:r>
          </w:p>
          <w:p w:rsidR="00F00FE7" w:rsidRDefault="00F00FE7" w:rsidP="00E233E9">
            <w:r>
              <w:t>{</w:t>
            </w:r>
          </w:p>
          <w:p w:rsidR="00F00FE7" w:rsidRDefault="00F00FE7" w:rsidP="00E233E9">
            <w:r>
              <w:tab/>
              <w:t>int semid = semget(key, 0, 0);</w:t>
            </w:r>
          </w:p>
          <w:p w:rsidR="00F00FE7" w:rsidRDefault="00F00FE7" w:rsidP="00E233E9">
            <w:r>
              <w:tab/>
              <w:t>if (semid == -1)</w:t>
            </w:r>
          </w:p>
          <w:p w:rsidR="00F00FE7" w:rsidRDefault="00F00FE7" w:rsidP="00E233E9">
            <w:r>
              <w:tab/>
            </w:r>
            <w:r>
              <w:tab/>
              <w:t>ERR_EXIT("semget");</w:t>
            </w:r>
          </w:p>
          <w:p w:rsidR="00F00FE7" w:rsidRDefault="00F00FE7" w:rsidP="00E233E9">
            <w:r>
              <w:tab/>
              <w:t>return semid;</w:t>
            </w:r>
          </w:p>
          <w:p w:rsidR="00F00FE7" w:rsidRDefault="00F00FE7" w:rsidP="00E233E9">
            <w:r>
              <w:t>}</w:t>
            </w:r>
          </w:p>
          <w:p w:rsidR="00F00FE7" w:rsidRDefault="00F00FE7" w:rsidP="00E233E9"/>
          <w:p w:rsidR="00F00FE7" w:rsidRDefault="00F00FE7" w:rsidP="00E233E9">
            <w:r>
              <w:t>int sem_setval(int semid, int val)</w:t>
            </w:r>
          </w:p>
          <w:p w:rsidR="00F00FE7" w:rsidRDefault="00F00FE7" w:rsidP="00E233E9">
            <w:r>
              <w:t>{</w:t>
            </w:r>
          </w:p>
          <w:p w:rsidR="00F00FE7" w:rsidRDefault="00F00FE7" w:rsidP="00E233E9">
            <w:r>
              <w:lastRenderedPageBreak/>
              <w:tab/>
              <w:t>union semun su;</w:t>
            </w:r>
          </w:p>
          <w:p w:rsidR="00F00FE7" w:rsidRDefault="00F00FE7" w:rsidP="00E233E9">
            <w:r>
              <w:tab/>
              <w:t>su.val = val;</w:t>
            </w:r>
          </w:p>
          <w:p w:rsidR="00F00FE7" w:rsidRDefault="00F00FE7" w:rsidP="00E233E9">
            <w:r>
              <w:tab/>
              <w:t>int ret;</w:t>
            </w:r>
          </w:p>
          <w:p w:rsidR="00F00FE7" w:rsidRDefault="00F00FE7" w:rsidP="00E233E9">
            <w:r>
              <w:tab/>
              <w:t>ret = semctl(semid, 0, SETVAL, su);</w:t>
            </w:r>
          </w:p>
          <w:p w:rsidR="00F00FE7" w:rsidRDefault="00F00FE7" w:rsidP="00E233E9">
            <w:r>
              <w:tab/>
              <w:t>if (ret == -1)</w:t>
            </w:r>
          </w:p>
          <w:p w:rsidR="00F00FE7" w:rsidRDefault="00F00FE7" w:rsidP="00E233E9">
            <w:r>
              <w:tab/>
            </w:r>
            <w:r>
              <w:tab/>
              <w:t>ERR_EXIT("sem_setval");</w:t>
            </w:r>
          </w:p>
          <w:p w:rsidR="00F00FE7" w:rsidRDefault="00F00FE7" w:rsidP="00E233E9"/>
          <w:p w:rsidR="00F00FE7" w:rsidRDefault="00F00FE7" w:rsidP="00E233E9">
            <w:r>
              <w:tab/>
              <w:t>return 0;</w:t>
            </w:r>
          </w:p>
          <w:p w:rsidR="00F00FE7" w:rsidRDefault="00F00FE7" w:rsidP="00E233E9">
            <w:r>
              <w:t>}</w:t>
            </w:r>
          </w:p>
          <w:p w:rsidR="00F00FE7" w:rsidRDefault="00F00FE7" w:rsidP="00E233E9"/>
          <w:p w:rsidR="00F00FE7" w:rsidRDefault="00F00FE7" w:rsidP="00E233E9">
            <w:r>
              <w:t>int sem_getval(int semid, int val)</w:t>
            </w:r>
          </w:p>
          <w:p w:rsidR="00F00FE7" w:rsidRDefault="00F00FE7" w:rsidP="00E233E9">
            <w:r>
              <w:t>{</w:t>
            </w:r>
          </w:p>
          <w:p w:rsidR="00F00FE7" w:rsidRDefault="00F00FE7" w:rsidP="00E233E9">
            <w:r>
              <w:tab/>
              <w:t>union semun su;</w:t>
            </w:r>
          </w:p>
          <w:p w:rsidR="00F00FE7" w:rsidRDefault="00F00FE7" w:rsidP="00E233E9">
            <w:r>
              <w:tab/>
              <w:t>su.val = val;</w:t>
            </w:r>
          </w:p>
          <w:p w:rsidR="00F00FE7" w:rsidRDefault="00F00FE7" w:rsidP="00E233E9">
            <w:r>
              <w:tab/>
              <w:t>int ret;</w:t>
            </w:r>
          </w:p>
          <w:p w:rsidR="00F00FE7" w:rsidRDefault="00F00FE7" w:rsidP="00E233E9">
            <w:r>
              <w:tab/>
              <w:t>ret = semctl(semid, 0, GETVAL, su);</w:t>
            </w:r>
          </w:p>
          <w:p w:rsidR="00F00FE7" w:rsidRDefault="00F00FE7" w:rsidP="00E233E9">
            <w:r>
              <w:tab/>
              <w:t>if (ret == -1)</w:t>
            </w:r>
          </w:p>
          <w:p w:rsidR="00F00FE7" w:rsidRDefault="00F00FE7" w:rsidP="00E233E9">
            <w:r>
              <w:tab/>
            </w:r>
            <w:r>
              <w:tab/>
              <w:t>ERR_EXIT("sem_setval");</w:t>
            </w:r>
          </w:p>
          <w:p w:rsidR="00F00FE7" w:rsidRDefault="00F00FE7" w:rsidP="00E233E9"/>
          <w:p w:rsidR="00F00FE7" w:rsidRDefault="00F00FE7" w:rsidP="00E233E9">
            <w:r>
              <w:tab/>
              <w:t>return 0;</w:t>
            </w:r>
          </w:p>
          <w:p w:rsidR="00F00FE7" w:rsidRDefault="00F00FE7" w:rsidP="00E233E9">
            <w:r>
              <w:t>}</w:t>
            </w:r>
          </w:p>
          <w:p w:rsidR="00F00FE7" w:rsidRDefault="00F00FE7" w:rsidP="00E233E9"/>
          <w:p w:rsidR="00F00FE7" w:rsidRDefault="00F00FE7" w:rsidP="00E233E9">
            <w:r>
              <w:t>int sem_d(int semid)</w:t>
            </w:r>
          </w:p>
          <w:p w:rsidR="00F00FE7" w:rsidRDefault="00F00FE7" w:rsidP="00E233E9">
            <w:r>
              <w:t>{</w:t>
            </w:r>
          </w:p>
          <w:p w:rsidR="00F00FE7" w:rsidRDefault="00F00FE7" w:rsidP="00E233E9">
            <w:r>
              <w:tab/>
              <w:t>int ret;</w:t>
            </w:r>
          </w:p>
          <w:p w:rsidR="00F00FE7" w:rsidRDefault="00F00FE7" w:rsidP="00E233E9">
            <w:r>
              <w:tab/>
              <w:t>ret = semctl(semid, 0, IPC_RMID, 0);</w:t>
            </w:r>
          </w:p>
          <w:p w:rsidR="00F00FE7" w:rsidRDefault="00F00FE7" w:rsidP="00E233E9">
            <w:r>
              <w:tab/>
              <w:t>if (ret == -1)</w:t>
            </w:r>
          </w:p>
          <w:p w:rsidR="00F00FE7" w:rsidRDefault="00F00FE7" w:rsidP="00E233E9">
            <w:r>
              <w:tab/>
            </w:r>
            <w:r>
              <w:tab/>
              <w:t>ERR_EXIT("semctl");</w:t>
            </w:r>
          </w:p>
          <w:p w:rsidR="00F00FE7" w:rsidRDefault="00F00FE7" w:rsidP="00E233E9"/>
          <w:p w:rsidR="00F00FE7" w:rsidRDefault="00F00FE7" w:rsidP="00E233E9">
            <w:r>
              <w:tab/>
              <w:t>return 0;</w:t>
            </w:r>
          </w:p>
          <w:p w:rsidR="00F00FE7" w:rsidRDefault="00F00FE7" w:rsidP="00E233E9">
            <w:r>
              <w:t>}</w:t>
            </w:r>
          </w:p>
          <w:p w:rsidR="00F00FE7" w:rsidRDefault="00F00FE7" w:rsidP="00E233E9"/>
          <w:p w:rsidR="00F00FE7" w:rsidRDefault="00F00FE7" w:rsidP="00E233E9">
            <w:r>
              <w:t>int sem_p(int semid)</w:t>
            </w:r>
          </w:p>
          <w:p w:rsidR="00F00FE7" w:rsidRDefault="00F00FE7" w:rsidP="00E233E9">
            <w:r>
              <w:t>{</w:t>
            </w:r>
          </w:p>
          <w:p w:rsidR="00F00FE7" w:rsidRDefault="00F00FE7" w:rsidP="00E233E9">
            <w:r>
              <w:tab/>
              <w:t xml:space="preserve"> int</w:t>
            </w:r>
            <w:r>
              <w:tab/>
              <w:t>ret = 0;</w:t>
            </w:r>
          </w:p>
          <w:p w:rsidR="00F00FE7" w:rsidRDefault="00F00FE7" w:rsidP="00E233E9">
            <w:r>
              <w:tab/>
            </w:r>
          </w:p>
          <w:p w:rsidR="00F00FE7" w:rsidRDefault="00F00FE7" w:rsidP="00E233E9">
            <w:r>
              <w:tab/>
              <w:t xml:space="preserve"> struct sembuf   sp = {0, -1, 0};</w:t>
            </w:r>
          </w:p>
          <w:p w:rsidR="00F00FE7" w:rsidRDefault="00F00FE7" w:rsidP="00E233E9">
            <w:r>
              <w:rPr>
                <w:rFonts w:hint="eastAsia"/>
              </w:rPr>
              <w:tab/>
              <w:t xml:space="preserve"> ret =  semop(semid, &amp;sp, 1); //</w:t>
            </w:r>
            <w:r>
              <w:rPr>
                <w:rFonts w:hint="eastAsia"/>
              </w:rPr>
              <w:t>第三个参数是信号量的参数</w:t>
            </w:r>
          </w:p>
          <w:p w:rsidR="00F00FE7" w:rsidRDefault="00F00FE7" w:rsidP="00E233E9">
            <w:r>
              <w:tab/>
              <w:t xml:space="preserve"> if (ret == -1)</w:t>
            </w:r>
          </w:p>
          <w:p w:rsidR="00F00FE7" w:rsidRDefault="00F00FE7" w:rsidP="00E233E9">
            <w:r>
              <w:tab/>
            </w:r>
            <w:r>
              <w:tab/>
              <w:t>ERR_EXIT("semctl");</w:t>
            </w:r>
          </w:p>
          <w:p w:rsidR="00F00FE7" w:rsidRDefault="00F00FE7" w:rsidP="00E233E9">
            <w:r>
              <w:tab/>
              <w:t xml:space="preserve"> return ret;</w:t>
            </w:r>
          </w:p>
          <w:p w:rsidR="00F00FE7" w:rsidRDefault="00F00FE7" w:rsidP="00E233E9">
            <w:r>
              <w:t>}</w:t>
            </w:r>
          </w:p>
          <w:p w:rsidR="00F00FE7" w:rsidRDefault="00F00FE7" w:rsidP="00E233E9"/>
          <w:p w:rsidR="00F00FE7" w:rsidRDefault="00F00FE7" w:rsidP="00E233E9">
            <w:r>
              <w:t>int sem_v(int semid)</w:t>
            </w:r>
          </w:p>
          <w:p w:rsidR="00F00FE7" w:rsidRDefault="00F00FE7" w:rsidP="00E233E9">
            <w:r>
              <w:lastRenderedPageBreak/>
              <w:t>{</w:t>
            </w:r>
          </w:p>
          <w:p w:rsidR="00F00FE7" w:rsidRDefault="00F00FE7" w:rsidP="00E233E9">
            <w:r>
              <w:tab/>
              <w:t xml:space="preserve"> </w:t>
            </w:r>
          </w:p>
          <w:p w:rsidR="00F00FE7" w:rsidRDefault="00F00FE7" w:rsidP="00E233E9">
            <w:r>
              <w:tab/>
              <w:t xml:space="preserve"> struct sembuf   sp = {0, 1, 0};</w:t>
            </w:r>
          </w:p>
          <w:p w:rsidR="00F00FE7" w:rsidRDefault="00F00FE7" w:rsidP="00E233E9">
            <w:r>
              <w:rPr>
                <w:rFonts w:hint="eastAsia"/>
              </w:rPr>
              <w:tab/>
              <w:t xml:space="preserve"> int ret =  semop(semid, &amp;sp, 1); //</w:t>
            </w:r>
            <w:r>
              <w:rPr>
                <w:rFonts w:hint="eastAsia"/>
              </w:rPr>
              <w:t>第三个参数是信号量的参数</w:t>
            </w:r>
          </w:p>
          <w:p w:rsidR="00F00FE7" w:rsidRDefault="00F00FE7" w:rsidP="00E233E9">
            <w:r>
              <w:tab/>
              <w:t xml:space="preserve"> if (ret == -1)</w:t>
            </w:r>
          </w:p>
          <w:p w:rsidR="00F00FE7" w:rsidRDefault="00F00FE7" w:rsidP="00E233E9">
            <w:r>
              <w:tab/>
            </w:r>
            <w:r>
              <w:tab/>
              <w:t>ERR_EXIT("semctl");</w:t>
            </w:r>
          </w:p>
          <w:p w:rsidR="00F00FE7" w:rsidRDefault="00F00FE7" w:rsidP="00E233E9">
            <w:r>
              <w:tab/>
              <w:t xml:space="preserve"> return ret;</w:t>
            </w:r>
          </w:p>
          <w:p w:rsidR="00F00FE7" w:rsidRDefault="00F00FE7" w:rsidP="00E233E9">
            <w:r>
              <w:t>}</w:t>
            </w:r>
          </w:p>
          <w:p w:rsidR="00F00FE7" w:rsidRDefault="00F00FE7" w:rsidP="00E233E9">
            <w:r>
              <w:t xml:space="preserve">     </w:t>
            </w:r>
          </w:p>
          <w:p w:rsidR="00F00FE7" w:rsidRDefault="00F00FE7" w:rsidP="00E233E9">
            <w:r>
              <w:t xml:space="preserve">     </w:t>
            </w:r>
          </w:p>
          <w:p w:rsidR="00F00FE7" w:rsidRDefault="00F00FE7" w:rsidP="00E233E9">
            <w:r>
              <w:t>int main(int argc, char *argv[])</w:t>
            </w:r>
          </w:p>
          <w:p w:rsidR="00F00FE7" w:rsidRDefault="00F00FE7" w:rsidP="00E233E9">
            <w:r>
              <w:t>{</w:t>
            </w:r>
          </w:p>
          <w:p w:rsidR="00F00FE7" w:rsidRDefault="00F00FE7" w:rsidP="00E233E9">
            <w:r>
              <w:tab/>
              <w:t>int semid;</w:t>
            </w:r>
          </w:p>
          <w:p w:rsidR="00F00FE7" w:rsidRDefault="00F00FE7" w:rsidP="00E233E9">
            <w:r>
              <w:tab/>
              <w:t>//semid = sem_create(0x3234);</w:t>
            </w:r>
          </w:p>
          <w:p w:rsidR="00F00FE7" w:rsidRDefault="00F00FE7" w:rsidP="00E233E9">
            <w:r>
              <w:tab/>
              <w:t>semid = sem_open(0x3234);</w:t>
            </w:r>
          </w:p>
          <w:p w:rsidR="00F00FE7" w:rsidRDefault="00F00FE7" w:rsidP="00E233E9">
            <w:r>
              <w:tab/>
              <w:t>printf("semid:%d \n", semid);</w:t>
            </w:r>
          </w:p>
          <w:p w:rsidR="00F00FE7" w:rsidRDefault="00F00FE7" w:rsidP="00E233E9">
            <w:r>
              <w:tab/>
              <w:t>sleep(5);</w:t>
            </w:r>
          </w:p>
          <w:p w:rsidR="00F00FE7" w:rsidRDefault="00F00FE7" w:rsidP="00E233E9">
            <w:r>
              <w:tab/>
              <w:t>sem_d(semid);</w:t>
            </w:r>
          </w:p>
          <w:p w:rsidR="00F00FE7" w:rsidRDefault="00F00FE7" w:rsidP="00E233E9">
            <w:r>
              <w:tab/>
            </w:r>
          </w:p>
          <w:p w:rsidR="00F00FE7" w:rsidRDefault="00F00FE7" w:rsidP="00E233E9">
            <w:r>
              <w:tab/>
              <w:t>return 0;</w:t>
            </w:r>
          </w:p>
          <w:p w:rsidR="00F00FE7" w:rsidRPr="00075EDB" w:rsidRDefault="00F00FE7" w:rsidP="00E233E9">
            <w:r>
              <w:t>}</w:t>
            </w:r>
          </w:p>
        </w:tc>
      </w:tr>
    </w:tbl>
    <w:p w:rsidR="00F00FE7" w:rsidRDefault="00F00FE7" w:rsidP="00F00FE7"/>
    <w:p w:rsidR="00147275" w:rsidRPr="005148A2" w:rsidRDefault="00147275" w:rsidP="00147275"/>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F00FE7" w:rsidRDefault="00F00FE7" w:rsidP="00F00FE7">
      <w:pPr>
        <w:widowControl/>
        <w:jc w:val="left"/>
      </w:pPr>
    </w:p>
    <w:p w:rsidR="00F00FE7" w:rsidRPr="00956CB3" w:rsidRDefault="00F00FE7" w:rsidP="00907389">
      <w:pPr>
        <w:pStyle w:val="1"/>
      </w:pPr>
      <w:r>
        <w:rPr>
          <w:rFonts w:hint="eastAsia"/>
        </w:rPr>
        <w:t>linux</w:t>
      </w:r>
      <w:r>
        <w:rPr>
          <w:rFonts w:hint="eastAsia"/>
        </w:rPr>
        <w:t>线程</w:t>
      </w:r>
      <w:r>
        <w:rPr>
          <w:rFonts w:hint="eastAsia"/>
        </w:rPr>
        <w:t>-</w:t>
      </w:r>
      <w:r>
        <w:rPr>
          <w:rFonts w:hint="eastAsia"/>
        </w:rPr>
        <w:t>应用</w:t>
      </w:r>
      <w:r w:rsidRPr="00956CB3">
        <w:rPr>
          <w:rFonts w:hint="eastAsia"/>
        </w:rPr>
        <w:t>编程</w:t>
      </w:r>
      <w:r>
        <w:rPr>
          <w:rFonts w:hint="eastAsia"/>
        </w:rPr>
        <w:t>-</w:t>
      </w:r>
      <w:r w:rsidRPr="00956CB3">
        <w:rPr>
          <w:rFonts w:hint="eastAsia"/>
        </w:rPr>
        <w:t>专题讲座</w:t>
      </w:r>
      <w:r w:rsidRPr="00956CB3">
        <w:rPr>
          <w:rFonts w:hint="eastAsia"/>
        </w:rPr>
        <w:t xml:space="preserve"> </w:t>
      </w:r>
      <w:r>
        <w:rPr>
          <w:rFonts w:hint="eastAsia"/>
        </w:rPr>
        <w:t>线程概念</w:t>
      </w:r>
    </w:p>
    <w:p w:rsidR="00F00FE7" w:rsidRDefault="00F00FE7" w:rsidP="00F00FE7">
      <w:pPr>
        <w:pStyle w:val="3"/>
      </w:pPr>
      <w:r>
        <w:rPr>
          <w:rFonts w:hint="eastAsia"/>
        </w:rPr>
        <w:t>1</w:t>
      </w:r>
      <w:r>
        <w:rPr>
          <w:rFonts w:hint="eastAsia"/>
        </w:rPr>
        <w:t>线程概念</w:t>
      </w:r>
    </w:p>
    <w:tbl>
      <w:tblPr>
        <w:tblStyle w:val="a5"/>
        <w:tblpPr w:leftFromText="180" w:rightFromText="180" w:vertAnchor="text" w:horzAnchor="margin" w:tblpY="244"/>
        <w:tblW w:w="0" w:type="auto"/>
        <w:tblLook w:val="04A0" w:firstRow="1" w:lastRow="0" w:firstColumn="1" w:lastColumn="0" w:noHBand="0" w:noVBand="1"/>
      </w:tblPr>
      <w:tblGrid>
        <w:gridCol w:w="8522"/>
      </w:tblGrid>
      <w:tr w:rsidR="00F00FE7" w:rsidTr="00E233E9">
        <w:tc>
          <w:tcPr>
            <w:tcW w:w="8522" w:type="dxa"/>
          </w:tcPr>
          <w:p w:rsidR="00F00FE7" w:rsidRDefault="00F00FE7" w:rsidP="00E233E9">
            <w:r w:rsidRPr="00A2255B">
              <w:rPr>
                <w:rFonts w:hint="eastAsia"/>
                <w:b/>
                <w:bCs/>
              </w:rPr>
              <w:t>什么是线程</w:t>
            </w:r>
            <w:r>
              <w:rPr>
                <w:rFonts w:hint="eastAsia"/>
                <w:b/>
                <w:bCs/>
              </w:rPr>
              <w:t xml:space="preserve"> </w:t>
            </w:r>
          </w:p>
          <w:p w:rsidR="00F00FE7" w:rsidRPr="00A2255B" w:rsidRDefault="00F00FE7" w:rsidP="00657ADF">
            <w:pPr>
              <w:numPr>
                <w:ilvl w:val="0"/>
                <w:numId w:val="127"/>
              </w:numPr>
            </w:pPr>
            <w:r w:rsidRPr="00A2255B">
              <w:rPr>
                <w:rFonts w:hint="eastAsia"/>
              </w:rPr>
              <w:t>在一个程序里的一个执行路线就叫做线程（</w:t>
            </w:r>
            <w:r w:rsidRPr="00A2255B">
              <w:t>thread</w:t>
            </w:r>
            <w:r w:rsidRPr="00A2255B">
              <w:rPr>
                <w:rFonts w:hint="eastAsia"/>
              </w:rPr>
              <w:t>）。更准确的定义是：线程是“一个进程内部的控制序列”</w:t>
            </w:r>
          </w:p>
          <w:p w:rsidR="00F00FE7" w:rsidRPr="0025403A" w:rsidRDefault="00F00FE7" w:rsidP="00657ADF">
            <w:pPr>
              <w:numPr>
                <w:ilvl w:val="0"/>
                <w:numId w:val="127"/>
              </w:numPr>
            </w:pPr>
            <w:r w:rsidRPr="00A2255B">
              <w:rPr>
                <w:rFonts w:hint="eastAsia"/>
              </w:rPr>
              <w:t>一切进程至少都有一个执行线程</w:t>
            </w:r>
            <w:r>
              <w:rPr>
                <w:rFonts w:hint="eastAsia"/>
              </w:rPr>
              <w:t xml:space="preserve">  </w:t>
            </w:r>
          </w:p>
        </w:tc>
      </w:tr>
      <w:tr w:rsidR="00F00FE7" w:rsidTr="00E233E9">
        <w:tc>
          <w:tcPr>
            <w:tcW w:w="8522" w:type="dxa"/>
          </w:tcPr>
          <w:p w:rsidR="00F00FE7" w:rsidRDefault="00F00FE7" w:rsidP="00E233E9">
            <w:r w:rsidRPr="004B6DCE">
              <w:rPr>
                <w:rFonts w:hint="eastAsia"/>
                <w:b/>
                <w:bCs/>
              </w:rPr>
              <w:t>进程与线程</w:t>
            </w:r>
            <w:r>
              <w:rPr>
                <w:rFonts w:hint="eastAsia"/>
                <w:b/>
                <w:bCs/>
              </w:rPr>
              <w:t xml:space="preserve"> </w:t>
            </w:r>
          </w:p>
          <w:p w:rsidR="00F00FE7" w:rsidRPr="00910278" w:rsidRDefault="00F00FE7" w:rsidP="00657ADF">
            <w:pPr>
              <w:numPr>
                <w:ilvl w:val="0"/>
                <w:numId w:val="164"/>
              </w:numPr>
            </w:pPr>
            <w:r w:rsidRPr="00910278">
              <w:rPr>
                <w:rFonts w:hint="eastAsia"/>
              </w:rPr>
              <w:t>进程是资源竞争的基本单位</w:t>
            </w:r>
          </w:p>
          <w:p w:rsidR="00F00FE7" w:rsidRPr="00910278" w:rsidRDefault="00F00FE7" w:rsidP="00657ADF">
            <w:pPr>
              <w:numPr>
                <w:ilvl w:val="0"/>
                <w:numId w:val="164"/>
              </w:numPr>
            </w:pPr>
            <w:r w:rsidRPr="00910278">
              <w:rPr>
                <w:rFonts w:hint="eastAsia"/>
              </w:rPr>
              <w:t>线程是程序执行的最小单位</w:t>
            </w:r>
          </w:p>
          <w:p w:rsidR="00F00FE7" w:rsidRPr="00910278" w:rsidRDefault="00F00FE7" w:rsidP="00657ADF">
            <w:pPr>
              <w:numPr>
                <w:ilvl w:val="0"/>
                <w:numId w:val="164"/>
              </w:numPr>
            </w:pPr>
            <w:r w:rsidRPr="00910278">
              <w:rPr>
                <w:rFonts w:hint="eastAsia"/>
              </w:rPr>
              <w:lastRenderedPageBreak/>
              <w:t>线程共享进程数据，但也拥有自己的一部分数据</w:t>
            </w:r>
          </w:p>
          <w:p w:rsidR="00F00FE7" w:rsidRDefault="00F00FE7" w:rsidP="00657ADF">
            <w:pPr>
              <w:numPr>
                <w:ilvl w:val="1"/>
                <w:numId w:val="164"/>
              </w:numPr>
            </w:pPr>
            <w:r w:rsidRPr="00910278">
              <w:rPr>
                <w:rFonts w:hint="eastAsia"/>
              </w:rPr>
              <w:t>线程</w:t>
            </w:r>
            <w:r w:rsidRPr="00910278">
              <w:t>ID</w:t>
            </w:r>
          </w:p>
          <w:p w:rsidR="00F00FE7" w:rsidRPr="00910278" w:rsidRDefault="00F00FE7" w:rsidP="00657ADF">
            <w:pPr>
              <w:numPr>
                <w:ilvl w:val="1"/>
                <w:numId w:val="164"/>
              </w:numPr>
            </w:pPr>
            <w:r>
              <w:rPr>
                <w:rFonts w:hint="eastAsia"/>
              </w:rPr>
              <w:t>程序计数器</w:t>
            </w:r>
          </w:p>
          <w:p w:rsidR="00F00FE7" w:rsidRPr="00910278" w:rsidRDefault="00F00FE7" w:rsidP="00657ADF">
            <w:pPr>
              <w:numPr>
                <w:ilvl w:val="1"/>
                <w:numId w:val="164"/>
              </w:numPr>
            </w:pPr>
            <w:r w:rsidRPr="00910278">
              <w:rPr>
                <w:rFonts w:hint="eastAsia"/>
              </w:rPr>
              <w:t>寄存器</w:t>
            </w:r>
            <w:r>
              <w:rPr>
                <w:rFonts w:hint="eastAsia"/>
              </w:rPr>
              <w:t>组</w:t>
            </w:r>
          </w:p>
          <w:p w:rsidR="00F00FE7" w:rsidRPr="00910278" w:rsidRDefault="00F00FE7" w:rsidP="00657ADF">
            <w:pPr>
              <w:numPr>
                <w:ilvl w:val="1"/>
                <w:numId w:val="164"/>
              </w:numPr>
            </w:pPr>
            <w:r w:rsidRPr="00910278">
              <w:rPr>
                <w:rFonts w:hint="eastAsia"/>
              </w:rPr>
              <w:t>栈</w:t>
            </w:r>
          </w:p>
          <w:p w:rsidR="00F00FE7" w:rsidRDefault="00F00FE7" w:rsidP="00657ADF">
            <w:pPr>
              <w:numPr>
                <w:ilvl w:val="1"/>
                <w:numId w:val="164"/>
              </w:numPr>
            </w:pPr>
            <w:r w:rsidRPr="00910278">
              <w:t>errno</w:t>
            </w:r>
          </w:p>
          <w:p w:rsidR="00F00FE7" w:rsidRDefault="00F00FE7" w:rsidP="00657ADF">
            <w:pPr>
              <w:numPr>
                <w:ilvl w:val="0"/>
                <w:numId w:val="164"/>
              </w:numPr>
            </w:pPr>
            <w:r>
              <w:rPr>
                <w:rFonts w:hint="eastAsia"/>
              </w:rPr>
              <w:t>一个进程内部的线程可以共享资源</w:t>
            </w:r>
          </w:p>
          <w:p w:rsidR="00F00FE7" w:rsidRDefault="00F00FE7" w:rsidP="00657ADF">
            <w:pPr>
              <w:numPr>
                <w:ilvl w:val="1"/>
                <w:numId w:val="164"/>
              </w:numPr>
            </w:pPr>
            <w:r>
              <w:rPr>
                <w:rFonts w:hint="eastAsia"/>
              </w:rPr>
              <w:t>代码段</w:t>
            </w:r>
          </w:p>
          <w:p w:rsidR="00F00FE7" w:rsidRDefault="00F00FE7" w:rsidP="00657ADF">
            <w:pPr>
              <w:numPr>
                <w:ilvl w:val="1"/>
                <w:numId w:val="164"/>
              </w:numPr>
            </w:pPr>
            <w:r>
              <w:rPr>
                <w:rFonts w:hint="eastAsia"/>
              </w:rPr>
              <w:t>数据段</w:t>
            </w:r>
          </w:p>
          <w:p w:rsidR="00F00FE7" w:rsidRPr="00910278" w:rsidRDefault="00F00FE7" w:rsidP="00657ADF">
            <w:pPr>
              <w:numPr>
                <w:ilvl w:val="1"/>
                <w:numId w:val="164"/>
              </w:numPr>
            </w:pPr>
            <w:r>
              <w:rPr>
                <w:rFonts w:hint="eastAsia"/>
              </w:rPr>
              <w:t>打开文件和信号</w:t>
            </w:r>
          </w:p>
          <w:p w:rsidR="00F00FE7" w:rsidRDefault="00F00FE7" w:rsidP="00E233E9">
            <w:r w:rsidRPr="00910278">
              <w:rPr>
                <w:noProof/>
              </w:rPr>
              <w:drawing>
                <wp:inline distT="0" distB="0" distL="0" distR="0" wp14:anchorId="59E95698" wp14:editId="67ABFA1B">
                  <wp:extent cx="2455451" cy="3114056"/>
                  <wp:effectExtent l="0" t="0" r="2540" b="0"/>
                  <wp:docPr id="1454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4" name="Picture 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57950" cy="3117226"/>
                          </a:xfrm>
                          <a:prstGeom prst="rect">
                            <a:avLst/>
                          </a:prstGeom>
                          <a:noFill/>
                          <a:extLst/>
                        </pic:spPr>
                      </pic:pic>
                    </a:graphicData>
                  </a:graphic>
                </wp:inline>
              </w:drawing>
            </w:r>
          </w:p>
          <w:p w:rsidR="00F00FE7" w:rsidRDefault="00F00FE7" w:rsidP="00E233E9">
            <w:r w:rsidRPr="00541EA0">
              <w:rPr>
                <w:noProof/>
              </w:rPr>
              <w:drawing>
                <wp:inline distT="0" distB="0" distL="0" distR="0" wp14:anchorId="4BA6C56F" wp14:editId="57F1152E">
                  <wp:extent cx="4659180" cy="2743200"/>
                  <wp:effectExtent l="0" t="0" r="8255" b="0"/>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659180" cy="2743200"/>
                          </a:xfrm>
                          <a:prstGeom prst="rect">
                            <a:avLst/>
                          </a:prstGeom>
                          <a:noFill/>
                          <a:ln>
                            <a:noFill/>
                          </a:ln>
                          <a:extLst/>
                        </pic:spPr>
                      </pic:pic>
                    </a:graphicData>
                  </a:graphic>
                </wp:inline>
              </w:drawing>
            </w:r>
          </w:p>
        </w:tc>
      </w:tr>
      <w:tr w:rsidR="00F00FE7" w:rsidTr="00E233E9">
        <w:tc>
          <w:tcPr>
            <w:tcW w:w="8522" w:type="dxa"/>
          </w:tcPr>
          <w:p w:rsidR="00F00FE7" w:rsidRDefault="00F00FE7" w:rsidP="00E233E9">
            <w:r w:rsidRPr="00421CC4">
              <w:rPr>
                <w:b/>
                <w:bCs/>
              </w:rPr>
              <w:lastRenderedPageBreak/>
              <w:t>fork</w:t>
            </w:r>
            <w:r w:rsidRPr="00421CC4">
              <w:rPr>
                <w:rFonts w:hint="eastAsia"/>
                <w:b/>
                <w:bCs/>
              </w:rPr>
              <w:t>和创建新线程的区别</w:t>
            </w:r>
            <w:r>
              <w:rPr>
                <w:rFonts w:hint="eastAsia"/>
                <w:b/>
                <w:bCs/>
              </w:rPr>
              <w:t xml:space="preserve"> </w:t>
            </w:r>
          </w:p>
          <w:p w:rsidR="00F00FE7" w:rsidRPr="005D6459" w:rsidRDefault="00F00FE7" w:rsidP="00657ADF">
            <w:pPr>
              <w:numPr>
                <w:ilvl w:val="0"/>
                <w:numId w:val="165"/>
              </w:numPr>
              <w:rPr>
                <w:bCs/>
              </w:rPr>
            </w:pPr>
            <w:r w:rsidRPr="005D6459">
              <w:rPr>
                <w:rFonts w:hint="eastAsia"/>
                <w:bCs/>
              </w:rPr>
              <w:t>当一个进程执行一个</w:t>
            </w:r>
            <w:r w:rsidRPr="005D6459">
              <w:rPr>
                <w:rFonts w:hint="eastAsia"/>
                <w:bCs/>
              </w:rPr>
              <w:t>fork</w:t>
            </w:r>
            <w:r w:rsidRPr="005D6459">
              <w:rPr>
                <w:rFonts w:hint="eastAsia"/>
                <w:bCs/>
              </w:rPr>
              <w:t>调用的时候，会创建出进程的一个新拷贝，新进程将拥有它自己的变量和它自己的</w:t>
            </w:r>
            <w:r w:rsidRPr="005D6459">
              <w:rPr>
                <w:rFonts w:hint="eastAsia"/>
                <w:bCs/>
              </w:rPr>
              <w:t>PID</w:t>
            </w:r>
            <w:r w:rsidRPr="005D6459">
              <w:rPr>
                <w:rFonts w:hint="eastAsia"/>
                <w:bCs/>
              </w:rPr>
              <w:t>。这个新进程的运行时间是独立的，它在执行时几乎完全独立于创建它的进程</w:t>
            </w:r>
          </w:p>
          <w:p w:rsidR="00F00FE7" w:rsidRPr="005D6459" w:rsidRDefault="00F00FE7" w:rsidP="00657ADF">
            <w:pPr>
              <w:numPr>
                <w:ilvl w:val="0"/>
                <w:numId w:val="165"/>
              </w:numPr>
              <w:rPr>
                <w:bCs/>
              </w:rPr>
            </w:pPr>
            <w:r w:rsidRPr="005D6459">
              <w:rPr>
                <w:rFonts w:hint="eastAsia"/>
                <w:bCs/>
              </w:rPr>
              <w:lastRenderedPageBreak/>
              <w:t>在进程里面创建一个新线程的时候，新的执行线程会拥有自己的堆栈（因此也就有自己的局部变量），但要与它的创建者共享全局变量、文件描述符、信号处理器和当前的工作目录状态</w:t>
            </w:r>
          </w:p>
        </w:tc>
      </w:tr>
      <w:tr w:rsidR="00F00FE7" w:rsidTr="00E233E9">
        <w:tc>
          <w:tcPr>
            <w:tcW w:w="8522" w:type="dxa"/>
          </w:tcPr>
          <w:p w:rsidR="00F00FE7" w:rsidRDefault="00F00FE7" w:rsidP="00E233E9">
            <w:pPr>
              <w:rPr>
                <w:b/>
                <w:bCs/>
              </w:rPr>
            </w:pPr>
            <w:r w:rsidRPr="00AD7B09">
              <w:rPr>
                <w:rFonts w:hint="eastAsia"/>
                <w:b/>
                <w:bCs/>
              </w:rPr>
              <w:lastRenderedPageBreak/>
              <w:t>线程的优点</w:t>
            </w:r>
          </w:p>
          <w:p w:rsidR="00F00FE7" w:rsidRPr="00AD7B09" w:rsidRDefault="00F00FE7" w:rsidP="00657ADF">
            <w:pPr>
              <w:numPr>
                <w:ilvl w:val="0"/>
                <w:numId w:val="166"/>
              </w:numPr>
              <w:rPr>
                <w:bCs/>
              </w:rPr>
            </w:pPr>
            <w:r w:rsidRPr="00AD7B09">
              <w:rPr>
                <w:rFonts w:hint="eastAsia"/>
                <w:bCs/>
              </w:rPr>
              <w:t>创建一个新线程的代价要比创建一个新进程小得多</w:t>
            </w:r>
          </w:p>
          <w:p w:rsidR="00F00FE7" w:rsidRPr="00AD7B09" w:rsidRDefault="00F00FE7" w:rsidP="00657ADF">
            <w:pPr>
              <w:numPr>
                <w:ilvl w:val="0"/>
                <w:numId w:val="166"/>
              </w:numPr>
              <w:rPr>
                <w:bCs/>
              </w:rPr>
            </w:pPr>
            <w:r w:rsidRPr="00AD7B09">
              <w:rPr>
                <w:rFonts w:hint="eastAsia"/>
                <w:bCs/>
              </w:rPr>
              <w:t>与进程之间的切换相比，线程之间的切换需要操作系统做的工作要少很多</w:t>
            </w:r>
          </w:p>
          <w:p w:rsidR="00F00FE7" w:rsidRPr="00AD7B09" w:rsidRDefault="00F00FE7" w:rsidP="00657ADF">
            <w:pPr>
              <w:numPr>
                <w:ilvl w:val="0"/>
                <w:numId w:val="166"/>
              </w:numPr>
              <w:rPr>
                <w:bCs/>
              </w:rPr>
            </w:pPr>
            <w:r w:rsidRPr="00AD7B09">
              <w:rPr>
                <w:rFonts w:hint="eastAsia"/>
                <w:bCs/>
              </w:rPr>
              <w:t>线程占用的资源要比进程少很多</w:t>
            </w:r>
          </w:p>
          <w:p w:rsidR="00F00FE7" w:rsidRPr="00AD7B09" w:rsidRDefault="00F00FE7" w:rsidP="00657ADF">
            <w:pPr>
              <w:numPr>
                <w:ilvl w:val="0"/>
                <w:numId w:val="166"/>
              </w:numPr>
              <w:rPr>
                <w:bCs/>
              </w:rPr>
            </w:pPr>
            <w:r w:rsidRPr="00AD7B09">
              <w:rPr>
                <w:rFonts w:hint="eastAsia"/>
                <w:bCs/>
              </w:rPr>
              <w:t>能充分利用多处理器的可并行数量</w:t>
            </w:r>
          </w:p>
          <w:p w:rsidR="00F00FE7" w:rsidRPr="00AD7B09" w:rsidRDefault="00F00FE7" w:rsidP="00657ADF">
            <w:pPr>
              <w:numPr>
                <w:ilvl w:val="0"/>
                <w:numId w:val="166"/>
              </w:numPr>
              <w:rPr>
                <w:bCs/>
              </w:rPr>
            </w:pPr>
            <w:r w:rsidRPr="00AD7B09">
              <w:rPr>
                <w:rFonts w:hint="eastAsia"/>
                <w:bCs/>
              </w:rPr>
              <w:t>在等待慢速</w:t>
            </w:r>
            <w:r w:rsidRPr="00AD7B09">
              <w:rPr>
                <w:rFonts w:hint="eastAsia"/>
                <w:bCs/>
              </w:rPr>
              <w:t>I/O</w:t>
            </w:r>
            <w:r w:rsidRPr="00AD7B09">
              <w:rPr>
                <w:rFonts w:hint="eastAsia"/>
                <w:bCs/>
              </w:rPr>
              <w:t>操作结束的同时，程序可执行其他的计算任务</w:t>
            </w:r>
          </w:p>
          <w:p w:rsidR="00F00FE7" w:rsidRPr="00AD7B09" w:rsidRDefault="00F00FE7" w:rsidP="00657ADF">
            <w:pPr>
              <w:numPr>
                <w:ilvl w:val="0"/>
                <w:numId w:val="166"/>
              </w:numPr>
              <w:rPr>
                <w:bCs/>
              </w:rPr>
            </w:pPr>
            <w:r w:rsidRPr="00AD7B09">
              <w:rPr>
                <w:rFonts w:hint="eastAsia"/>
                <w:bCs/>
              </w:rPr>
              <w:t>计算密集型应用，为了能在多处理器系统上运行，将计算分解到多个线程中实现</w:t>
            </w:r>
          </w:p>
          <w:p w:rsidR="00F00FE7" w:rsidRPr="00AD7B09" w:rsidRDefault="00F00FE7" w:rsidP="00657ADF">
            <w:pPr>
              <w:numPr>
                <w:ilvl w:val="0"/>
                <w:numId w:val="166"/>
              </w:numPr>
              <w:rPr>
                <w:bCs/>
              </w:rPr>
            </w:pPr>
            <w:r w:rsidRPr="00AD7B09">
              <w:rPr>
                <w:rFonts w:hint="eastAsia"/>
                <w:bCs/>
              </w:rPr>
              <w:t>I/O</w:t>
            </w:r>
            <w:r w:rsidRPr="00AD7B09">
              <w:rPr>
                <w:rFonts w:hint="eastAsia"/>
                <w:bCs/>
              </w:rPr>
              <w:t>密集型应用，为了提高性能，将</w:t>
            </w:r>
            <w:r w:rsidRPr="00AD7B09">
              <w:rPr>
                <w:rFonts w:hint="eastAsia"/>
                <w:bCs/>
              </w:rPr>
              <w:t>I/O</w:t>
            </w:r>
            <w:r w:rsidRPr="00AD7B09">
              <w:rPr>
                <w:rFonts w:hint="eastAsia"/>
                <w:bCs/>
              </w:rPr>
              <w:t>操作重叠。线程可以同时等待不同的</w:t>
            </w:r>
            <w:r w:rsidRPr="00AD7B09">
              <w:rPr>
                <w:rFonts w:hint="eastAsia"/>
                <w:bCs/>
              </w:rPr>
              <w:t>I/O</w:t>
            </w:r>
            <w:r w:rsidRPr="00AD7B09">
              <w:rPr>
                <w:rFonts w:hint="eastAsia"/>
                <w:bCs/>
              </w:rPr>
              <w:t>操作。</w:t>
            </w:r>
          </w:p>
        </w:tc>
      </w:tr>
      <w:tr w:rsidR="00F00FE7" w:rsidTr="00E233E9">
        <w:tc>
          <w:tcPr>
            <w:tcW w:w="8522" w:type="dxa"/>
          </w:tcPr>
          <w:p w:rsidR="00F00FE7" w:rsidRDefault="00F00FE7" w:rsidP="00E233E9">
            <w:pPr>
              <w:rPr>
                <w:b/>
                <w:bCs/>
              </w:rPr>
            </w:pPr>
            <w:r>
              <w:rPr>
                <w:rFonts w:hint="eastAsia"/>
                <w:b/>
                <w:bCs/>
              </w:rPr>
              <w:t>线程缺点</w:t>
            </w:r>
          </w:p>
          <w:p w:rsidR="00F00FE7" w:rsidRPr="00122D7C" w:rsidRDefault="00F00FE7" w:rsidP="00657ADF">
            <w:pPr>
              <w:numPr>
                <w:ilvl w:val="0"/>
                <w:numId w:val="167"/>
              </w:numPr>
              <w:rPr>
                <w:bCs/>
              </w:rPr>
            </w:pPr>
            <w:r w:rsidRPr="00122D7C">
              <w:rPr>
                <w:rFonts w:hint="eastAsia"/>
                <w:bCs/>
              </w:rPr>
              <w:t>性能损失</w:t>
            </w:r>
          </w:p>
          <w:p w:rsidR="00F00FE7" w:rsidRPr="00122D7C" w:rsidRDefault="00F00FE7" w:rsidP="00657ADF">
            <w:pPr>
              <w:numPr>
                <w:ilvl w:val="1"/>
                <w:numId w:val="167"/>
              </w:numPr>
              <w:rPr>
                <w:bCs/>
              </w:rPr>
            </w:pPr>
            <w:r w:rsidRPr="00122D7C">
              <w:rPr>
                <w:rFonts w:hint="eastAsia"/>
                <w:bCs/>
              </w:rPr>
              <w:t>一个很少被外部事件阻塞的计算密集型线程往往无法与共它线程共享同一个处理器。如果计算密集型线程的数量比可用的处理器多，那么可能会有较大的性能损失，这里的性能损失指的是增加了额外的同步和调度开销，而可用的资源不变。</w:t>
            </w:r>
          </w:p>
          <w:p w:rsidR="00F00FE7" w:rsidRPr="00122D7C" w:rsidRDefault="00F00FE7" w:rsidP="00657ADF">
            <w:pPr>
              <w:numPr>
                <w:ilvl w:val="0"/>
                <w:numId w:val="167"/>
              </w:numPr>
              <w:rPr>
                <w:bCs/>
              </w:rPr>
            </w:pPr>
            <w:r w:rsidRPr="00122D7C">
              <w:rPr>
                <w:rFonts w:hint="eastAsia"/>
                <w:bCs/>
              </w:rPr>
              <w:t>健壮性降低</w:t>
            </w:r>
          </w:p>
          <w:p w:rsidR="00F00FE7" w:rsidRPr="00122D7C" w:rsidRDefault="00F00FE7" w:rsidP="00657ADF">
            <w:pPr>
              <w:numPr>
                <w:ilvl w:val="1"/>
                <w:numId w:val="167"/>
              </w:numPr>
              <w:rPr>
                <w:bCs/>
              </w:rPr>
            </w:pPr>
            <w:r w:rsidRPr="00122D7C">
              <w:rPr>
                <w:rFonts w:hint="eastAsia"/>
                <w:bCs/>
              </w:rPr>
              <w:t>编写多线程需要更全面更深入的考虑，在一个多线程程序里，因时间分配上的细微偏差或者因共享了不该共享的变量而造成不良影响的可能性是很大的，换句话说线程之间是缺乏保护的。</w:t>
            </w:r>
          </w:p>
          <w:p w:rsidR="00F00FE7" w:rsidRPr="00122D7C" w:rsidRDefault="00F00FE7" w:rsidP="00657ADF">
            <w:pPr>
              <w:numPr>
                <w:ilvl w:val="0"/>
                <w:numId w:val="167"/>
              </w:numPr>
              <w:rPr>
                <w:bCs/>
              </w:rPr>
            </w:pPr>
            <w:r w:rsidRPr="00122D7C">
              <w:rPr>
                <w:rFonts w:hint="eastAsia"/>
                <w:bCs/>
              </w:rPr>
              <w:t>缺乏访问控制</w:t>
            </w:r>
          </w:p>
          <w:p w:rsidR="00F00FE7" w:rsidRPr="00122D7C" w:rsidRDefault="00F00FE7" w:rsidP="00657ADF">
            <w:pPr>
              <w:numPr>
                <w:ilvl w:val="1"/>
                <w:numId w:val="167"/>
              </w:numPr>
              <w:rPr>
                <w:bCs/>
              </w:rPr>
            </w:pPr>
            <w:r w:rsidRPr="00122D7C">
              <w:rPr>
                <w:rFonts w:hint="eastAsia"/>
                <w:bCs/>
              </w:rPr>
              <w:t>进程是访问控制的基本粒度，在一个线程中调用某些</w:t>
            </w:r>
            <w:r w:rsidRPr="00122D7C">
              <w:rPr>
                <w:rFonts w:hint="eastAsia"/>
                <w:bCs/>
              </w:rPr>
              <w:t>OS</w:t>
            </w:r>
            <w:r w:rsidRPr="00122D7C">
              <w:rPr>
                <w:rFonts w:hint="eastAsia"/>
                <w:bCs/>
              </w:rPr>
              <w:t>函数会对整个进程造成影响。</w:t>
            </w:r>
          </w:p>
          <w:p w:rsidR="00F00FE7" w:rsidRPr="00122D7C" w:rsidRDefault="00F00FE7" w:rsidP="00657ADF">
            <w:pPr>
              <w:numPr>
                <w:ilvl w:val="0"/>
                <w:numId w:val="167"/>
              </w:numPr>
              <w:rPr>
                <w:bCs/>
              </w:rPr>
            </w:pPr>
            <w:r w:rsidRPr="00122D7C">
              <w:rPr>
                <w:rFonts w:hint="eastAsia"/>
                <w:bCs/>
              </w:rPr>
              <w:t>编程难度提高</w:t>
            </w:r>
            <w:r>
              <w:rPr>
                <w:rFonts w:hint="eastAsia"/>
                <w:bCs/>
              </w:rPr>
              <w:t xml:space="preserve"> </w:t>
            </w:r>
          </w:p>
          <w:p w:rsidR="00F00FE7" w:rsidRPr="00122D7C" w:rsidRDefault="00F00FE7" w:rsidP="00657ADF">
            <w:pPr>
              <w:numPr>
                <w:ilvl w:val="1"/>
                <w:numId w:val="167"/>
              </w:numPr>
              <w:rPr>
                <w:bCs/>
              </w:rPr>
            </w:pPr>
            <w:r w:rsidRPr="00122D7C">
              <w:rPr>
                <w:rFonts w:hint="eastAsia"/>
                <w:bCs/>
              </w:rPr>
              <w:t>编写与调试一个多线程程序比单线程程序困难得多</w:t>
            </w:r>
          </w:p>
          <w:p w:rsidR="00F00FE7" w:rsidRPr="004A740D" w:rsidRDefault="00F00FE7" w:rsidP="00E233E9">
            <w:pPr>
              <w:rPr>
                <w:bCs/>
              </w:rPr>
            </w:pPr>
          </w:p>
        </w:tc>
      </w:tr>
      <w:tr w:rsidR="00F00FE7" w:rsidTr="00E233E9">
        <w:tc>
          <w:tcPr>
            <w:tcW w:w="8522" w:type="dxa"/>
          </w:tcPr>
          <w:p w:rsidR="00F00FE7" w:rsidRDefault="00F00FE7" w:rsidP="00E233E9">
            <w:pPr>
              <w:rPr>
                <w:b/>
                <w:bCs/>
              </w:rPr>
            </w:pPr>
            <w:r w:rsidRPr="00B05DDB">
              <w:rPr>
                <w:rFonts w:hint="eastAsia"/>
                <w:b/>
                <w:bCs/>
              </w:rPr>
              <w:t>线程调度竞争范围</w:t>
            </w:r>
          </w:p>
          <w:p w:rsidR="00F00FE7" w:rsidRPr="00B05DDB" w:rsidRDefault="00F00FE7" w:rsidP="00657ADF">
            <w:pPr>
              <w:numPr>
                <w:ilvl w:val="0"/>
                <w:numId w:val="168"/>
              </w:numPr>
              <w:rPr>
                <w:bCs/>
              </w:rPr>
            </w:pPr>
            <w:r w:rsidRPr="00B05DDB">
              <w:rPr>
                <w:rFonts w:hint="eastAsia"/>
                <w:bCs/>
              </w:rPr>
              <w:t>操作系统提供了各种模型，用来调度应用程序创建的线程。这些模型之间的主要不同是：在竞争系统资源（特别是</w:t>
            </w:r>
            <w:r w:rsidRPr="00B05DDB">
              <w:rPr>
                <w:bCs/>
              </w:rPr>
              <w:t>CPU</w:t>
            </w:r>
            <w:r w:rsidRPr="00B05DDB">
              <w:rPr>
                <w:rFonts w:hint="eastAsia"/>
                <w:bCs/>
              </w:rPr>
              <w:t>时间）时，线程调度竞争范围</w:t>
            </w:r>
            <w:r w:rsidRPr="00B05DDB">
              <w:rPr>
                <w:bCs/>
              </w:rPr>
              <w:t>(thread-scheduling contention scope</w:t>
            </w:r>
            <w:r w:rsidRPr="00B05DDB">
              <w:rPr>
                <w:rFonts w:hint="eastAsia"/>
                <w:bCs/>
              </w:rPr>
              <w:t>）不一样</w:t>
            </w:r>
          </w:p>
          <w:p w:rsidR="00F00FE7" w:rsidRPr="00B05DDB" w:rsidRDefault="00F00FE7" w:rsidP="00657ADF">
            <w:pPr>
              <w:numPr>
                <w:ilvl w:val="0"/>
                <w:numId w:val="168"/>
              </w:numPr>
              <w:rPr>
                <w:bCs/>
              </w:rPr>
            </w:pPr>
            <w:r w:rsidRPr="00B05DDB">
              <w:rPr>
                <w:rFonts w:hint="eastAsia"/>
                <w:bCs/>
              </w:rPr>
              <w:t>进程竞争范围（</w:t>
            </w:r>
            <w:r w:rsidRPr="00B05DDB">
              <w:rPr>
                <w:bCs/>
              </w:rPr>
              <w:t>process contention scope</w:t>
            </w:r>
            <w:r w:rsidRPr="00B05DDB">
              <w:rPr>
                <w:rFonts w:hint="eastAsia"/>
                <w:bCs/>
              </w:rPr>
              <w:t>）：各个线程在同一进程竞争“被调度的</w:t>
            </w:r>
            <w:r w:rsidRPr="00B05DDB">
              <w:rPr>
                <w:bCs/>
              </w:rPr>
              <w:t>CPU</w:t>
            </w:r>
            <w:r w:rsidRPr="00B05DDB">
              <w:rPr>
                <w:rFonts w:hint="eastAsia"/>
                <w:bCs/>
              </w:rPr>
              <w:t>时间”（但不直接和其他进程中的线程竞争）。</w:t>
            </w:r>
          </w:p>
          <w:p w:rsidR="00F00FE7" w:rsidRPr="000F1B88" w:rsidRDefault="00F00FE7" w:rsidP="00657ADF">
            <w:pPr>
              <w:numPr>
                <w:ilvl w:val="0"/>
                <w:numId w:val="168"/>
              </w:numPr>
              <w:rPr>
                <w:bCs/>
              </w:rPr>
            </w:pPr>
            <w:r w:rsidRPr="00B05DDB">
              <w:rPr>
                <w:rFonts w:hint="eastAsia"/>
                <w:bCs/>
              </w:rPr>
              <w:t>系统竞争范围（</w:t>
            </w:r>
            <w:r w:rsidRPr="00B05DDB">
              <w:rPr>
                <w:bCs/>
              </w:rPr>
              <w:t>system contention scope</w:t>
            </w:r>
            <w:r w:rsidRPr="00B05DDB">
              <w:rPr>
                <w:rFonts w:hint="eastAsia"/>
                <w:bCs/>
              </w:rPr>
              <w:t>）：线程直接和“系统范围”内的其他线程竞争。</w:t>
            </w:r>
          </w:p>
        </w:tc>
      </w:tr>
    </w:tbl>
    <w:p w:rsidR="00F00FE7" w:rsidRDefault="00F00FE7" w:rsidP="00F00FE7"/>
    <w:p w:rsidR="00F00FE7" w:rsidRDefault="00F00FE7" w:rsidP="00F00FE7">
      <w:pPr>
        <w:pStyle w:val="3"/>
      </w:pPr>
      <w:r>
        <w:rPr>
          <w:rFonts w:hint="eastAsia"/>
        </w:rPr>
        <w:t>2</w:t>
      </w:r>
      <w:r>
        <w:rPr>
          <w:rFonts w:hint="eastAsia"/>
        </w:rPr>
        <w:t>线程模型</w:t>
      </w:r>
    </w:p>
    <w:tbl>
      <w:tblPr>
        <w:tblStyle w:val="a5"/>
        <w:tblW w:w="0" w:type="auto"/>
        <w:tblLook w:val="04A0" w:firstRow="1" w:lastRow="0" w:firstColumn="1" w:lastColumn="0" w:noHBand="0" w:noVBand="1"/>
      </w:tblPr>
      <w:tblGrid>
        <w:gridCol w:w="8522"/>
      </w:tblGrid>
      <w:tr w:rsidR="00F00FE7" w:rsidTr="00E233E9">
        <w:tc>
          <w:tcPr>
            <w:tcW w:w="8522" w:type="dxa"/>
          </w:tcPr>
          <w:p w:rsidR="00F00FE7" w:rsidRDefault="00F00FE7" w:rsidP="00E233E9">
            <w:r w:rsidRPr="00BE7993">
              <w:rPr>
                <w:b/>
                <w:bCs/>
              </w:rPr>
              <w:t>N:1</w:t>
            </w:r>
            <w:r w:rsidRPr="00BE7993">
              <w:rPr>
                <w:rFonts w:hint="eastAsia"/>
                <w:b/>
                <w:bCs/>
              </w:rPr>
              <w:t>用户线程模型</w:t>
            </w:r>
          </w:p>
          <w:p w:rsidR="00F00FE7" w:rsidRPr="00BE7993" w:rsidRDefault="00F00FE7" w:rsidP="00657ADF">
            <w:pPr>
              <w:numPr>
                <w:ilvl w:val="0"/>
                <w:numId w:val="169"/>
              </w:numPr>
            </w:pPr>
            <w:r w:rsidRPr="00BE7993">
              <w:t>“</w:t>
            </w:r>
            <w:r w:rsidRPr="00BE7993">
              <w:t>线程实现</w:t>
            </w:r>
            <w:r w:rsidRPr="00BE7993">
              <w:t>”</w:t>
            </w:r>
            <w:r w:rsidRPr="00BE7993">
              <w:t>建立在</w:t>
            </w:r>
            <w:r w:rsidRPr="00BE7993">
              <w:t>“</w:t>
            </w:r>
            <w:r w:rsidRPr="00BE7993">
              <w:t>进程控制</w:t>
            </w:r>
            <w:r w:rsidRPr="00BE7993">
              <w:t>”</w:t>
            </w:r>
            <w:r w:rsidRPr="00BE7993">
              <w:t>机制之上，由用户空间的程序库来管理。</w:t>
            </w:r>
            <w:r w:rsidRPr="00BE7993">
              <w:t>OS</w:t>
            </w:r>
            <w:r w:rsidRPr="00BE7993">
              <w:rPr>
                <w:rFonts w:hint="eastAsia"/>
              </w:rPr>
              <w:t>内核完全不知道线程信息。这些线程称为用户空间线程。</w:t>
            </w:r>
          </w:p>
          <w:p w:rsidR="00F00FE7" w:rsidRPr="00BE7993" w:rsidRDefault="00F00FE7" w:rsidP="00657ADF">
            <w:pPr>
              <w:numPr>
                <w:ilvl w:val="0"/>
                <w:numId w:val="169"/>
              </w:numPr>
            </w:pPr>
            <w:r w:rsidRPr="00BE7993">
              <w:rPr>
                <w:rFonts w:hint="eastAsia"/>
              </w:rPr>
              <w:lastRenderedPageBreak/>
              <w:t>这些线程都工作在“进程竞争范围”</w:t>
            </w:r>
          </w:p>
          <w:p w:rsidR="00F00FE7" w:rsidRPr="00BE7993" w:rsidRDefault="00F00FE7" w:rsidP="00E233E9">
            <w:r w:rsidRPr="00BE7993">
              <w:rPr>
                <w:noProof/>
              </w:rPr>
              <w:drawing>
                <wp:inline distT="0" distB="0" distL="0" distR="0" wp14:anchorId="46B7E4F5" wp14:editId="17D773AE">
                  <wp:extent cx="2775172" cy="2781811"/>
                  <wp:effectExtent l="0" t="0" r="6350" b="0"/>
                  <wp:docPr id="148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5" name="Picture 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73595" cy="2780230"/>
                          </a:xfrm>
                          <a:prstGeom prst="rect">
                            <a:avLst/>
                          </a:prstGeom>
                          <a:noFill/>
                          <a:extLst/>
                        </pic:spPr>
                      </pic:pic>
                    </a:graphicData>
                  </a:graphic>
                </wp:inline>
              </w:drawing>
            </w:r>
          </w:p>
          <w:p w:rsidR="00F00FE7" w:rsidRDefault="00F00FE7" w:rsidP="00E233E9">
            <w:pPr>
              <w:rPr>
                <w:b/>
                <w:bCs/>
              </w:rPr>
            </w:pPr>
            <w:r w:rsidRPr="0082336C">
              <w:rPr>
                <w:b/>
                <w:bCs/>
              </w:rPr>
              <w:t>N:1</w:t>
            </w:r>
            <w:r w:rsidRPr="0082336C">
              <w:rPr>
                <w:rFonts w:hint="eastAsia"/>
                <w:b/>
                <w:bCs/>
              </w:rPr>
              <w:t>用户线程模型</w:t>
            </w:r>
          </w:p>
          <w:p w:rsidR="00F00FE7" w:rsidRPr="0082336C" w:rsidRDefault="00F00FE7" w:rsidP="00657ADF">
            <w:pPr>
              <w:numPr>
                <w:ilvl w:val="0"/>
                <w:numId w:val="170"/>
              </w:numPr>
              <w:rPr>
                <w:bCs/>
              </w:rPr>
            </w:pPr>
            <w:r w:rsidRPr="0082336C">
              <w:rPr>
                <w:rFonts w:hint="eastAsia"/>
                <w:bCs/>
              </w:rPr>
              <w:t>在</w:t>
            </w:r>
            <w:r w:rsidRPr="0082336C">
              <w:rPr>
                <w:bCs/>
              </w:rPr>
              <w:t>N:1</w:t>
            </w:r>
            <w:r w:rsidRPr="0082336C">
              <w:rPr>
                <w:rFonts w:hint="eastAsia"/>
                <w:bCs/>
              </w:rPr>
              <w:t>线程模型中，内核不干涉线程的任何生命活动，也不干涉同一进程中的线程环境切换。</w:t>
            </w:r>
          </w:p>
          <w:p w:rsidR="00F00FE7" w:rsidRPr="0082336C" w:rsidRDefault="00F00FE7" w:rsidP="00657ADF">
            <w:pPr>
              <w:numPr>
                <w:ilvl w:val="0"/>
                <w:numId w:val="170"/>
              </w:numPr>
              <w:rPr>
                <w:bCs/>
              </w:rPr>
            </w:pPr>
            <w:r w:rsidRPr="0082336C">
              <w:rPr>
                <w:rFonts w:hint="eastAsia"/>
                <w:bCs/>
              </w:rPr>
              <w:t>在</w:t>
            </w:r>
            <w:r w:rsidRPr="0082336C">
              <w:rPr>
                <w:bCs/>
              </w:rPr>
              <w:t>N:1</w:t>
            </w:r>
            <w:r w:rsidRPr="0082336C">
              <w:rPr>
                <w:rFonts w:hint="eastAsia"/>
                <w:bCs/>
              </w:rPr>
              <w:t>线程模型中，一个进程中的多个线程只能调度到一个</w:t>
            </w:r>
            <w:r w:rsidRPr="0082336C">
              <w:rPr>
                <w:bCs/>
              </w:rPr>
              <w:t>CPU</w:t>
            </w:r>
            <w:r w:rsidRPr="0082336C">
              <w:rPr>
                <w:rFonts w:hint="eastAsia"/>
                <w:bCs/>
              </w:rPr>
              <w:t>，这种约束限制了可用的并行总量。</w:t>
            </w:r>
          </w:p>
          <w:p w:rsidR="00F00FE7" w:rsidRDefault="00F00FE7" w:rsidP="00E233E9">
            <w:r w:rsidRPr="0082336C">
              <w:rPr>
                <w:rFonts w:hint="eastAsia"/>
                <w:bCs/>
              </w:rPr>
              <w:t>第二个缺点是如果某个线程执行了一个“阻塞式”操作（如</w:t>
            </w:r>
            <w:r w:rsidRPr="0082336C">
              <w:rPr>
                <w:bCs/>
              </w:rPr>
              <w:t>read</w:t>
            </w:r>
            <w:r w:rsidRPr="0082336C">
              <w:rPr>
                <w:rFonts w:hint="eastAsia"/>
                <w:bCs/>
              </w:rPr>
              <w:t>），那么，进程中的所有线程都会阻塞，直至那个操作结束。为此，一些线程的实现是为这些阻塞式函数提供包装器，用非阻塞版本替换这些系统调用，以消除这种限制。</w:t>
            </w:r>
          </w:p>
        </w:tc>
      </w:tr>
      <w:tr w:rsidR="00F00FE7" w:rsidTr="00E233E9">
        <w:tc>
          <w:tcPr>
            <w:tcW w:w="8522" w:type="dxa"/>
          </w:tcPr>
          <w:p w:rsidR="00F00FE7" w:rsidRPr="00F02280" w:rsidRDefault="00F00FE7" w:rsidP="00E233E9">
            <w:pPr>
              <w:rPr>
                <w:bCs/>
              </w:rPr>
            </w:pPr>
          </w:p>
        </w:tc>
      </w:tr>
      <w:tr w:rsidR="00F00FE7" w:rsidTr="00E233E9">
        <w:tc>
          <w:tcPr>
            <w:tcW w:w="8522" w:type="dxa"/>
          </w:tcPr>
          <w:p w:rsidR="00F00FE7" w:rsidRDefault="00F00FE7" w:rsidP="00E233E9">
            <w:pPr>
              <w:rPr>
                <w:b/>
                <w:bCs/>
              </w:rPr>
            </w:pPr>
            <w:r w:rsidRPr="00347F63">
              <w:rPr>
                <w:b/>
                <w:bCs/>
              </w:rPr>
              <w:t>1:1</w:t>
            </w:r>
            <w:r w:rsidRPr="00347F63">
              <w:rPr>
                <w:rFonts w:hint="eastAsia"/>
                <w:b/>
                <w:bCs/>
              </w:rPr>
              <w:t>核心线程模型</w:t>
            </w:r>
          </w:p>
          <w:p w:rsidR="00F00FE7" w:rsidRPr="00FE0562" w:rsidRDefault="00F00FE7" w:rsidP="00657ADF">
            <w:pPr>
              <w:numPr>
                <w:ilvl w:val="0"/>
                <w:numId w:val="171"/>
              </w:numPr>
              <w:rPr>
                <w:bCs/>
              </w:rPr>
            </w:pPr>
            <w:r w:rsidRPr="00FE0562">
              <w:rPr>
                <w:rFonts w:hint="eastAsia"/>
                <w:bCs/>
              </w:rPr>
              <w:t>在</w:t>
            </w:r>
            <w:r w:rsidRPr="00FE0562">
              <w:rPr>
                <w:bCs/>
              </w:rPr>
              <w:t>1:1</w:t>
            </w:r>
            <w:r w:rsidRPr="00FE0562">
              <w:rPr>
                <w:rFonts w:hint="eastAsia"/>
                <w:bCs/>
              </w:rPr>
              <w:t>核心线程模型中，应用程序创建的每一个线程都由一个核心线程直接管理。</w:t>
            </w:r>
          </w:p>
          <w:p w:rsidR="00F00FE7" w:rsidRPr="00FE0562" w:rsidRDefault="00F00FE7" w:rsidP="00657ADF">
            <w:pPr>
              <w:numPr>
                <w:ilvl w:val="0"/>
                <w:numId w:val="171"/>
              </w:numPr>
              <w:rPr>
                <w:bCs/>
              </w:rPr>
            </w:pPr>
            <w:r w:rsidRPr="00FE0562">
              <w:rPr>
                <w:bCs/>
              </w:rPr>
              <w:t>OS</w:t>
            </w:r>
            <w:r w:rsidRPr="00FE0562">
              <w:rPr>
                <w:rFonts w:hint="eastAsia"/>
                <w:bCs/>
              </w:rPr>
              <w:t>内核将每一个核心线程都调到系统</w:t>
            </w:r>
            <w:r w:rsidRPr="00FE0562">
              <w:rPr>
                <w:bCs/>
              </w:rPr>
              <w:t>CPU</w:t>
            </w:r>
            <w:r w:rsidRPr="00FE0562">
              <w:rPr>
                <w:rFonts w:hint="eastAsia"/>
                <w:bCs/>
              </w:rPr>
              <w:t>上，因此，所有线程都工作在“系统竞争范围”。</w:t>
            </w:r>
          </w:p>
          <w:p w:rsidR="00F00FE7" w:rsidRPr="00FE0562" w:rsidRDefault="00F00FE7" w:rsidP="00657ADF">
            <w:pPr>
              <w:numPr>
                <w:ilvl w:val="0"/>
                <w:numId w:val="171"/>
              </w:numPr>
              <w:rPr>
                <w:bCs/>
              </w:rPr>
            </w:pPr>
            <w:r w:rsidRPr="00FE0562">
              <w:rPr>
                <w:rFonts w:hint="eastAsia"/>
                <w:bCs/>
              </w:rPr>
              <w:t>这种线程的创建与调度由内核完成，因为这种线程的系统开销比较大（但一般来说，比进程开销小）</w:t>
            </w:r>
          </w:p>
          <w:p w:rsidR="00F00FE7" w:rsidRPr="00FE0562" w:rsidRDefault="00F00FE7" w:rsidP="00E233E9">
            <w:pPr>
              <w:rPr>
                <w:b/>
                <w:bCs/>
              </w:rPr>
            </w:pPr>
            <w:r w:rsidRPr="007932F9">
              <w:rPr>
                <w:b/>
                <w:bCs/>
                <w:noProof/>
              </w:rPr>
              <w:drawing>
                <wp:inline distT="0" distB="0" distL="0" distR="0" wp14:anchorId="3F7DAA89" wp14:editId="530418D1">
                  <wp:extent cx="2506607" cy="2536662"/>
                  <wp:effectExtent l="0" t="0" r="8255" b="0"/>
                  <wp:docPr id="134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 name="Picture 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505030" cy="2535066"/>
                          </a:xfrm>
                          <a:prstGeom prst="rect">
                            <a:avLst/>
                          </a:prstGeom>
                          <a:noFill/>
                          <a:extLst/>
                        </pic:spPr>
                      </pic:pic>
                    </a:graphicData>
                  </a:graphic>
                </wp:inline>
              </w:drawing>
            </w:r>
          </w:p>
          <w:p w:rsidR="00F00FE7" w:rsidRPr="00BE7993" w:rsidRDefault="00F00FE7" w:rsidP="00E233E9">
            <w:pPr>
              <w:rPr>
                <w:b/>
                <w:bCs/>
              </w:rPr>
            </w:pPr>
          </w:p>
        </w:tc>
      </w:tr>
      <w:tr w:rsidR="00F00FE7" w:rsidTr="00E233E9">
        <w:tc>
          <w:tcPr>
            <w:tcW w:w="8522" w:type="dxa"/>
          </w:tcPr>
          <w:p w:rsidR="00F00FE7" w:rsidRDefault="00F00FE7" w:rsidP="00E233E9">
            <w:pPr>
              <w:rPr>
                <w:b/>
                <w:bCs/>
              </w:rPr>
            </w:pPr>
            <w:r w:rsidRPr="000626E5">
              <w:rPr>
                <w:b/>
                <w:bCs/>
              </w:rPr>
              <w:lastRenderedPageBreak/>
              <w:t>N:M</w:t>
            </w:r>
            <w:r w:rsidRPr="000626E5">
              <w:rPr>
                <w:rFonts w:hint="eastAsia"/>
                <w:b/>
                <w:bCs/>
              </w:rPr>
              <w:t>混合线程模型</w:t>
            </w:r>
          </w:p>
          <w:p w:rsidR="00F00FE7" w:rsidRPr="000626E5" w:rsidRDefault="00F00FE7" w:rsidP="00657ADF">
            <w:pPr>
              <w:numPr>
                <w:ilvl w:val="0"/>
                <w:numId w:val="172"/>
              </w:numPr>
              <w:rPr>
                <w:bCs/>
              </w:rPr>
            </w:pPr>
            <w:r w:rsidRPr="000626E5">
              <w:rPr>
                <w:bCs/>
              </w:rPr>
              <w:t>N:M</w:t>
            </w:r>
            <w:r w:rsidRPr="000626E5">
              <w:rPr>
                <w:rFonts w:hint="eastAsia"/>
                <w:bCs/>
              </w:rPr>
              <w:t>混合线程模型提供了两级控制，将用户线程映射为系统的可调度体以实现并行，这个可调度体称为轻量级进程（</w:t>
            </w:r>
            <w:r w:rsidRPr="000626E5">
              <w:rPr>
                <w:bCs/>
              </w:rPr>
              <w:t>LWP:lightweight process</w:t>
            </w:r>
            <w:r w:rsidRPr="000626E5">
              <w:rPr>
                <w:rFonts w:hint="eastAsia"/>
                <w:bCs/>
              </w:rPr>
              <w:t>），</w:t>
            </w:r>
            <w:r w:rsidRPr="000626E5">
              <w:rPr>
                <w:bCs/>
              </w:rPr>
              <w:t>LWP</w:t>
            </w:r>
            <w:r w:rsidRPr="000626E5">
              <w:rPr>
                <w:rFonts w:hint="eastAsia"/>
                <w:bCs/>
              </w:rPr>
              <w:t>再一一映射到核心线程</w:t>
            </w:r>
          </w:p>
          <w:p w:rsidR="00F00FE7" w:rsidRDefault="00F00FE7" w:rsidP="00E233E9">
            <w:pPr>
              <w:rPr>
                <w:b/>
                <w:bCs/>
              </w:rPr>
            </w:pPr>
            <w:r w:rsidRPr="008C3F26">
              <w:rPr>
                <w:b/>
                <w:bCs/>
                <w:noProof/>
              </w:rPr>
              <w:drawing>
                <wp:inline distT="0" distB="0" distL="0" distR="0" wp14:anchorId="5F38FBF7" wp14:editId="28271E1B">
                  <wp:extent cx="3409227" cy="2397902"/>
                  <wp:effectExtent l="0" t="0" r="1270" b="2540"/>
                  <wp:docPr id="136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8" name="Picture 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09227" cy="2397902"/>
                          </a:xfrm>
                          <a:prstGeom prst="rect">
                            <a:avLst/>
                          </a:prstGeom>
                          <a:noFill/>
                          <a:ln>
                            <a:noFill/>
                          </a:ln>
                          <a:effectLst/>
                          <a:extLst/>
                        </pic:spPr>
                      </pic:pic>
                    </a:graphicData>
                  </a:graphic>
                </wp:inline>
              </w:drawing>
            </w:r>
          </w:p>
          <w:p w:rsidR="00F00FE7" w:rsidRPr="000626E5" w:rsidRDefault="00F00FE7" w:rsidP="00E233E9">
            <w:pPr>
              <w:rPr>
                <w:b/>
                <w:bCs/>
              </w:rPr>
            </w:pPr>
            <w:r w:rsidRPr="00D33B71">
              <w:rPr>
                <w:b/>
                <w:bCs/>
                <w:noProof/>
              </w:rPr>
              <w:drawing>
                <wp:inline distT="0" distB="0" distL="0" distR="0" wp14:anchorId="7FBAB072" wp14:editId="380FFFEC">
                  <wp:extent cx="3811038" cy="2947821"/>
                  <wp:effectExtent l="0" t="0" r="0" b="5080"/>
                  <wp:docPr id="1372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1"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15407" cy="2951201"/>
                          </a:xfrm>
                          <a:prstGeom prst="rect">
                            <a:avLst/>
                          </a:prstGeom>
                          <a:noFill/>
                          <a:ln>
                            <a:noFill/>
                          </a:ln>
                          <a:effectLst/>
                          <a:extLst/>
                        </pic:spPr>
                      </pic:pic>
                    </a:graphicData>
                  </a:graphic>
                </wp:inline>
              </w:drawing>
            </w:r>
          </w:p>
        </w:tc>
      </w:tr>
      <w:tr w:rsidR="00F00FE7" w:rsidTr="00E233E9">
        <w:tc>
          <w:tcPr>
            <w:tcW w:w="8522" w:type="dxa"/>
          </w:tcPr>
          <w:p w:rsidR="00F00FE7" w:rsidRDefault="00F00FE7" w:rsidP="00E233E9">
            <w:pPr>
              <w:rPr>
                <w:b/>
                <w:bCs/>
              </w:rPr>
            </w:pPr>
            <w:r>
              <w:rPr>
                <w:rFonts w:hint="eastAsia"/>
                <w:b/>
                <w:bCs/>
              </w:rPr>
              <w:t>总结：</w:t>
            </w:r>
          </w:p>
          <w:p w:rsidR="00F00FE7" w:rsidRPr="008424C3" w:rsidRDefault="00F00FE7" w:rsidP="00E233E9">
            <w:pPr>
              <w:rPr>
                <w:bCs/>
              </w:rPr>
            </w:pPr>
            <w:r w:rsidRPr="008424C3">
              <w:rPr>
                <w:rFonts w:hint="eastAsia"/>
                <w:bCs/>
              </w:rPr>
              <w:t>（</w:t>
            </w:r>
            <w:r w:rsidRPr="008424C3">
              <w:rPr>
                <w:rFonts w:hint="eastAsia"/>
                <w:bCs/>
              </w:rPr>
              <w:t>1</w:t>
            </w:r>
            <w:r w:rsidRPr="008424C3">
              <w:rPr>
                <w:rFonts w:hint="eastAsia"/>
                <w:bCs/>
              </w:rPr>
              <w:t>）用户级线程</w:t>
            </w:r>
          </w:p>
          <w:p w:rsidR="00F00FE7" w:rsidRPr="00EC4484" w:rsidRDefault="00F00FE7" w:rsidP="00E233E9">
            <w:pPr>
              <w:rPr>
                <w:bCs/>
              </w:rPr>
            </w:pPr>
            <w:r w:rsidRPr="00EC4484">
              <w:rPr>
                <w:rFonts w:hint="eastAsia"/>
                <w:bCs/>
              </w:rPr>
              <w:tab/>
            </w:r>
            <w:r w:rsidRPr="00EC4484">
              <w:rPr>
                <w:rFonts w:hint="eastAsia"/>
                <w:bCs/>
              </w:rPr>
              <w:t>用户级线程主要解决的是上下文切换的问题，它的调度算法和调度过程全部由用户自行选择决定，在运行时不需要特定的内核支持。在这里，操作系统往往会提供一个用户空间的线程库，该线程库提供了线程的创建、调度和撤销等功能，而内核仍然仅对进程进行管理。如果一个进程中的某一个线程调用了一个阻塞的系统调用函数，那么该进程包括该进程中的其他所有线程也同时被阻塞。这种用户级线程的主要缺点是在一个进程中的多个线程的调度中无法发挥多处理器的优势。</w:t>
            </w:r>
          </w:p>
          <w:p w:rsidR="00F00FE7" w:rsidRPr="00EC4484" w:rsidRDefault="00F00FE7" w:rsidP="00E233E9">
            <w:pPr>
              <w:rPr>
                <w:bCs/>
              </w:rPr>
            </w:pPr>
            <w:r w:rsidRPr="00EC4484">
              <w:rPr>
                <w:rFonts w:hint="eastAsia"/>
                <w:bCs/>
              </w:rPr>
              <w:t>（</w:t>
            </w:r>
            <w:r w:rsidRPr="00EC4484">
              <w:rPr>
                <w:bCs/>
              </w:rPr>
              <w:t>2</w:t>
            </w:r>
            <w:r w:rsidRPr="00EC4484">
              <w:rPr>
                <w:rFonts w:hint="eastAsia"/>
                <w:bCs/>
              </w:rPr>
              <w:t>）轻量级进程</w:t>
            </w:r>
            <w:r w:rsidRPr="00EC4484">
              <w:rPr>
                <w:rFonts w:hint="eastAsia"/>
                <w:bCs/>
              </w:rPr>
              <w:t xml:space="preserve"> </w:t>
            </w:r>
          </w:p>
          <w:p w:rsidR="00F00FE7" w:rsidRPr="00EC4484" w:rsidRDefault="00F00FE7" w:rsidP="00E233E9">
            <w:pPr>
              <w:rPr>
                <w:bCs/>
              </w:rPr>
            </w:pPr>
            <w:r w:rsidRPr="00EC4484">
              <w:rPr>
                <w:bCs/>
              </w:rPr>
              <w:tab/>
            </w:r>
            <w:r w:rsidRPr="00EC4484">
              <w:rPr>
                <w:bCs/>
              </w:rPr>
              <w:t>轻量级进程是内核支持的用户线程，是内核线程的一种抽象对象。每个线程拥有一个或多个轻量级线程，而每个轻量级线程分别被绑定在一个内核线程上。</w:t>
            </w:r>
          </w:p>
          <w:p w:rsidR="00F00FE7" w:rsidRPr="00EC4484" w:rsidRDefault="00F00FE7" w:rsidP="00E233E9">
            <w:pPr>
              <w:rPr>
                <w:bCs/>
              </w:rPr>
            </w:pPr>
            <w:r w:rsidRPr="00EC4484">
              <w:rPr>
                <w:rFonts w:hint="eastAsia"/>
                <w:bCs/>
              </w:rPr>
              <w:lastRenderedPageBreak/>
              <w:t>（</w:t>
            </w:r>
            <w:r w:rsidRPr="00EC4484">
              <w:rPr>
                <w:bCs/>
              </w:rPr>
              <w:t>3</w:t>
            </w:r>
            <w:r w:rsidRPr="00EC4484">
              <w:rPr>
                <w:rFonts w:hint="eastAsia"/>
                <w:bCs/>
              </w:rPr>
              <w:t>）内核线程</w:t>
            </w:r>
            <w:r w:rsidRPr="00EC4484">
              <w:rPr>
                <w:rFonts w:hint="eastAsia"/>
                <w:bCs/>
              </w:rPr>
              <w:t xml:space="preserve"> </w:t>
            </w:r>
          </w:p>
          <w:p w:rsidR="00F00FE7" w:rsidRPr="00EC4484" w:rsidRDefault="00F00FE7" w:rsidP="00E233E9">
            <w:pPr>
              <w:ind w:firstLineChars="98" w:firstLine="206"/>
              <w:rPr>
                <w:bCs/>
              </w:rPr>
            </w:pPr>
            <w:r w:rsidRPr="00EC4484">
              <w:rPr>
                <w:rFonts w:hint="eastAsia"/>
                <w:bCs/>
              </w:rPr>
              <w:t>这种线程允许不同进程中的线程按照同一相对优先调度方法进行调度，这样就可以发挥多处理器的并发优势。</w:t>
            </w:r>
          </w:p>
          <w:p w:rsidR="00F00FE7" w:rsidRPr="00EC4484" w:rsidRDefault="00F00FE7" w:rsidP="00E233E9">
            <w:pPr>
              <w:ind w:firstLineChars="98" w:firstLine="206"/>
              <w:rPr>
                <w:bCs/>
              </w:rPr>
            </w:pPr>
            <w:r w:rsidRPr="00EC4484">
              <w:rPr>
                <w:rFonts w:hint="eastAsia"/>
                <w:bCs/>
              </w:rPr>
              <w:t>现在大多数系统都采用用户级线程与核心级线程并存的方法。一个用户级线程可以对应一个或几个核心级线程，也就是</w:t>
            </w:r>
            <w:r w:rsidRPr="00EC4484">
              <w:rPr>
                <w:bCs/>
              </w:rPr>
              <w:t>“</w:t>
            </w:r>
            <w:r w:rsidRPr="00EC4484">
              <w:rPr>
                <w:rFonts w:hint="eastAsia"/>
                <w:bCs/>
              </w:rPr>
              <w:t>一对一</w:t>
            </w:r>
            <w:r w:rsidRPr="00EC4484">
              <w:rPr>
                <w:bCs/>
              </w:rPr>
              <w:t>”</w:t>
            </w:r>
            <w:r w:rsidRPr="00EC4484">
              <w:rPr>
                <w:rFonts w:hint="eastAsia"/>
                <w:bCs/>
              </w:rPr>
              <w:t>或</w:t>
            </w:r>
            <w:r w:rsidRPr="00EC4484">
              <w:rPr>
                <w:bCs/>
              </w:rPr>
              <w:t>“</w:t>
            </w:r>
            <w:r w:rsidRPr="00EC4484">
              <w:rPr>
                <w:rFonts w:hint="eastAsia"/>
                <w:bCs/>
              </w:rPr>
              <w:t>多对一</w:t>
            </w:r>
            <w:r w:rsidRPr="00EC4484">
              <w:rPr>
                <w:bCs/>
              </w:rPr>
              <w:t>”</w:t>
            </w:r>
            <w:r w:rsidRPr="00EC4484">
              <w:rPr>
                <w:rFonts w:hint="eastAsia"/>
                <w:bCs/>
              </w:rPr>
              <w:t>模型。这样既可满足多处理机系统的需要，也可以最大限度地减少调度开销。</w:t>
            </w:r>
          </w:p>
          <w:p w:rsidR="00F00FE7" w:rsidRPr="00967EAC" w:rsidRDefault="00F00FE7" w:rsidP="00E233E9">
            <w:pPr>
              <w:rPr>
                <w:b/>
                <w:bCs/>
              </w:rPr>
            </w:pPr>
            <w:r w:rsidRPr="00EC4484">
              <w:rPr>
                <w:rFonts w:hint="eastAsia"/>
                <w:bCs/>
              </w:rPr>
              <w:t>使用线程机制大大加快上下文切换速度而且节省很多资源。但是因为在用户态和内核态均要实现调度管理，所以会增加实现的复杂度和引起优先级翻转的可能性。一个多线程程序的同步设计与调试也会增加程序实现的难度</w:t>
            </w:r>
          </w:p>
        </w:tc>
      </w:tr>
      <w:tr w:rsidR="00F00FE7" w:rsidTr="00E233E9">
        <w:tc>
          <w:tcPr>
            <w:tcW w:w="8522" w:type="dxa"/>
          </w:tcPr>
          <w:p w:rsidR="00F00FE7" w:rsidRPr="000626E5" w:rsidRDefault="00F00FE7" w:rsidP="00E233E9">
            <w:pPr>
              <w:rPr>
                <w:b/>
                <w:bCs/>
              </w:rPr>
            </w:pPr>
          </w:p>
        </w:tc>
      </w:tr>
      <w:tr w:rsidR="00F00FE7" w:rsidTr="00E233E9">
        <w:tc>
          <w:tcPr>
            <w:tcW w:w="8522" w:type="dxa"/>
          </w:tcPr>
          <w:p w:rsidR="00F00FE7" w:rsidRPr="000626E5" w:rsidRDefault="00F00FE7" w:rsidP="00E233E9">
            <w:pPr>
              <w:rPr>
                <w:b/>
                <w:bCs/>
              </w:rPr>
            </w:pPr>
          </w:p>
        </w:tc>
      </w:tr>
    </w:tbl>
    <w:p w:rsidR="00F00FE7" w:rsidRDefault="00F00FE7" w:rsidP="00F00FE7"/>
    <w:p w:rsidR="00F00FE7" w:rsidRDefault="00F00FE7" w:rsidP="00F00FE7">
      <w:pPr>
        <w:pStyle w:val="2"/>
      </w:pPr>
      <w:r>
        <w:rPr>
          <w:rFonts w:hint="eastAsia"/>
        </w:rPr>
        <w:t>2</w:t>
      </w:r>
      <w:r>
        <w:rPr>
          <w:rFonts w:hint="eastAsia"/>
        </w:rPr>
        <w:t>线程</w:t>
      </w:r>
      <w:r>
        <w:rPr>
          <w:rFonts w:hint="eastAsia"/>
        </w:rPr>
        <w:t>API</w:t>
      </w:r>
    </w:p>
    <w:p w:rsidR="00F00FE7" w:rsidRPr="00404449" w:rsidRDefault="00F00FE7" w:rsidP="00F00FE7">
      <w:pPr>
        <w:pStyle w:val="3"/>
      </w:pPr>
      <w:r>
        <w:rPr>
          <w:rFonts w:hint="eastAsia"/>
        </w:rPr>
        <w:t>线程基本</w:t>
      </w:r>
      <w:r>
        <w:rPr>
          <w:rFonts w:hint="eastAsia"/>
        </w:rPr>
        <w:t xml:space="preserve">posix api </w:t>
      </w:r>
    </w:p>
    <w:tbl>
      <w:tblPr>
        <w:tblStyle w:val="a5"/>
        <w:tblpPr w:leftFromText="180" w:rightFromText="180" w:vertAnchor="text" w:horzAnchor="margin" w:tblpY="244"/>
        <w:tblW w:w="0" w:type="auto"/>
        <w:tblLook w:val="04A0" w:firstRow="1" w:lastRow="0" w:firstColumn="1" w:lastColumn="0" w:noHBand="0" w:noVBand="1"/>
      </w:tblPr>
      <w:tblGrid>
        <w:gridCol w:w="8522"/>
      </w:tblGrid>
      <w:tr w:rsidR="00F00FE7" w:rsidTr="00E233E9">
        <w:tc>
          <w:tcPr>
            <w:tcW w:w="8522" w:type="dxa"/>
          </w:tcPr>
          <w:p w:rsidR="00F00FE7" w:rsidRDefault="00F00FE7" w:rsidP="00E233E9">
            <w:pPr>
              <w:rPr>
                <w:b/>
                <w:bCs/>
              </w:rPr>
            </w:pPr>
            <w:r w:rsidRPr="004F4FB5">
              <w:rPr>
                <w:b/>
                <w:bCs/>
              </w:rPr>
              <w:t>POSIX</w:t>
            </w:r>
            <w:r w:rsidRPr="004F4FB5">
              <w:rPr>
                <w:rFonts w:hint="eastAsia"/>
                <w:b/>
                <w:bCs/>
              </w:rPr>
              <w:t>线程库</w:t>
            </w:r>
          </w:p>
          <w:p w:rsidR="00F00FE7" w:rsidRPr="004F4FB5" w:rsidRDefault="00F00FE7" w:rsidP="00657ADF">
            <w:pPr>
              <w:numPr>
                <w:ilvl w:val="0"/>
                <w:numId w:val="173"/>
              </w:numPr>
              <w:rPr>
                <w:bCs/>
              </w:rPr>
            </w:pPr>
            <w:r w:rsidRPr="004F4FB5">
              <w:rPr>
                <w:rFonts w:hint="eastAsia"/>
                <w:bCs/>
              </w:rPr>
              <w:t>与线程有关的函数构成了一个完整的系列，绝大多数函数的名字都是以“</w:t>
            </w:r>
            <w:r w:rsidRPr="004F4FB5">
              <w:rPr>
                <w:rFonts w:hint="eastAsia"/>
                <w:bCs/>
              </w:rPr>
              <w:t>pthread_</w:t>
            </w:r>
            <w:r w:rsidRPr="004F4FB5">
              <w:rPr>
                <w:rFonts w:hint="eastAsia"/>
                <w:bCs/>
              </w:rPr>
              <w:t>”打头的</w:t>
            </w:r>
          </w:p>
          <w:p w:rsidR="00F00FE7" w:rsidRPr="004F4FB5" w:rsidRDefault="00F00FE7" w:rsidP="00657ADF">
            <w:pPr>
              <w:numPr>
                <w:ilvl w:val="0"/>
                <w:numId w:val="173"/>
              </w:numPr>
              <w:rPr>
                <w:bCs/>
              </w:rPr>
            </w:pPr>
            <w:r w:rsidRPr="004F4FB5">
              <w:rPr>
                <w:rFonts w:hint="eastAsia"/>
                <w:bCs/>
              </w:rPr>
              <w:t>要使用这些函数库，要通过引入头文</w:t>
            </w:r>
            <w:r w:rsidRPr="004F4FB5">
              <w:rPr>
                <w:rFonts w:hint="eastAsia"/>
                <w:bCs/>
              </w:rPr>
              <w:t>&lt;pthread.h&gt;</w:t>
            </w:r>
          </w:p>
          <w:p w:rsidR="00F00FE7" w:rsidRDefault="00F00FE7" w:rsidP="00657ADF">
            <w:pPr>
              <w:numPr>
                <w:ilvl w:val="0"/>
                <w:numId w:val="173"/>
              </w:numPr>
              <w:rPr>
                <w:bCs/>
              </w:rPr>
            </w:pPr>
            <w:r w:rsidRPr="004F4FB5">
              <w:rPr>
                <w:rFonts w:hint="eastAsia"/>
                <w:bCs/>
              </w:rPr>
              <w:t>链接这些线程函数库时要使用编译器命令的“</w:t>
            </w:r>
            <w:r w:rsidRPr="004F4FB5">
              <w:rPr>
                <w:rFonts w:hint="eastAsia"/>
                <w:bCs/>
              </w:rPr>
              <w:t>-lpthread</w:t>
            </w:r>
            <w:r w:rsidRPr="004F4FB5">
              <w:rPr>
                <w:rFonts w:hint="eastAsia"/>
                <w:bCs/>
              </w:rPr>
              <w:t>”选项</w:t>
            </w:r>
          </w:p>
          <w:p w:rsidR="00F00FE7" w:rsidRPr="004F4FB5" w:rsidRDefault="00F00FE7" w:rsidP="00E233E9">
            <w:pPr>
              <w:rPr>
                <w:bCs/>
              </w:rPr>
            </w:pPr>
          </w:p>
        </w:tc>
      </w:tr>
      <w:tr w:rsidR="00F00FE7" w:rsidTr="00E233E9">
        <w:tc>
          <w:tcPr>
            <w:tcW w:w="8522" w:type="dxa"/>
          </w:tcPr>
          <w:p w:rsidR="00F00FE7" w:rsidRDefault="00F00FE7" w:rsidP="00E233E9">
            <w:pPr>
              <w:rPr>
                <w:b/>
                <w:bCs/>
              </w:rPr>
            </w:pPr>
            <w:r w:rsidRPr="002219B3">
              <w:rPr>
                <w:b/>
                <w:bCs/>
              </w:rPr>
              <w:t>pthread_create</w:t>
            </w:r>
            <w:r w:rsidRPr="002219B3">
              <w:rPr>
                <w:rFonts w:hint="eastAsia"/>
                <w:b/>
                <w:bCs/>
              </w:rPr>
              <w:t>函数</w:t>
            </w:r>
          </w:p>
          <w:p w:rsidR="00F00FE7" w:rsidRPr="002219B3" w:rsidRDefault="00F00FE7" w:rsidP="00657ADF">
            <w:pPr>
              <w:numPr>
                <w:ilvl w:val="0"/>
                <w:numId w:val="157"/>
              </w:numPr>
            </w:pPr>
            <w:r w:rsidRPr="002219B3">
              <w:rPr>
                <w:rFonts w:hint="eastAsia"/>
              </w:rPr>
              <w:t>功能：创建一个新的线程</w:t>
            </w:r>
          </w:p>
          <w:p w:rsidR="00F00FE7" w:rsidRPr="002219B3" w:rsidRDefault="00F00FE7" w:rsidP="00657ADF">
            <w:pPr>
              <w:numPr>
                <w:ilvl w:val="0"/>
                <w:numId w:val="157"/>
              </w:numPr>
            </w:pPr>
            <w:r w:rsidRPr="002219B3">
              <w:rPr>
                <w:rFonts w:hint="eastAsia"/>
              </w:rPr>
              <w:t>原型</w:t>
            </w:r>
          </w:p>
          <w:p w:rsidR="00F00FE7" w:rsidRPr="002219B3" w:rsidRDefault="00F00FE7" w:rsidP="00657ADF">
            <w:pPr>
              <w:numPr>
                <w:ilvl w:val="0"/>
                <w:numId w:val="157"/>
              </w:numPr>
            </w:pPr>
            <w:r w:rsidRPr="002219B3">
              <w:t>int pthread_create(pthread_t *thread, const pthread_attr_t *attr, void *(*start_routine)(void*), void *arg);</w:t>
            </w:r>
          </w:p>
          <w:p w:rsidR="00F00FE7" w:rsidRPr="002219B3" w:rsidRDefault="00F00FE7" w:rsidP="00657ADF">
            <w:pPr>
              <w:numPr>
                <w:ilvl w:val="0"/>
                <w:numId w:val="157"/>
              </w:numPr>
            </w:pPr>
            <w:r w:rsidRPr="002219B3">
              <w:rPr>
                <w:rFonts w:hint="eastAsia"/>
              </w:rPr>
              <w:t>参数</w:t>
            </w:r>
          </w:p>
          <w:p w:rsidR="00F00FE7" w:rsidRPr="002219B3" w:rsidRDefault="00F00FE7" w:rsidP="00657ADF">
            <w:pPr>
              <w:numPr>
                <w:ilvl w:val="0"/>
                <w:numId w:val="157"/>
              </w:numPr>
            </w:pPr>
            <w:r w:rsidRPr="002219B3">
              <w:t>thread:</w:t>
            </w:r>
            <w:r w:rsidRPr="002219B3">
              <w:rPr>
                <w:rFonts w:hint="eastAsia"/>
              </w:rPr>
              <w:t>返回线程</w:t>
            </w:r>
            <w:r w:rsidRPr="002219B3">
              <w:t>ID</w:t>
            </w:r>
          </w:p>
          <w:p w:rsidR="00F00FE7" w:rsidRPr="002219B3" w:rsidRDefault="00F00FE7" w:rsidP="00657ADF">
            <w:pPr>
              <w:numPr>
                <w:ilvl w:val="0"/>
                <w:numId w:val="157"/>
              </w:numPr>
            </w:pPr>
            <w:r w:rsidRPr="002219B3">
              <w:t>attr:</w:t>
            </w:r>
            <w:r w:rsidRPr="002219B3">
              <w:rPr>
                <w:rFonts w:hint="eastAsia"/>
              </w:rPr>
              <w:t>设置线程的属性，</w:t>
            </w:r>
            <w:r w:rsidRPr="002219B3">
              <w:t>attr</w:t>
            </w:r>
            <w:r w:rsidRPr="002219B3">
              <w:rPr>
                <w:rFonts w:hint="eastAsia"/>
              </w:rPr>
              <w:t>为</w:t>
            </w:r>
            <w:r w:rsidRPr="002219B3">
              <w:t>NULL</w:t>
            </w:r>
            <w:r w:rsidRPr="002219B3">
              <w:rPr>
                <w:rFonts w:hint="eastAsia"/>
              </w:rPr>
              <w:t>表示使用默认属性</w:t>
            </w:r>
          </w:p>
          <w:p w:rsidR="00F00FE7" w:rsidRPr="002219B3" w:rsidRDefault="00F00FE7" w:rsidP="00657ADF">
            <w:pPr>
              <w:numPr>
                <w:ilvl w:val="0"/>
                <w:numId w:val="157"/>
              </w:numPr>
            </w:pPr>
            <w:r w:rsidRPr="002219B3">
              <w:t>start_routine:</w:t>
            </w:r>
            <w:r w:rsidRPr="002219B3">
              <w:rPr>
                <w:rFonts w:hint="eastAsia"/>
              </w:rPr>
              <w:t>是个函数地址，线程启动后要执行的函数</w:t>
            </w:r>
          </w:p>
          <w:p w:rsidR="00F00FE7" w:rsidRPr="002219B3" w:rsidRDefault="00F00FE7" w:rsidP="00657ADF">
            <w:pPr>
              <w:numPr>
                <w:ilvl w:val="0"/>
                <w:numId w:val="157"/>
              </w:numPr>
            </w:pPr>
            <w:r w:rsidRPr="002219B3">
              <w:t>arg:</w:t>
            </w:r>
            <w:r w:rsidRPr="002219B3">
              <w:rPr>
                <w:rFonts w:hint="eastAsia"/>
              </w:rPr>
              <w:t>传给线程启动函数的参数</w:t>
            </w:r>
          </w:p>
          <w:p w:rsidR="00F00FE7" w:rsidRPr="002219B3" w:rsidRDefault="00F00FE7" w:rsidP="00657ADF">
            <w:pPr>
              <w:numPr>
                <w:ilvl w:val="0"/>
                <w:numId w:val="157"/>
              </w:numPr>
            </w:pPr>
            <w:r w:rsidRPr="002219B3">
              <w:rPr>
                <w:rFonts w:hint="eastAsia"/>
              </w:rPr>
              <w:t>返回值：成功返回</w:t>
            </w:r>
            <w:r w:rsidRPr="002219B3">
              <w:t>0</w:t>
            </w:r>
            <w:r w:rsidRPr="002219B3">
              <w:rPr>
                <w:rFonts w:hint="eastAsia"/>
              </w:rPr>
              <w:t>；失败返回错误码</w:t>
            </w:r>
          </w:p>
          <w:p w:rsidR="00F00FE7" w:rsidRPr="00840008" w:rsidRDefault="00F00FE7" w:rsidP="00E233E9"/>
        </w:tc>
      </w:tr>
      <w:tr w:rsidR="00F00FE7" w:rsidTr="00E233E9">
        <w:tc>
          <w:tcPr>
            <w:tcW w:w="8522" w:type="dxa"/>
          </w:tcPr>
          <w:p w:rsidR="00F00FE7" w:rsidRDefault="00F00FE7" w:rsidP="00E233E9">
            <w:pPr>
              <w:rPr>
                <w:b/>
                <w:bCs/>
              </w:rPr>
            </w:pPr>
            <w:r w:rsidRPr="005875F0">
              <w:rPr>
                <w:rFonts w:hint="eastAsia"/>
                <w:b/>
                <w:bCs/>
              </w:rPr>
              <w:t>错误检查</w:t>
            </w:r>
          </w:p>
          <w:p w:rsidR="00F00FE7" w:rsidRPr="005875F0" w:rsidRDefault="00F00FE7" w:rsidP="00657ADF">
            <w:pPr>
              <w:numPr>
                <w:ilvl w:val="0"/>
                <w:numId w:val="158"/>
              </w:numPr>
              <w:rPr>
                <w:bCs/>
              </w:rPr>
            </w:pPr>
            <w:r w:rsidRPr="005875F0">
              <w:rPr>
                <w:rFonts w:hint="eastAsia"/>
                <w:bCs/>
              </w:rPr>
              <w:t>传统的一些函数是，成功返回</w:t>
            </w:r>
            <w:r w:rsidRPr="005875F0">
              <w:rPr>
                <w:bCs/>
              </w:rPr>
              <w:t>0</w:t>
            </w:r>
            <w:r w:rsidRPr="005875F0">
              <w:rPr>
                <w:rFonts w:hint="eastAsia"/>
                <w:bCs/>
              </w:rPr>
              <w:t>，失败返回</w:t>
            </w:r>
            <w:r w:rsidRPr="005875F0">
              <w:rPr>
                <w:bCs/>
              </w:rPr>
              <w:t>-1</w:t>
            </w:r>
            <w:r w:rsidRPr="005875F0">
              <w:rPr>
                <w:rFonts w:hint="eastAsia"/>
                <w:bCs/>
              </w:rPr>
              <w:t>，并且对全局变量</w:t>
            </w:r>
            <w:r w:rsidRPr="005875F0">
              <w:rPr>
                <w:bCs/>
              </w:rPr>
              <w:t>errno</w:t>
            </w:r>
            <w:r w:rsidRPr="005875F0">
              <w:rPr>
                <w:rFonts w:hint="eastAsia"/>
                <w:bCs/>
              </w:rPr>
              <w:t>赋值以指示错误。</w:t>
            </w:r>
          </w:p>
          <w:p w:rsidR="00F00FE7" w:rsidRPr="005875F0" w:rsidRDefault="00F00FE7" w:rsidP="00657ADF">
            <w:pPr>
              <w:numPr>
                <w:ilvl w:val="0"/>
                <w:numId w:val="158"/>
              </w:numPr>
              <w:rPr>
                <w:bCs/>
              </w:rPr>
            </w:pPr>
            <w:r w:rsidRPr="005875F0">
              <w:rPr>
                <w:bCs/>
              </w:rPr>
              <w:t>pthreads</w:t>
            </w:r>
            <w:r w:rsidRPr="005875F0">
              <w:rPr>
                <w:rFonts w:hint="eastAsia"/>
                <w:bCs/>
              </w:rPr>
              <w:t>函数出错时不会设置全局变量</w:t>
            </w:r>
            <w:r w:rsidRPr="005875F0">
              <w:rPr>
                <w:bCs/>
              </w:rPr>
              <w:t>errno</w:t>
            </w:r>
            <w:r w:rsidRPr="005875F0">
              <w:rPr>
                <w:rFonts w:hint="eastAsia"/>
                <w:bCs/>
              </w:rPr>
              <w:t>（而大部分其他</w:t>
            </w:r>
            <w:r w:rsidRPr="005875F0">
              <w:rPr>
                <w:bCs/>
              </w:rPr>
              <w:t>POSIX</w:t>
            </w:r>
            <w:r w:rsidRPr="005875F0">
              <w:rPr>
                <w:rFonts w:hint="eastAsia"/>
                <w:bCs/>
              </w:rPr>
              <w:t>函数会这样做）。而是将错误代码通过返回值返回</w:t>
            </w:r>
          </w:p>
          <w:p w:rsidR="00F00FE7" w:rsidRPr="00625B9C" w:rsidRDefault="00F00FE7" w:rsidP="00657ADF">
            <w:pPr>
              <w:numPr>
                <w:ilvl w:val="0"/>
                <w:numId w:val="158"/>
              </w:numPr>
              <w:rPr>
                <w:bCs/>
              </w:rPr>
            </w:pPr>
            <w:r w:rsidRPr="005875F0">
              <w:rPr>
                <w:bCs/>
              </w:rPr>
              <w:t>pthreads</w:t>
            </w:r>
            <w:r w:rsidRPr="005875F0">
              <w:rPr>
                <w:rFonts w:hint="eastAsia"/>
                <w:bCs/>
              </w:rPr>
              <w:t>同样也提供了线程内的</w:t>
            </w:r>
            <w:r w:rsidRPr="005875F0">
              <w:rPr>
                <w:bCs/>
              </w:rPr>
              <w:t>errno</w:t>
            </w:r>
            <w:r w:rsidRPr="005875F0">
              <w:rPr>
                <w:rFonts w:hint="eastAsia"/>
                <w:bCs/>
              </w:rPr>
              <w:t>变量，以支持其它使用</w:t>
            </w:r>
            <w:r w:rsidRPr="005875F0">
              <w:rPr>
                <w:bCs/>
              </w:rPr>
              <w:t>errno</w:t>
            </w:r>
            <w:r w:rsidRPr="005875F0">
              <w:rPr>
                <w:rFonts w:hint="eastAsia"/>
                <w:bCs/>
              </w:rPr>
              <w:t>的代码。对于</w:t>
            </w:r>
            <w:r w:rsidRPr="005875F0">
              <w:rPr>
                <w:bCs/>
              </w:rPr>
              <w:t>pthreads</w:t>
            </w:r>
            <w:r w:rsidRPr="005875F0">
              <w:rPr>
                <w:rFonts w:hint="eastAsia"/>
                <w:bCs/>
              </w:rPr>
              <w:t>函数的错误，建议通过返回值业判定，因为读取返回值要比读取线程内的</w:t>
            </w:r>
            <w:r w:rsidRPr="005875F0">
              <w:rPr>
                <w:bCs/>
              </w:rPr>
              <w:lastRenderedPageBreak/>
              <w:t>errno</w:t>
            </w:r>
            <w:r w:rsidRPr="005875F0">
              <w:rPr>
                <w:rFonts w:hint="eastAsia"/>
                <w:bCs/>
              </w:rPr>
              <w:t>变量的开销更小</w:t>
            </w:r>
          </w:p>
        </w:tc>
      </w:tr>
      <w:tr w:rsidR="00F00FE7" w:rsidTr="00E233E9">
        <w:tc>
          <w:tcPr>
            <w:tcW w:w="8522" w:type="dxa"/>
          </w:tcPr>
          <w:p w:rsidR="00F00FE7" w:rsidRDefault="00F00FE7" w:rsidP="00E233E9">
            <w:pPr>
              <w:rPr>
                <w:b/>
                <w:bCs/>
              </w:rPr>
            </w:pPr>
            <w:r w:rsidRPr="00FD64B0">
              <w:rPr>
                <w:b/>
                <w:bCs/>
              </w:rPr>
              <w:lastRenderedPageBreak/>
              <w:t>pthread_exit</w:t>
            </w:r>
            <w:r w:rsidRPr="00FD64B0">
              <w:rPr>
                <w:rFonts w:hint="eastAsia"/>
                <w:b/>
                <w:bCs/>
              </w:rPr>
              <w:t>函数</w:t>
            </w:r>
          </w:p>
          <w:p w:rsidR="00F00FE7" w:rsidRPr="00FD64B0" w:rsidRDefault="00F00FE7" w:rsidP="00657ADF">
            <w:pPr>
              <w:numPr>
                <w:ilvl w:val="0"/>
                <w:numId w:val="159"/>
              </w:numPr>
              <w:rPr>
                <w:bCs/>
              </w:rPr>
            </w:pPr>
            <w:r w:rsidRPr="00FD64B0">
              <w:rPr>
                <w:rFonts w:hint="eastAsia"/>
                <w:bCs/>
              </w:rPr>
              <w:t>功能：线程终止</w:t>
            </w:r>
          </w:p>
          <w:p w:rsidR="00F00FE7" w:rsidRPr="00FD64B0" w:rsidRDefault="00F00FE7" w:rsidP="00657ADF">
            <w:pPr>
              <w:numPr>
                <w:ilvl w:val="0"/>
                <w:numId w:val="159"/>
              </w:numPr>
              <w:rPr>
                <w:bCs/>
              </w:rPr>
            </w:pPr>
            <w:r w:rsidRPr="00FD64B0">
              <w:rPr>
                <w:rFonts w:hint="eastAsia"/>
                <w:bCs/>
              </w:rPr>
              <w:t>原型</w:t>
            </w:r>
          </w:p>
          <w:p w:rsidR="00F00FE7" w:rsidRPr="00FD64B0" w:rsidRDefault="00F00FE7" w:rsidP="00657ADF">
            <w:pPr>
              <w:numPr>
                <w:ilvl w:val="0"/>
                <w:numId w:val="159"/>
              </w:numPr>
              <w:rPr>
                <w:bCs/>
              </w:rPr>
            </w:pPr>
            <w:r w:rsidRPr="00FD64B0">
              <w:rPr>
                <w:bCs/>
              </w:rPr>
              <w:t>void pthread_exit(void *value_ptr);</w:t>
            </w:r>
          </w:p>
          <w:p w:rsidR="00F00FE7" w:rsidRPr="00FD64B0" w:rsidRDefault="00F00FE7" w:rsidP="00657ADF">
            <w:pPr>
              <w:numPr>
                <w:ilvl w:val="0"/>
                <w:numId w:val="159"/>
              </w:numPr>
              <w:rPr>
                <w:bCs/>
              </w:rPr>
            </w:pPr>
            <w:r w:rsidRPr="00FD64B0">
              <w:rPr>
                <w:rFonts w:hint="eastAsia"/>
                <w:bCs/>
              </w:rPr>
              <w:t>参数</w:t>
            </w:r>
          </w:p>
          <w:p w:rsidR="00F00FE7" w:rsidRPr="00FD64B0" w:rsidRDefault="00F00FE7" w:rsidP="00657ADF">
            <w:pPr>
              <w:numPr>
                <w:ilvl w:val="0"/>
                <w:numId w:val="159"/>
              </w:numPr>
              <w:rPr>
                <w:bCs/>
              </w:rPr>
            </w:pPr>
            <w:r w:rsidRPr="00FD64B0">
              <w:rPr>
                <w:bCs/>
              </w:rPr>
              <w:t>value_ptr:value_ptr</w:t>
            </w:r>
            <w:r w:rsidRPr="00FD64B0">
              <w:rPr>
                <w:rFonts w:hint="eastAsia"/>
                <w:bCs/>
              </w:rPr>
              <w:t>不要指向一个局部变量。</w:t>
            </w:r>
          </w:p>
          <w:p w:rsidR="00F00FE7" w:rsidRPr="004710B3" w:rsidRDefault="00F00FE7" w:rsidP="00657ADF">
            <w:pPr>
              <w:numPr>
                <w:ilvl w:val="0"/>
                <w:numId w:val="159"/>
              </w:numPr>
              <w:rPr>
                <w:bCs/>
              </w:rPr>
            </w:pPr>
            <w:r w:rsidRPr="00FD64B0">
              <w:rPr>
                <w:rFonts w:hint="eastAsia"/>
                <w:bCs/>
              </w:rPr>
              <w:t>返回值：无返回值，跟进程一样，线程结束的时候无法返回到它的调用者（自身）</w:t>
            </w:r>
          </w:p>
        </w:tc>
      </w:tr>
      <w:tr w:rsidR="00F00FE7" w:rsidTr="00E233E9">
        <w:tc>
          <w:tcPr>
            <w:tcW w:w="8522" w:type="dxa"/>
          </w:tcPr>
          <w:p w:rsidR="00F00FE7" w:rsidRDefault="00F00FE7" w:rsidP="00E233E9">
            <w:pPr>
              <w:rPr>
                <w:b/>
                <w:bCs/>
              </w:rPr>
            </w:pPr>
            <w:r w:rsidRPr="00942619">
              <w:rPr>
                <w:b/>
                <w:bCs/>
              </w:rPr>
              <w:t>pthread_join</w:t>
            </w:r>
            <w:r w:rsidRPr="00942619">
              <w:rPr>
                <w:rFonts w:hint="eastAsia"/>
                <w:b/>
                <w:bCs/>
              </w:rPr>
              <w:t>函数</w:t>
            </w:r>
          </w:p>
          <w:p w:rsidR="00F00FE7" w:rsidRPr="009F5088" w:rsidRDefault="00F00FE7" w:rsidP="00657ADF">
            <w:pPr>
              <w:numPr>
                <w:ilvl w:val="0"/>
                <w:numId w:val="174"/>
              </w:numPr>
              <w:rPr>
                <w:bCs/>
              </w:rPr>
            </w:pPr>
            <w:r w:rsidRPr="009F5088">
              <w:rPr>
                <w:rFonts w:hint="eastAsia"/>
                <w:bCs/>
              </w:rPr>
              <w:t>功能：等待线程结束</w:t>
            </w:r>
          </w:p>
          <w:p w:rsidR="00F00FE7" w:rsidRPr="009F5088" w:rsidRDefault="00F00FE7" w:rsidP="00657ADF">
            <w:pPr>
              <w:numPr>
                <w:ilvl w:val="0"/>
                <w:numId w:val="174"/>
              </w:numPr>
              <w:rPr>
                <w:bCs/>
              </w:rPr>
            </w:pPr>
            <w:r w:rsidRPr="009F5088">
              <w:rPr>
                <w:rFonts w:hint="eastAsia"/>
                <w:bCs/>
              </w:rPr>
              <w:t>原型</w:t>
            </w:r>
          </w:p>
          <w:p w:rsidR="00F00FE7" w:rsidRPr="009F5088" w:rsidRDefault="00F00FE7" w:rsidP="00657ADF">
            <w:pPr>
              <w:numPr>
                <w:ilvl w:val="1"/>
                <w:numId w:val="174"/>
              </w:numPr>
              <w:rPr>
                <w:bCs/>
              </w:rPr>
            </w:pPr>
            <w:r w:rsidRPr="009F5088">
              <w:rPr>
                <w:bCs/>
              </w:rPr>
              <w:t>int pthread_join(pthread_t thread, void **value_ptr);</w:t>
            </w:r>
          </w:p>
          <w:p w:rsidR="00F00FE7" w:rsidRPr="009F5088" w:rsidRDefault="00F00FE7" w:rsidP="00657ADF">
            <w:pPr>
              <w:numPr>
                <w:ilvl w:val="0"/>
                <w:numId w:val="174"/>
              </w:numPr>
              <w:rPr>
                <w:bCs/>
              </w:rPr>
            </w:pPr>
            <w:r w:rsidRPr="009F5088">
              <w:rPr>
                <w:rFonts w:hint="eastAsia"/>
                <w:bCs/>
              </w:rPr>
              <w:t>参数</w:t>
            </w:r>
          </w:p>
          <w:p w:rsidR="00F00FE7" w:rsidRPr="009F5088" w:rsidRDefault="00F00FE7" w:rsidP="00657ADF">
            <w:pPr>
              <w:numPr>
                <w:ilvl w:val="1"/>
                <w:numId w:val="174"/>
              </w:numPr>
              <w:rPr>
                <w:bCs/>
              </w:rPr>
            </w:pPr>
            <w:r w:rsidRPr="009F5088">
              <w:rPr>
                <w:bCs/>
              </w:rPr>
              <w:t>thread:</w:t>
            </w:r>
            <w:r w:rsidRPr="009F5088">
              <w:rPr>
                <w:rFonts w:hint="eastAsia"/>
                <w:bCs/>
              </w:rPr>
              <w:t>线程</w:t>
            </w:r>
            <w:r w:rsidRPr="009F5088">
              <w:rPr>
                <w:bCs/>
              </w:rPr>
              <w:t>ID</w:t>
            </w:r>
          </w:p>
          <w:p w:rsidR="00F00FE7" w:rsidRPr="009F5088" w:rsidRDefault="00F00FE7" w:rsidP="00657ADF">
            <w:pPr>
              <w:numPr>
                <w:ilvl w:val="1"/>
                <w:numId w:val="174"/>
              </w:numPr>
              <w:rPr>
                <w:bCs/>
              </w:rPr>
            </w:pPr>
            <w:r w:rsidRPr="009F5088">
              <w:rPr>
                <w:bCs/>
              </w:rPr>
              <w:t>value_ptr:</w:t>
            </w:r>
            <w:r w:rsidRPr="009F5088">
              <w:rPr>
                <w:rFonts w:hint="eastAsia"/>
                <w:bCs/>
              </w:rPr>
              <w:t>它指向一个指针，后者指向线程的返回值</w:t>
            </w:r>
          </w:p>
          <w:p w:rsidR="00F00FE7" w:rsidRPr="00A068EF" w:rsidRDefault="00F00FE7" w:rsidP="00657ADF">
            <w:pPr>
              <w:numPr>
                <w:ilvl w:val="0"/>
                <w:numId w:val="174"/>
              </w:numPr>
              <w:rPr>
                <w:bCs/>
              </w:rPr>
            </w:pPr>
            <w:r w:rsidRPr="009F5088">
              <w:rPr>
                <w:rFonts w:hint="eastAsia"/>
                <w:bCs/>
              </w:rPr>
              <w:t>返回值：成功返回</w:t>
            </w:r>
            <w:r w:rsidRPr="009F5088">
              <w:rPr>
                <w:bCs/>
              </w:rPr>
              <w:t>0</w:t>
            </w:r>
            <w:r w:rsidRPr="009F5088">
              <w:rPr>
                <w:rFonts w:hint="eastAsia"/>
                <w:bCs/>
              </w:rPr>
              <w:t>；失败返回错误码</w:t>
            </w:r>
          </w:p>
        </w:tc>
      </w:tr>
      <w:tr w:rsidR="00F00FE7" w:rsidTr="00E233E9">
        <w:tc>
          <w:tcPr>
            <w:tcW w:w="8522" w:type="dxa"/>
          </w:tcPr>
          <w:p w:rsidR="00F00FE7" w:rsidRDefault="00F00FE7" w:rsidP="00E233E9">
            <w:pPr>
              <w:rPr>
                <w:b/>
                <w:bCs/>
              </w:rPr>
            </w:pPr>
            <w:r w:rsidRPr="00427596">
              <w:rPr>
                <w:b/>
                <w:bCs/>
              </w:rPr>
              <w:t>pthread_self</w:t>
            </w:r>
            <w:r w:rsidRPr="00427596">
              <w:rPr>
                <w:rFonts w:hint="eastAsia"/>
                <w:b/>
                <w:bCs/>
              </w:rPr>
              <w:t>函数</w:t>
            </w:r>
          </w:p>
          <w:p w:rsidR="00F00FE7" w:rsidRPr="005D6EBC" w:rsidRDefault="00F00FE7" w:rsidP="00657ADF">
            <w:pPr>
              <w:numPr>
                <w:ilvl w:val="0"/>
                <w:numId w:val="161"/>
              </w:numPr>
              <w:rPr>
                <w:bCs/>
              </w:rPr>
            </w:pPr>
            <w:r w:rsidRPr="005D6EBC">
              <w:rPr>
                <w:rFonts w:hint="eastAsia"/>
                <w:bCs/>
              </w:rPr>
              <w:t>功能：返回线程</w:t>
            </w:r>
            <w:r w:rsidRPr="005D6EBC">
              <w:rPr>
                <w:bCs/>
              </w:rPr>
              <w:t>ID</w:t>
            </w:r>
          </w:p>
          <w:p w:rsidR="00F00FE7" w:rsidRPr="005D6EBC" w:rsidRDefault="00F00FE7" w:rsidP="00657ADF">
            <w:pPr>
              <w:numPr>
                <w:ilvl w:val="0"/>
                <w:numId w:val="161"/>
              </w:numPr>
              <w:rPr>
                <w:bCs/>
              </w:rPr>
            </w:pPr>
            <w:r w:rsidRPr="005D6EBC">
              <w:rPr>
                <w:rFonts w:hint="eastAsia"/>
                <w:bCs/>
              </w:rPr>
              <w:t>原型</w:t>
            </w:r>
          </w:p>
          <w:p w:rsidR="00F00FE7" w:rsidRPr="005D6EBC" w:rsidRDefault="00F00FE7" w:rsidP="00657ADF">
            <w:pPr>
              <w:numPr>
                <w:ilvl w:val="0"/>
                <w:numId w:val="161"/>
              </w:numPr>
              <w:rPr>
                <w:bCs/>
              </w:rPr>
            </w:pPr>
            <w:r w:rsidRPr="005D6EBC">
              <w:rPr>
                <w:bCs/>
              </w:rPr>
              <w:t>pthread_t pthread_self(void);</w:t>
            </w:r>
          </w:p>
          <w:p w:rsidR="00F00FE7" w:rsidRPr="005D6EBC" w:rsidRDefault="00F00FE7" w:rsidP="00657ADF">
            <w:pPr>
              <w:numPr>
                <w:ilvl w:val="0"/>
                <w:numId w:val="161"/>
              </w:numPr>
              <w:rPr>
                <w:bCs/>
              </w:rPr>
            </w:pPr>
            <w:r w:rsidRPr="005D6EBC">
              <w:rPr>
                <w:rFonts w:hint="eastAsia"/>
                <w:bCs/>
              </w:rPr>
              <w:t>返回值：成功返回</w:t>
            </w:r>
            <w:r w:rsidRPr="005D6EBC">
              <w:rPr>
                <w:bCs/>
              </w:rPr>
              <w:t>0</w:t>
            </w:r>
          </w:p>
          <w:p w:rsidR="00F00FE7" w:rsidRPr="00971D40" w:rsidRDefault="00F00FE7" w:rsidP="00E233E9">
            <w:pPr>
              <w:rPr>
                <w:bCs/>
              </w:rPr>
            </w:pPr>
          </w:p>
        </w:tc>
      </w:tr>
      <w:tr w:rsidR="00F00FE7" w:rsidTr="00E233E9">
        <w:tc>
          <w:tcPr>
            <w:tcW w:w="8522" w:type="dxa"/>
          </w:tcPr>
          <w:p w:rsidR="00F00FE7" w:rsidRDefault="00F00FE7" w:rsidP="00E233E9">
            <w:pPr>
              <w:rPr>
                <w:b/>
                <w:bCs/>
              </w:rPr>
            </w:pPr>
            <w:r w:rsidRPr="00CB3A08">
              <w:rPr>
                <w:b/>
                <w:bCs/>
              </w:rPr>
              <w:t>pthread_cancel</w:t>
            </w:r>
            <w:r w:rsidRPr="00CB3A08">
              <w:rPr>
                <w:rFonts w:hint="eastAsia"/>
                <w:b/>
                <w:bCs/>
              </w:rPr>
              <w:t>函数</w:t>
            </w:r>
          </w:p>
          <w:p w:rsidR="00F00FE7" w:rsidRPr="00FE2039" w:rsidRDefault="00F00FE7" w:rsidP="00657ADF">
            <w:pPr>
              <w:numPr>
                <w:ilvl w:val="0"/>
                <w:numId w:val="162"/>
              </w:numPr>
              <w:rPr>
                <w:bCs/>
              </w:rPr>
            </w:pPr>
            <w:r w:rsidRPr="00FE2039">
              <w:rPr>
                <w:rFonts w:hint="eastAsia"/>
                <w:bCs/>
              </w:rPr>
              <w:t>功能：取消一个执行中的线程</w:t>
            </w:r>
          </w:p>
          <w:p w:rsidR="00F00FE7" w:rsidRPr="00FE2039" w:rsidRDefault="00F00FE7" w:rsidP="00657ADF">
            <w:pPr>
              <w:numPr>
                <w:ilvl w:val="0"/>
                <w:numId w:val="162"/>
              </w:numPr>
              <w:rPr>
                <w:bCs/>
              </w:rPr>
            </w:pPr>
            <w:r w:rsidRPr="00FE2039">
              <w:rPr>
                <w:rFonts w:hint="eastAsia"/>
                <w:bCs/>
              </w:rPr>
              <w:t>原型</w:t>
            </w:r>
          </w:p>
          <w:p w:rsidR="00F00FE7" w:rsidRPr="00FE2039" w:rsidRDefault="00F00FE7" w:rsidP="00657ADF">
            <w:pPr>
              <w:numPr>
                <w:ilvl w:val="0"/>
                <w:numId w:val="162"/>
              </w:numPr>
              <w:rPr>
                <w:bCs/>
              </w:rPr>
            </w:pPr>
            <w:r w:rsidRPr="00FE2039">
              <w:rPr>
                <w:bCs/>
              </w:rPr>
              <w:t>int pthread_cancel(pthread_t thread);</w:t>
            </w:r>
          </w:p>
          <w:p w:rsidR="00F00FE7" w:rsidRPr="00FE2039" w:rsidRDefault="00F00FE7" w:rsidP="00657ADF">
            <w:pPr>
              <w:numPr>
                <w:ilvl w:val="0"/>
                <w:numId w:val="162"/>
              </w:numPr>
              <w:rPr>
                <w:bCs/>
              </w:rPr>
            </w:pPr>
            <w:r w:rsidRPr="00FE2039">
              <w:rPr>
                <w:rFonts w:hint="eastAsia"/>
                <w:bCs/>
              </w:rPr>
              <w:t>参数</w:t>
            </w:r>
          </w:p>
          <w:p w:rsidR="00F00FE7" w:rsidRPr="00FE2039" w:rsidRDefault="00F00FE7" w:rsidP="00657ADF">
            <w:pPr>
              <w:numPr>
                <w:ilvl w:val="0"/>
                <w:numId w:val="162"/>
              </w:numPr>
              <w:rPr>
                <w:bCs/>
              </w:rPr>
            </w:pPr>
            <w:r w:rsidRPr="00FE2039">
              <w:rPr>
                <w:bCs/>
              </w:rPr>
              <w:t>thread:</w:t>
            </w:r>
            <w:r w:rsidRPr="00FE2039">
              <w:rPr>
                <w:rFonts w:hint="eastAsia"/>
                <w:bCs/>
              </w:rPr>
              <w:t>线程</w:t>
            </w:r>
            <w:r w:rsidRPr="00FE2039">
              <w:rPr>
                <w:bCs/>
              </w:rPr>
              <w:t>ID</w:t>
            </w:r>
          </w:p>
          <w:p w:rsidR="00F00FE7" w:rsidRPr="009D33C2" w:rsidRDefault="00F00FE7" w:rsidP="00657ADF">
            <w:pPr>
              <w:numPr>
                <w:ilvl w:val="0"/>
                <w:numId w:val="162"/>
              </w:numPr>
              <w:rPr>
                <w:bCs/>
              </w:rPr>
            </w:pPr>
            <w:r w:rsidRPr="00FE2039">
              <w:rPr>
                <w:rFonts w:hint="eastAsia"/>
                <w:bCs/>
              </w:rPr>
              <w:t>返回值：成功返回</w:t>
            </w:r>
            <w:r w:rsidRPr="00FE2039">
              <w:rPr>
                <w:bCs/>
              </w:rPr>
              <w:t>0</w:t>
            </w:r>
            <w:r w:rsidRPr="00FE2039">
              <w:rPr>
                <w:rFonts w:hint="eastAsia"/>
                <w:bCs/>
              </w:rPr>
              <w:t>；失败返回错误码</w:t>
            </w:r>
          </w:p>
        </w:tc>
      </w:tr>
      <w:tr w:rsidR="00F00FE7" w:rsidTr="00E233E9">
        <w:tc>
          <w:tcPr>
            <w:tcW w:w="8522" w:type="dxa"/>
          </w:tcPr>
          <w:p w:rsidR="00F00FE7" w:rsidRDefault="00F00FE7" w:rsidP="00E233E9">
            <w:pPr>
              <w:rPr>
                <w:b/>
                <w:bCs/>
              </w:rPr>
            </w:pPr>
            <w:r w:rsidRPr="00524E7F">
              <w:rPr>
                <w:b/>
                <w:bCs/>
              </w:rPr>
              <w:t>pthread_detach</w:t>
            </w:r>
            <w:r w:rsidRPr="00524E7F">
              <w:rPr>
                <w:rFonts w:hint="eastAsia"/>
                <w:b/>
                <w:bCs/>
              </w:rPr>
              <w:t>函数</w:t>
            </w:r>
          </w:p>
          <w:p w:rsidR="00F00FE7" w:rsidRPr="00524E7F" w:rsidRDefault="00F00FE7" w:rsidP="00657ADF">
            <w:pPr>
              <w:numPr>
                <w:ilvl w:val="0"/>
                <w:numId w:val="175"/>
              </w:numPr>
              <w:rPr>
                <w:bCs/>
              </w:rPr>
            </w:pPr>
            <w:r w:rsidRPr="00524E7F">
              <w:rPr>
                <w:rFonts w:hint="eastAsia"/>
                <w:bCs/>
              </w:rPr>
              <w:t>功能：将一个线程分离</w:t>
            </w:r>
          </w:p>
          <w:p w:rsidR="00F00FE7" w:rsidRPr="00524E7F" w:rsidRDefault="00F00FE7" w:rsidP="00657ADF">
            <w:pPr>
              <w:numPr>
                <w:ilvl w:val="0"/>
                <w:numId w:val="175"/>
              </w:numPr>
              <w:rPr>
                <w:bCs/>
              </w:rPr>
            </w:pPr>
            <w:r w:rsidRPr="00524E7F">
              <w:rPr>
                <w:rFonts w:hint="eastAsia"/>
                <w:bCs/>
              </w:rPr>
              <w:t>原型</w:t>
            </w:r>
          </w:p>
          <w:p w:rsidR="00F00FE7" w:rsidRPr="00524E7F" w:rsidRDefault="00F00FE7" w:rsidP="00657ADF">
            <w:pPr>
              <w:numPr>
                <w:ilvl w:val="1"/>
                <w:numId w:val="175"/>
              </w:numPr>
              <w:rPr>
                <w:bCs/>
              </w:rPr>
            </w:pPr>
            <w:r w:rsidRPr="00524E7F">
              <w:rPr>
                <w:bCs/>
              </w:rPr>
              <w:t>int thread);</w:t>
            </w:r>
          </w:p>
          <w:p w:rsidR="00F00FE7" w:rsidRPr="00524E7F" w:rsidRDefault="00F00FE7" w:rsidP="00657ADF">
            <w:pPr>
              <w:numPr>
                <w:ilvl w:val="0"/>
                <w:numId w:val="175"/>
              </w:numPr>
              <w:rPr>
                <w:bCs/>
              </w:rPr>
            </w:pPr>
            <w:r w:rsidRPr="00524E7F">
              <w:rPr>
                <w:rFonts w:hint="eastAsia"/>
                <w:bCs/>
              </w:rPr>
              <w:t>参数</w:t>
            </w:r>
          </w:p>
          <w:p w:rsidR="00F00FE7" w:rsidRPr="00524E7F" w:rsidRDefault="00F00FE7" w:rsidP="00657ADF">
            <w:pPr>
              <w:numPr>
                <w:ilvl w:val="1"/>
                <w:numId w:val="175"/>
              </w:numPr>
              <w:rPr>
                <w:bCs/>
              </w:rPr>
            </w:pPr>
            <w:r w:rsidRPr="00524E7F">
              <w:rPr>
                <w:bCs/>
              </w:rPr>
              <w:t>thread:</w:t>
            </w:r>
            <w:r w:rsidRPr="00524E7F">
              <w:rPr>
                <w:rFonts w:hint="eastAsia"/>
                <w:bCs/>
              </w:rPr>
              <w:t>线程</w:t>
            </w:r>
            <w:r w:rsidRPr="00524E7F">
              <w:rPr>
                <w:bCs/>
              </w:rPr>
              <w:t>ID</w:t>
            </w:r>
          </w:p>
          <w:p w:rsidR="00F00FE7" w:rsidRPr="00524E7F" w:rsidRDefault="00F00FE7" w:rsidP="00657ADF">
            <w:pPr>
              <w:numPr>
                <w:ilvl w:val="0"/>
                <w:numId w:val="175"/>
              </w:numPr>
              <w:rPr>
                <w:bCs/>
              </w:rPr>
            </w:pPr>
            <w:r w:rsidRPr="00524E7F">
              <w:rPr>
                <w:rFonts w:hint="eastAsia"/>
                <w:bCs/>
              </w:rPr>
              <w:t>返回值：成功返回</w:t>
            </w:r>
            <w:r w:rsidRPr="00524E7F">
              <w:rPr>
                <w:bCs/>
              </w:rPr>
              <w:t>0</w:t>
            </w:r>
            <w:r w:rsidRPr="00524E7F">
              <w:rPr>
                <w:rFonts w:hint="eastAsia"/>
                <w:bCs/>
              </w:rPr>
              <w:t>；失败返回错误码</w:t>
            </w:r>
          </w:p>
          <w:p w:rsidR="00F00FE7" w:rsidRPr="00524E7F" w:rsidRDefault="00F00FE7" w:rsidP="00E233E9">
            <w:pPr>
              <w:rPr>
                <w:b/>
                <w:bCs/>
              </w:rPr>
            </w:pPr>
          </w:p>
        </w:tc>
      </w:tr>
    </w:tbl>
    <w:p w:rsidR="00F00FE7" w:rsidRDefault="00F00FE7" w:rsidP="00F00FE7">
      <w:pPr>
        <w:pStyle w:val="3"/>
      </w:pPr>
      <w:r>
        <w:rPr>
          <w:rFonts w:hint="eastAsia"/>
        </w:rPr>
        <w:t>线程客户端测试框架</w:t>
      </w:r>
    </w:p>
    <w:p w:rsidR="00F00FE7" w:rsidRDefault="00F00FE7" w:rsidP="00F00FE7">
      <w:pPr>
        <w:pStyle w:val="3"/>
      </w:pPr>
      <w:r>
        <w:rPr>
          <w:rFonts w:hint="eastAsia"/>
        </w:rPr>
        <w:t>多线程服务器框架</w:t>
      </w:r>
    </w:p>
    <w:p w:rsidR="00F00FE7" w:rsidRDefault="00F00FE7" w:rsidP="00F00FE7"/>
    <w:p w:rsidR="00F00FE7" w:rsidRDefault="00F00FE7" w:rsidP="00F00FE7">
      <w:pPr>
        <w:pStyle w:val="2"/>
      </w:pPr>
      <w:r>
        <w:rPr>
          <w:rFonts w:hint="eastAsia"/>
        </w:rPr>
        <w:lastRenderedPageBreak/>
        <w:t>3</w:t>
      </w:r>
      <w:r>
        <w:rPr>
          <w:rFonts w:hint="eastAsia"/>
        </w:rPr>
        <w:t>线程属性</w:t>
      </w:r>
    </w:p>
    <w:p w:rsidR="00F00FE7" w:rsidRPr="00F3470D" w:rsidRDefault="00F00FE7" w:rsidP="00F00FE7"/>
    <w:tbl>
      <w:tblPr>
        <w:tblStyle w:val="a5"/>
        <w:tblW w:w="0" w:type="auto"/>
        <w:tblLook w:val="04A0" w:firstRow="1" w:lastRow="0" w:firstColumn="1" w:lastColumn="0" w:noHBand="0" w:noVBand="1"/>
      </w:tblPr>
      <w:tblGrid>
        <w:gridCol w:w="8522"/>
      </w:tblGrid>
      <w:tr w:rsidR="00F00FE7" w:rsidTr="00E233E9">
        <w:tc>
          <w:tcPr>
            <w:tcW w:w="8522" w:type="dxa"/>
          </w:tcPr>
          <w:p w:rsidR="00F00FE7" w:rsidRDefault="00F00FE7" w:rsidP="00E233E9">
            <w:r w:rsidRPr="00EB4ECC">
              <w:rPr>
                <w:rFonts w:hint="eastAsia"/>
                <w:b/>
                <w:bCs/>
              </w:rPr>
              <w:t>线程属性</w:t>
            </w:r>
          </w:p>
          <w:p w:rsidR="00F00FE7" w:rsidRPr="00EF325F" w:rsidRDefault="00F00FE7" w:rsidP="00657ADF">
            <w:pPr>
              <w:numPr>
                <w:ilvl w:val="0"/>
                <w:numId w:val="176"/>
              </w:numPr>
            </w:pPr>
            <w:r w:rsidRPr="00EF325F">
              <w:rPr>
                <w:rFonts w:hint="eastAsia"/>
              </w:rPr>
              <w:t>初始化与销毁属性</w:t>
            </w:r>
          </w:p>
          <w:p w:rsidR="00F00FE7" w:rsidRPr="00EF325F" w:rsidRDefault="00F00FE7" w:rsidP="00657ADF">
            <w:pPr>
              <w:numPr>
                <w:ilvl w:val="1"/>
                <w:numId w:val="176"/>
              </w:numPr>
            </w:pPr>
            <w:r w:rsidRPr="00EF325F">
              <w:t>int pthread_attr_init(pthread_attr_t *attr);</w:t>
            </w:r>
          </w:p>
          <w:p w:rsidR="00F00FE7" w:rsidRPr="00EF325F" w:rsidRDefault="00F00FE7" w:rsidP="00657ADF">
            <w:pPr>
              <w:numPr>
                <w:ilvl w:val="1"/>
                <w:numId w:val="176"/>
              </w:numPr>
            </w:pPr>
            <w:r w:rsidRPr="00EF325F">
              <w:t>int pthread_attr_destroy(pthread_attr_t *attr);</w:t>
            </w:r>
          </w:p>
          <w:p w:rsidR="00F00FE7" w:rsidRPr="00EF325F" w:rsidRDefault="00F00FE7" w:rsidP="00657ADF">
            <w:pPr>
              <w:numPr>
                <w:ilvl w:val="0"/>
                <w:numId w:val="176"/>
              </w:numPr>
            </w:pPr>
            <w:r w:rsidRPr="00EF325F">
              <w:rPr>
                <w:rFonts w:hint="eastAsia"/>
              </w:rPr>
              <w:t>获取与设置分离属性</w:t>
            </w:r>
          </w:p>
          <w:p w:rsidR="00F00FE7" w:rsidRPr="00EF325F" w:rsidRDefault="00F00FE7" w:rsidP="00657ADF">
            <w:pPr>
              <w:numPr>
                <w:ilvl w:val="1"/>
                <w:numId w:val="176"/>
              </w:numPr>
            </w:pPr>
            <w:r w:rsidRPr="00EF325F">
              <w:t>int pthread_attr_getdetachstate(const pthread_attr_t *attr, int *detachstate);</w:t>
            </w:r>
          </w:p>
          <w:p w:rsidR="00F00FE7" w:rsidRPr="00EF325F" w:rsidRDefault="00F00FE7" w:rsidP="00657ADF">
            <w:pPr>
              <w:numPr>
                <w:ilvl w:val="1"/>
                <w:numId w:val="176"/>
              </w:numPr>
            </w:pPr>
            <w:r w:rsidRPr="00EF325F">
              <w:t>int pthread_attr_setdetachstate(pthread_attr_t *attr, int detachstate);</w:t>
            </w:r>
          </w:p>
          <w:p w:rsidR="00F00FE7" w:rsidRPr="00EF325F" w:rsidRDefault="00F00FE7" w:rsidP="00657ADF">
            <w:pPr>
              <w:numPr>
                <w:ilvl w:val="0"/>
                <w:numId w:val="176"/>
              </w:numPr>
            </w:pPr>
            <w:r w:rsidRPr="00EF325F">
              <w:rPr>
                <w:rFonts w:hint="eastAsia"/>
              </w:rPr>
              <w:t>获取与设置栈大小</w:t>
            </w:r>
          </w:p>
          <w:p w:rsidR="00F00FE7" w:rsidRPr="00EF325F" w:rsidRDefault="00F00FE7" w:rsidP="00657ADF">
            <w:pPr>
              <w:numPr>
                <w:ilvl w:val="1"/>
                <w:numId w:val="176"/>
              </w:numPr>
            </w:pPr>
            <w:r w:rsidRPr="00EF325F">
              <w:t>int pthread_attr_setstacksize(pthread_attr_t *attr, size_t stacksize);</w:t>
            </w:r>
          </w:p>
          <w:p w:rsidR="00F00FE7" w:rsidRPr="00EF325F" w:rsidRDefault="00F00FE7" w:rsidP="00657ADF">
            <w:pPr>
              <w:numPr>
                <w:ilvl w:val="1"/>
                <w:numId w:val="176"/>
              </w:numPr>
            </w:pPr>
            <w:r w:rsidRPr="00EF325F">
              <w:t>int pthread_attr_getstacksize(pthread_attr_t *attr, size_t *stacksize);</w:t>
            </w:r>
          </w:p>
          <w:p w:rsidR="00F00FE7" w:rsidRDefault="00F00FE7" w:rsidP="00E233E9"/>
          <w:p w:rsidR="00F00FE7" w:rsidRPr="00806C13" w:rsidRDefault="00F00FE7" w:rsidP="00657ADF">
            <w:pPr>
              <w:numPr>
                <w:ilvl w:val="0"/>
                <w:numId w:val="177"/>
              </w:numPr>
            </w:pPr>
            <w:r w:rsidRPr="00806C13">
              <w:rPr>
                <w:rFonts w:hint="eastAsia"/>
              </w:rPr>
              <w:t>获取与设置栈溢出保护区大小</w:t>
            </w:r>
          </w:p>
          <w:p w:rsidR="00F00FE7" w:rsidRPr="00806C13" w:rsidRDefault="00F00FE7" w:rsidP="00657ADF">
            <w:pPr>
              <w:numPr>
                <w:ilvl w:val="1"/>
                <w:numId w:val="177"/>
              </w:numPr>
            </w:pPr>
            <w:r w:rsidRPr="00806C13">
              <w:t>int pthread_attr_setguardsize(pthread_attr_t *attr, size_t guardsize);</w:t>
            </w:r>
          </w:p>
          <w:p w:rsidR="00F00FE7" w:rsidRPr="00806C13" w:rsidRDefault="00F00FE7" w:rsidP="00657ADF">
            <w:pPr>
              <w:numPr>
                <w:ilvl w:val="1"/>
                <w:numId w:val="177"/>
              </w:numPr>
            </w:pPr>
            <w:r w:rsidRPr="00806C13">
              <w:t>int pthread_attr_getguardsize(pthread_attr_t *attr, size_t *guardsize);</w:t>
            </w:r>
          </w:p>
          <w:p w:rsidR="00F00FE7" w:rsidRPr="00806C13" w:rsidRDefault="00F00FE7" w:rsidP="00657ADF">
            <w:pPr>
              <w:numPr>
                <w:ilvl w:val="0"/>
                <w:numId w:val="177"/>
              </w:numPr>
            </w:pPr>
            <w:r w:rsidRPr="00806C13">
              <w:rPr>
                <w:rFonts w:hint="eastAsia"/>
              </w:rPr>
              <w:t>获取与设置线程竞争范围</w:t>
            </w:r>
          </w:p>
          <w:p w:rsidR="00F00FE7" w:rsidRPr="00806C13" w:rsidRDefault="00F00FE7" w:rsidP="00657ADF">
            <w:pPr>
              <w:numPr>
                <w:ilvl w:val="1"/>
                <w:numId w:val="177"/>
              </w:numPr>
            </w:pPr>
            <w:r w:rsidRPr="00806C13">
              <w:t>int pthread_attr_getscope(const pthread_attr_t *attr,int *contentionscope);</w:t>
            </w:r>
          </w:p>
          <w:p w:rsidR="00F00FE7" w:rsidRPr="00806C13" w:rsidRDefault="00F00FE7" w:rsidP="00657ADF">
            <w:pPr>
              <w:numPr>
                <w:ilvl w:val="1"/>
                <w:numId w:val="177"/>
              </w:numPr>
            </w:pPr>
            <w:r w:rsidRPr="00806C13">
              <w:t>int pthread_attr_setscope(pthread_attr_t *attr, int contentionscope);</w:t>
            </w:r>
          </w:p>
          <w:p w:rsidR="00F00FE7" w:rsidRPr="00806C13" w:rsidRDefault="00F00FE7" w:rsidP="00657ADF">
            <w:pPr>
              <w:numPr>
                <w:ilvl w:val="0"/>
                <w:numId w:val="177"/>
              </w:numPr>
            </w:pPr>
            <w:r w:rsidRPr="00806C13">
              <w:rPr>
                <w:rFonts w:hint="eastAsia"/>
              </w:rPr>
              <w:t>获取与设置调度策略</w:t>
            </w:r>
          </w:p>
          <w:p w:rsidR="00F00FE7" w:rsidRPr="00806C13" w:rsidRDefault="00F00FE7" w:rsidP="00657ADF">
            <w:pPr>
              <w:numPr>
                <w:ilvl w:val="1"/>
                <w:numId w:val="177"/>
              </w:numPr>
            </w:pPr>
            <w:r w:rsidRPr="00806C13">
              <w:t>int pthread_attr_getschedpolicy(const pthread_attr_t *attr, int *policy);</w:t>
            </w:r>
          </w:p>
          <w:p w:rsidR="00F00FE7" w:rsidRPr="00806C13" w:rsidRDefault="00F00FE7" w:rsidP="00657ADF">
            <w:pPr>
              <w:numPr>
                <w:ilvl w:val="1"/>
                <w:numId w:val="177"/>
              </w:numPr>
            </w:pPr>
            <w:r w:rsidRPr="00806C13">
              <w:t>int pthread_attr_setschedpolicy(pthread_attr_t *attr, int policy);</w:t>
            </w:r>
          </w:p>
          <w:p w:rsidR="00F00FE7" w:rsidRDefault="00F00FE7" w:rsidP="00E233E9"/>
          <w:p w:rsidR="00F00FE7" w:rsidRPr="00806C13" w:rsidRDefault="00F00FE7" w:rsidP="00657ADF">
            <w:pPr>
              <w:numPr>
                <w:ilvl w:val="0"/>
                <w:numId w:val="178"/>
              </w:numPr>
            </w:pPr>
            <w:r w:rsidRPr="00806C13">
              <w:rPr>
                <w:rFonts w:hint="eastAsia"/>
              </w:rPr>
              <w:t>获取与设置继承的调度策略</w:t>
            </w:r>
          </w:p>
          <w:p w:rsidR="00F00FE7" w:rsidRPr="00806C13" w:rsidRDefault="00F00FE7" w:rsidP="00657ADF">
            <w:pPr>
              <w:numPr>
                <w:ilvl w:val="1"/>
                <w:numId w:val="178"/>
              </w:numPr>
            </w:pPr>
            <w:r w:rsidRPr="00806C13">
              <w:t>int pthread_attr_getinheritsched(const pthread_attr_t *attr, int *inheritsched);</w:t>
            </w:r>
          </w:p>
          <w:p w:rsidR="00F00FE7" w:rsidRPr="00806C13" w:rsidRDefault="00F00FE7" w:rsidP="00657ADF">
            <w:pPr>
              <w:numPr>
                <w:ilvl w:val="1"/>
                <w:numId w:val="178"/>
              </w:numPr>
            </w:pPr>
            <w:r w:rsidRPr="00806C13">
              <w:t>int pthread_attr_setinheritsched(pthread_attr_t *attr, int inheritsched);</w:t>
            </w:r>
          </w:p>
          <w:p w:rsidR="00F00FE7" w:rsidRPr="00806C13" w:rsidRDefault="00F00FE7" w:rsidP="00657ADF">
            <w:pPr>
              <w:numPr>
                <w:ilvl w:val="0"/>
                <w:numId w:val="178"/>
              </w:numPr>
            </w:pPr>
            <w:r w:rsidRPr="00806C13">
              <w:rPr>
                <w:rFonts w:hint="eastAsia"/>
              </w:rPr>
              <w:t>获取与设置调度参数</w:t>
            </w:r>
          </w:p>
          <w:p w:rsidR="00F00FE7" w:rsidRPr="00806C13" w:rsidRDefault="00F00FE7" w:rsidP="00657ADF">
            <w:pPr>
              <w:numPr>
                <w:ilvl w:val="1"/>
                <w:numId w:val="178"/>
              </w:numPr>
            </w:pPr>
            <w:r w:rsidRPr="00806C13">
              <w:t>int pthread_attr_getschedparam(const pthread_attr_t *attr, struct sched_param *param);</w:t>
            </w:r>
          </w:p>
          <w:p w:rsidR="00F00FE7" w:rsidRPr="00806C13" w:rsidRDefault="00F00FE7" w:rsidP="00657ADF">
            <w:pPr>
              <w:numPr>
                <w:ilvl w:val="1"/>
                <w:numId w:val="178"/>
              </w:numPr>
            </w:pPr>
            <w:r w:rsidRPr="00806C13">
              <w:t>int pthread_attr_setschedparam(pthread_attr_t *attr, const struct sched_param *param);</w:t>
            </w:r>
          </w:p>
          <w:p w:rsidR="00F00FE7" w:rsidRPr="00806C13" w:rsidRDefault="00F00FE7" w:rsidP="00E233E9"/>
        </w:tc>
      </w:tr>
      <w:tr w:rsidR="00F00FE7" w:rsidTr="00E233E9">
        <w:tc>
          <w:tcPr>
            <w:tcW w:w="8522" w:type="dxa"/>
          </w:tcPr>
          <w:p w:rsidR="00F00FE7" w:rsidRDefault="00F00FE7" w:rsidP="00E233E9">
            <w:pPr>
              <w:rPr>
                <w:b/>
                <w:bCs/>
              </w:rPr>
            </w:pPr>
            <w:r>
              <w:rPr>
                <w:rFonts w:hint="eastAsia"/>
                <w:b/>
                <w:bCs/>
              </w:rPr>
              <w:t>并发级别</w:t>
            </w:r>
          </w:p>
          <w:p w:rsidR="00F00FE7" w:rsidRPr="00ED4462" w:rsidRDefault="00F00FE7" w:rsidP="00657ADF">
            <w:pPr>
              <w:numPr>
                <w:ilvl w:val="0"/>
                <w:numId w:val="179"/>
              </w:numPr>
              <w:rPr>
                <w:bCs/>
              </w:rPr>
            </w:pPr>
            <w:r w:rsidRPr="00ED4462">
              <w:rPr>
                <w:rFonts w:hint="eastAsia"/>
                <w:bCs/>
              </w:rPr>
              <w:t>获取与设置并发级别</w:t>
            </w:r>
          </w:p>
          <w:p w:rsidR="00F00FE7" w:rsidRPr="00ED4462" w:rsidRDefault="00F00FE7" w:rsidP="00657ADF">
            <w:pPr>
              <w:numPr>
                <w:ilvl w:val="1"/>
                <w:numId w:val="179"/>
              </w:numPr>
              <w:rPr>
                <w:bCs/>
              </w:rPr>
            </w:pPr>
            <w:r w:rsidRPr="00ED4462">
              <w:rPr>
                <w:bCs/>
              </w:rPr>
              <w:t>int pthread_setconcurrency(int new_level);</w:t>
            </w:r>
          </w:p>
          <w:p w:rsidR="00F00FE7" w:rsidRPr="00ED4462" w:rsidRDefault="00F00FE7" w:rsidP="00657ADF">
            <w:pPr>
              <w:numPr>
                <w:ilvl w:val="1"/>
                <w:numId w:val="179"/>
              </w:numPr>
              <w:rPr>
                <w:bCs/>
              </w:rPr>
            </w:pPr>
            <w:r w:rsidRPr="00ED4462">
              <w:rPr>
                <w:bCs/>
              </w:rPr>
              <w:t>int pthread_getconcurrency(void);</w:t>
            </w:r>
          </w:p>
          <w:p w:rsidR="00F00FE7" w:rsidRPr="00ED4462" w:rsidRDefault="00F00FE7" w:rsidP="00657ADF">
            <w:pPr>
              <w:numPr>
                <w:ilvl w:val="0"/>
                <w:numId w:val="179"/>
              </w:numPr>
              <w:rPr>
                <w:bCs/>
              </w:rPr>
            </w:pPr>
            <w:r w:rsidRPr="00ED4462">
              <w:rPr>
                <w:rFonts w:hint="eastAsia"/>
                <w:bCs/>
              </w:rPr>
              <w:t>仅在</w:t>
            </w:r>
            <w:r w:rsidRPr="00ED4462">
              <w:rPr>
                <w:bCs/>
              </w:rPr>
              <w:t>N:M</w:t>
            </w:r>
            <w:r w:rsidRPr="00ED4462">
              <w:rPr>
                <w:rFonts w:hint="eastAsia"/>
                <w:bCs/>
              </w:rPr>
              <w:t>线程模型中有效，设置并发级别，给内核一个提提示：表示提供给定级别数量的核心线程来映射用户线程是高效的。</w:t>
            </w:r>
          </w:p>
          <w:p w:rsidR="00F00FE7" w:rsidRPr="00ED4462" w:rsidRDefault="00F00FE7" w:rsidP="00E233E9">
            <w:pPr>
              <w:rPr>
                <w:b/>
                <w:bCs/>
              </w:rPr>
            </w:pPr>
          </w:p>
        </w:tc>
      </w:tr>
    </w:tbl>
    <w:p w:rsidR="00F00FE7" w:rsidRDefault="00F00FE7" w:rsidP="00F00FE7"/>
    <w:p w:rsidR="00F00FE7" w:rsidRDefault="00F00FE7" w:rsidP="00F00FE7">
      <w:r>
        <w:rPr>
          <w:rFonts w:hint="eastAsia"/>
        </w:rPr>
        <w:t>其他说明</w:t>
      </w:r>
    </w:p>
    <w:tbl>
      <w:tblPr>
        <w:tblStyle w:val="a5"/>
        <w:tblW w:w="0" w:type="auto"/>
        <w:tblLook w:val="04A0" w:firstRow="1" w:lastRow="0" w:firstColumn="1" w:lastColumn="0" w:noHBand="0" w:noVBand="1"/>
      </w:tblPr>
      <w:tblGrid>
        <w:gridCol w:w="8522"/>
      </w:tblGrid>
      <w:tr w:rsidR="00F00FE7" w:rsidTr="00E233E9">
        <w:tc>
          <w:tcPr>
            <w:tcW w:w="8522" w:type="dxa"/>
          </w:tcPr>
          <w:p w:rsidR="00F00FE7" w:rsidRPr="003931D0" w:rsidRDefault="00F00FE7" w:rsidP="00E233E9">
            <w:r w:rsidRPr="003931D0">
              <w:sym w:font="Symbol" w:char="F0B7"/>
            </w:r>
            <w:r w:rsidRPr="003931D0">
              <w:t xml:space="preserve">  </w:t>
            </w:r>
            <w:r w:rsidRPr="003931D0">
              <w:rPr>
                <w:rFonts w:hint="eastAsia"/>
              </w:rPr>
              <w:t>绑定属性</w:t>
            </w:r>
          </w:p>
          <w:p w:rsidR="00F00FE7" w:rsidRPr="003931D0" w:rsidRDefault="00F00FE7" w:rsidP="00E233E9">
            <w:r w:rsidRPr="003931D0">
              <w:lastRenderedPageBreak/>
              <w:tab/>
              <w:t>Linux</w:t>
            </w:r>
            <w:r w:rsidRPr="003931D0">
              <w:rPr>
                <w:rFonts w:hint="eastAsia"/>
              </w:rPr>
              <w:t>中采用</w:t>
            </w:r>
            <w:r w:rsidRPr="003931D0">
              <w:t>“</w:t>
            </w:r>
            <w:r w:rsidRPr="003931D0">
              <w:rPr>
                <w:rFonts w:hint="eastAsia"/>
              </w:rPr>
              <w:t>一对一</w:t>
            </w:r>
            <w:r w:rsidRPr="003931D0">
              <w:t>”</w:t>
            </w:r>
            <w:r w:rsidRPr="003931D0">
              <w:rPr>
                <w:rFonts w:hint="eastAsia"/>
              </w:rPr>
              <w:t>的线程机制，也就是一个用户线程对应一个内核线程。绑定属性就是指一个用户线程固定地分配给一个内核线程，因为</w:t>
            </w:r>
            <w:r w:rsidRPr="003931D0">
              <w:t>CPU</w:t>
            </w:r>
            <w:r w:rsidRPr="003931D0">
              <w:rPr>
                <w:rFonts w:hint="eastAsia"/>
              </w:rPr>
              <w:t>时间片的调度是面向内核线程（也就是轻量级进程）的，因此具有绑定属性的线程可以保证在需要的时候总有一个内核线程与之对应。而与之对应的非绑定属性就是指用户线程和内核线程的关系不是始终固定的，而是由系统来控制分配的。</w:t>
            </w:r>
          </w:p>
          <w:p w:rsidR="00F00FE7" w:rsidRPr="003931D0" w:rsidRDefault="00F00FE7" w:rsidP="00E233E9">
            <w:r w:rsidRPr="003931D0">
              <w:sym w:font="Symbol" w:char="F0B7"/>
            </w:r>
            <w:r w:rsidRPr="003931D0">
              <w:t xml:space="preserve">  </w:t>
            </w:r>
            <w:r w:rsidRPr="003931D0">
              <w:t>分离属性</w:t>
            </w:r>
          </w:p>
          <w:p w:rsidR="00F00FE7" w:rsidRPr="003931D0" w:rsidRDefault="00F00FE7" w:rsidP="00E233E9">
            <w:r w:rsidRPr="003931D0">
              <w:tab/>
            </w:r>
            <w:r w:rsidRPr="003931D0">
              <w:t>分离属性是用来决定一个线程以什么样的方式来终止自己。在非分离情况下，当一个线程结束时，它所占用的系统资源并没有被释放，也就是没有真正的终止。只有当</w:t>
            </w:r>
            <w:r w:rsidRPr="003931D0">
              <w:t>pthread_join()</w:t>
            </w:r>
            <w:r w:rsidRPr="003931D0">
              <w:rPr>
                <w:rFonts w:hint="eastAsia"/>
              </w:rPr>
              <w:t>函数返回时，创建的线程才能释放自己占用的系统资源。而在分离属性情况下，一个线程结束时立即释放它所占有的系统资源。这里要注意的一点是，如果设置一个线程的分离属性，而这个线程运行又非常快，那么它很可能在</w:t>
            </w:r>
            <w:r w:rsidRPr="003931D0">
              <w:t>pthread_create()</w:t>
            </w:r>
            <w:r w:rsidRPr="003931D0">
              <w:rPr>
                <w:rFonts w:hint="eastAsia"/>
              </w:rPr>
              <w:t>函数返回之前就终止了，它终止以后就可能将线程号和系统资源移交给其他的线程使用。</w:t>
            </w:r>
          </w:p>
          <w:p w:rsidR="00F00FE7" w:rsidRPr="003931D0" w:rsidRDefault="00F00FE7" w:rsidP="00E233E9"/>
        </w:tc>
      </w:tr>
    </w:tbl>
    <w:p w:rsidR="00F00FE7" w:rsidRDefault="00F00FE7" w:rsidP="00F00FE7"/>
    <w:p w:rsidR="00F00FE7" w:rsidRDefault="00F00FE7" w:rsidP="00F00FE7">
      <w:pPr>
        <w:pStyle w:val="2"/>
      </w:pPr>
      <w:r>
        <w:rPr>
          <w:rFonts w:hint="eastAsia"/>
        </w:rPr>
        <w:t>4</w:t>
      </w:r>
      <w:r>
        <w:rPr>
          <w:rFonts w:hint="eastAsia"/>
        </w:rPr>
        <w:t>线程互斥和同步</w:t>
      </w:r>
    </w:p>
    <w:p w:rsidR="00F00FE7" w:rsidRDefault="00F00FE7" w:rsidP="00F00FE7">
      <w:pPr>
        <w:pStyle w:val="3"/>
      </w:pPr>
      <w:r>
        <w:rPr>
          <w:rFonts w:hint="eastAsia"/>
        </w:rPr>
        <w:t>基本概念</w:t>
      </w:r>
    </w:p>
    <w:tbl>
      <w:tblPr>
        <w:tblStyle w:val="a5"/>
        <w:tblW w:w="0" w:type="auto"/>
        <w:tblLook w:val="04A0" w:firstRow="1" w:lastRow="0" w:firstColumn="1" w:lastColumn="0" w:noHBand="0" w:noVBand="1"/>
      </w:tblPr>
      <w:tblGrid>
        <w:gridCol w:w="8522"/>
      </w:tblGrid>
      <w:tr w:rsidR="00F00FE7" w:rsidTr="00E233E9">
        <w:tc>
          <w:tcPr>
            <w:tcW w:w="8522" w:type="dxa"/>
          </w:tcPr>
          <w:p w:rsidR="00F00FE7" w:rsidRDefault="00F00FE7" w:rsidP="00E233E9">
            <w:r>
              <w:rPr>
                <w:rFonts w:hint="eastAsia"/>
              </w:rPr>
              <w:t>多线程同步问题：</w:t>
            </w:r>
          </w:p>
          <w:p w:rsidR="00F00FE7" w:rsidRDefault="00F00FE7" w:rsidP="00F00FE7">
            <w:pPr>
              <w:ind w:firstLineChars="250" w:firstLine="525"/>
            </w:pPr>
            <w:r>
              <w:rPr>
                <w:rFonts w:hint="eastAsia"/>
              </w:rPr>
              <w:t>线程共享进程的资源和地址空间</w:t>
            </w:r>
          </w:p>
          <w:p w:rsidR="00F00FE7" w:rsidRDefault="00F00FE7" w:rsidP="00F00FE7">
            <w:pPr>
              <w:ind w:firstLineChars="250" w:firstLine="525"/>
            </w:pPr>
            <w:r>
              <w:rPr>
                <w:rFonts w:hint="eastAsia"/>
              </w:rPr>
              <w:t>任何线程对系统资源的操作都会给其他线程带来影响</w:t>
            </w:r>
          </w:p>
          <w:p w:rsidR="00F00FE7" w:rsidRPr="00F776AB" w:rsidRDefault="00F00FE7" w:rsidP="00E233E9">
            <w:r>
              <w:rPr>
                <w:rFonts w:hint="eastAsia"/>
              </w:rPr>
              <w:t>多线程同步方法：</w:t>
            </w:r>
          </w:p>
          <w:p w:rsidR="00F00FE7" w:rsidRDefault="00F00FE7" w:rsidP="00F00FE7">
            <w:pPr>
              <w:ind w:firstLineChars="250" w:firstLine="525"/>
            </w:pPr>
            <w:r>
              <w:rPr>
                <w:rFonts w:hint="eastAsia"/>
              </w:rPr>
              <w:t>互斥锁</w:t>
            </w:r>
          </w:p>
          <w:p w:rsidR="00F00FE7" w:rsidRDefault="00F00FE7" w:rsidP="00F00FE7">
            <w:pPr>
              <w:ind w:firstLineChars="250" w:firstLine="525"/>
            </w:pPr>
            <w:r>
              <w:rPr>
                <w:rFonts w:hint="eastAsia"/>
              </w:rPr>
              <w:t>信号量</w:t>
            </w:r>
          </w:p>
          <w:p w:rsidR="00F00FE7" w:rsidRDefault="00F00FE7" w:rsidP="00F00FE7">
            <w:pPr>
              <w:ind w:firstLineChars="250" w:firstLine="525"/>
            </w:pPr>
            <w:r>
              <w:rPr>
                <w:rFonts w:hint="eastAsia"/>
              </w:rPr>
              <w:t>条件变量</w:t>
            </w:r>
          </w:p>
        </w:tc>
      </w:tr>
    </w:tbl>
    <w:p w:rsidR="00F00FE7" w:rsidRPr="004D48A1" w:rsidRDefault="00F00FE7" w:rsidP="00F00FE7"/>
    <w:p w:rsidR="00F00FE7" w:rsidRDefault="00F00FE7" w:rsidP="00F00FE7">
      <w:pPr>
        <w:pStyle w:val="3"/>
      </w:pPr>
      <w:r>
        <w:rPr>
          <w:rFonts w:hint="eastAsia"/>
        </w:rPr>
        <w:t>posix</w:t>
      </w:r>
      <w:r>
        <w:rPr>
          <w:rFonts w:hint="eastAsia"/>
        </w:rPr>
        <w:t>互斥锁</w:t>
      </w:r>
    </w:p>
    <w:tbl>
      <w:tblPr>
        <w:tblStyle w:val="a5"/>
        <w:tblW w:w="0" w:type="auto"/>
        <w:tblLook w:val="04A0" w:firstRow="1" w:lastRow="0" w:firstColumn="1" w:lastColumn="0" w:noHBand="0" w:noVBand="1"/>
      </w:tblPr>
      <w:tblGrid>
        <w:gridCol w:w="8522"/>
      </w:tblGrid>
      <w:tr w:rsidR="00F00FE7" w:rsidTr="00E233E9">
        <w:tc>
          <w:tcPr>
            <w:tcW w:w="8522" w:type="dxa"/>
          </w:tcPr>
          <w:p w:rsidR="00F00FE7" w:rsidRDefault="00F00FE7" w:rsidP="00E233E9">
            <w:r>
              <w:rPr>
                <w:rFonts w:hint="eastAsia"/>
              </w:rPr>
              <w:t>posix</w:t>
            </w:r>
            <w:r>
              <w:rPr>
                <w:rFonts w:hint="eastAsia"/>
              </w:rPr>
              <w:t>互斥锁</w:t>
            </w:r>
          </w:p>
          <w:p w:rsidR="00F00FE7" w:rsidRPr="007E6BE8" w:rsidRDefault="00F00FE7" w:rsidP="00657ADF">
            <w:pPr>
              <w:numPr>
                <w:ilvl w:val="0"/>
                <w:numId w:val="180"/>
              </w:numPr>
            </w:pPr>
            <w:r w:rsidRPr="007E6BE8">
              <w:rPr>
                <w:rFonts w:hint="eastAsia"/>
              </w:rPr>
              <w:t>互斥锁是用一种简单的加锁方法来控制对共享资源的原子操作。这个互斥锁只有两种状态，也就是上锁和解锁，可以把互斥锁看作某种意义上的全局变量。在同一时刻只能有一个线程掌握某个互斥锁，拥有上锁状态的线程能够对共享资源进行操作。若其他线程希望上锁一个已经被上锁的互斥锁，则该线程就会挂起，直到上锁的线程释放掉互斥锁为止。可以说，这把互斥锁保证让每个线程对共享资源按顺序进行原子操作。</w:t>
            </w:r>
          </w:p>
          <w:p w:rsidR="00F00FE7" w:rsidRPr="007E6BE8" w:rsidRDefault="00F00FE7" w:rsidP="00E233E9"/>
        </w:tc>
      </w:tr>
      <w:tr w:rsidR="00F00FE7" w:rsidTr="00E233E9">
        <w:tc>
          <w:tcPr>
            <w:tcW w:w="8522" w:type="dxa"/>
          </w:tcPr>
          <w:p w:rsidR="00F00FE7" w:rsidRDefault="00F00FE7" w:rsidP="00E233E9">
            <w:r>
              <w:rPr>
                <w:rFonts w:hint="eastAsia"/>
              </w:rPr>
              <w:t>posix</w:t>
            </w:r>
            <w:r>
              <w:rPr>
                <w:rFonts w:hint="eastAsia"/>
              </w:rPr>
              <w:t>互斥锁</w:t>
            </w:r>
            <w:r>
              <w:rPr>
                <w:rFonts w:hint="eastAsia"/>
              </w:rPr>
              <w:t>api</w:t>
            </w:r>
          </w:p>
          <w:p w:rsidR="00F00FE7" w:rsidRPr="004A4027" w:rsidRDefault="00F00FE7" w:rsidP="00657ADF">
            <w:pPr>
              <w:numPr>
                <w:ilvl w:val="0"/>
                <w:numId w:val="181"/>
              </w:numPr>
            </w:pPr>
            <w:r w:rsidRPr="004A4027">
              <w:rPr>
                <w:rFonts w:hint="eastAsia"/>
              </w:rPr>
              <w:t>互斥锁机制主要包括下面的基本函数。</w:t>
            </w:r>
          </w:p>
          <w:p w:rsidR="00F00FE7" w:rsidRPr="004A4027" w:rsidRDefault="00F00FE7" w:rsidP="00657ADF">
            <w:pPr>
              <w:numPr>
                <w:ilvl w:val="0"/>
                <w:numId w:val="181"/>
              </w:numPr>
            </w:pPr>
            <w:r w:rsidRPr="004A4027">
              <w:t>互斥锁初始化：</w:t>
            </w:r>
            <w:r w:rsidRPr="004A4027">
              <w:t>pthread_mutex_init()</w:t>
            </w:r>
          </w:p>
          <w:p w:rsidR="00F00FE7" w:rsidRPr="004A4027" w:rsidRDefault="00F00FE7" w:rsidP="00657ADF">
            <w:pPr>
              <w:numPr>
                <w:ilvl w:val="0"/>
                <w:numId w:val="181"/>
              </w:numPr>
            </w:pPr>
            <w:r w:rsidRPr="004A4027">
              <w:rPr>
                <w:rFonts w:hint="eastAsia"/>
              </w:rPr>
              <w:t>互斥锁上锁：</w:t>
            </w:r>
            <w:r w:rsidRPr="004A4027">
              <w:t>pthread_mutex_lock()</w:t>
            </w:r>
          </w:p>
          <w:p w:rsidR="00F00FE7" w:rsidRPr="004A4027" w:rsidRDefault="00F00FE7" w:rsidP="00657ADF">
            <w:pPr>
              <w:numPr>
                <w:ilvl w:val="0"/>
                <w:numId w:val="181"/>
              </w:numPr>
            </w:pPr>
            <w:r w:rsidRPr="004A4027">
              <w:rPr>
                <w:rFonts w:hint="eastAsia"/>
              </w:rPr>
              <w:lastRenderedPageBreak/>
              <w:t>互斥锁判断上锁：</w:t>
            </w:r>
            <w:r w:rsidRPr="004A4027">
              <w:t>pthread_mutex_trylock()</w:t>
            </w:r>
          </w:p>
          <w:p w:rsidR="00F00FE7" w:rsidRPr="004A4027" w:rsidRDefault="00F00FE7" w:rsidP="00657ADF">
            <w:pPr>
              <w:numPr>
                <w:ilvl w:val="0"/>
                <w:numId w:val="181"/>
              </w:numPr>
            </w:pPr>
            <w:r w:rsidRPr="004A4027">
              <w:rPr>
                <w:rFonts w:hint="eastAsia"/>
              </w:rPr>
              <w:t>互斥锁接锁：</w:t>
            </w:r>
            <w:r w:rsidRPr="004A4027">
              <w:t>pthread_mutex_unlock()</w:t>
            </w:r>
          </w:p>
          <w:p w:rsidR="00F00FE7" w:rsidRPr="004A4027" w:rsidRDefault="00F00FE7" w:rsidP="00657ADF">
            <w:pPr>
              <w:numPr>
                <w:ilvl w:val="0"/>
                <w:numId w:val="181"/>
              </w:numPr>
            </w:pPr>
            <w:r w:rsidRPr="004A4027">
              <w:rPr>
                <w:rFonts w:hint="eastAsia"/>
              </w:rPr>
              <w:t>消除互斥锁：</w:t>
            </w:r>
            <w:r w:rsidRPr="004A4027">
              <w:t>pthread_mutex_destroy()</w:t>
            </w:r>
          </w:p>
          <w:p w:rsidR="00F00FE7" w:rsidRPr="00833006" w:rsidRDefault="00F00FE7" w:rsidP="00657ADF">
            <w:pPr>
              <w:numPr>
                <w:ilvl w:val="0"/>
                <w:numId w:val="181"/>
              </w:numPr>
            </w:pPr>
            <w:r w:rsidRPr="00833006">
              <w:rPr>
                <w:rFonts w:hint="eastAsia"/>
              </w:rPr>
              <w:t>其中，互斥锁可以分为快速互斥锁、递归互斥锁和检错互斥锁。这三种锁的区别主要在于其他未占有互斥锁的线程在希望得到互斥锁时是否需要阻塞等待。快速锁是指调用线程会阻塞直至拥有互斥锁的线程解锁为止。递归互斥锁能够成功地返回，并且增加调用线程在互斥上加锁的次数，而检错互斥锁则为快速互斥锁的非阻塞版本，它会立即返回并返回一个错误信息。默认属性为快速互斥锁。</w:t>
            </w:r>
            <w:r w:rsidRPr="00833006">
              <w:t xml:space="preserve"> </w:t>
            </w:r>
          </w:p>
          <w:p w:rsidR="00F00FE7" w:rsidRDefault="00F00FE7" w:rsidP="00E233E9"/>
        </w:tc>
      </w:tr>
      <w:tr w:rsidR="00F00FE7" w:rsidTr="00E233E9">
        <w:tc>
          <w:tcPr>
            <w:tcW w:w="8522" w:type="dxa"/>
          </w:tcPr>
          <w:p w:rsidR="00F00FE7" w:rsidRDefault="00F00FE7" w:rsidP="00E233E9">
            <w:r>
              <w:rPr>
                <w:rFonts w:hint="eastAsia"/>
              </w:rPr>
              <w:lastRenderedPageBreak/>
              <w:t>该函数用于</w:t>
            </w:r>
            <w:r>
              <w:rPr>
                <w:rFonts w:hint="eastAsia"/>
              </w:rPr>
              <w:t>C</w:t>
            </w:r>
            <w:r>
              <w:rPr>
                <w:rFonts w:hint="eastAsia"/>
              </w:rPr>
              <w:t>函数的多线程编程中，互斥锁的初始化。</w:t>
            </w:r>
          </w:p>
          <w:p w:rsidR="00F00FE7" w:rsidRDefault="00F00FE7" w:rsidP="00E233E9">
            <w:r>
              <w:rPr>
                <w:rFonts w:hint="eastAsia"/>
              </w:rPr>
              <w:t>头文件：</w:t>
            </w:r>
            <w:r>
              <w:rPr>
                <w:rFonts w:hint="eastAsia"/>
              </w:rPr>
              <w:t>#include &lt;pthread.h&gt;</w:t>
            </w:r>
          </w:p>
          <w:p w:rsidR="00F00FE7" w:rsidRDefault="00F00FE7" w:rsidP="00E233E9">
            <w:r>
              <w:rPr>
                <w:rFonts w:hint="eastAsia"/>
              </w:rPr>
              <w:t>函数原型：</w:t>
            </w:r>
            <w:r>
              <w:rPr>
                <w:rFonts w:hint="eastAsia"/>
              </w:rPr>
              <w:t>int pthread_mutex_init(pthread_mutex_t *restrict mutex,const pthread_mutexattr_t *restrict attr);</w:t>
            </w:r>
          </w:p>
          <w:p w:rsidR="00F00FE7" w:rsidRDefault="00F00FE7" w:rsidP="00E233E9">
            <w:r>
              <w:t>pthread_mutex_t mutex = PTHREAD_MUTEX_INITIALIZER;</w:t>
            </w:r>
          </w:p>
          <w:p w:rsidR="00F00FE7" w:rsidRDefault="00F00FE7" w:rsidP="00E233E9">
            <w:r>
              <w:rPr>
                <w:rFonts w:hint="eastAsia"/>
              </w:rPr>
              <w:t>pthread_mutex_init()</w:t>
            </w:r>
            <w:r>
              <w:rPr>
                <w:rFonts w:hint="eastAsia"/>
              </w:rPr>
              <w:t>函数是以动态方式创建互斥锁的，参数</w:t>
            </w:r>
            <w:r>
              <w:rPr>
                <w:rFonts w:hint="eastAsia"/>
              </w:rPr>
              <w:t>attr</w:t>
            </w:r>
            <w:r>
              <w:rPr>
                <w:rFonts w:hint="eastAsia"/>
              </w:rPr>
              <w:t>指定了新建互斥锁的属性。如果参数</w:t>
            </w:r>
            <w:r>
              <w:rPr>
                <w:rFonts w:hint="eastAsia"/>
              </w:rPr>
              <w:t>attr</w:t>
            </w:r>
            <w:r>
              <w:rPr>
                <w:rFonts w:hint="eastAsia"/>
              </w:rPr>
              <w:t>为空，则使用默认的互斥锁属性，默认属性为快速互斥锁</w:t>
            </w:r>
            <w:r>
              <w:rPr>
                <w:rFonts w:hint="eastAsia"/>
              </w:rPr>
              <w:t xml:space="preserve"> </w:t>
            </w:r>
            <w:r>
              <w:rPr>
                <w:rFonts w:hint="eastAsia"/>
              </w:rPr>
              <w:t>。互斥锁的属性在创建锁的时候指定，在</w:t>
            </w:r>
            <w:r>
              <w:rPr>
                <w:rFonts w:hint="eastAsia"/>
              </w:rPr>
              <w:t>LinuxThreads</w:t>
            </w:r>
            <w:r>
              <w:rPr>
                <w:rFonts w:hint="eastAsia"/>
              </w:rPr>
              <w:t>实现中仅有一个锁类型属性，不同的锁类型在试图对一个已经被锁定的互斥锁加锁时表现不同。</w:t>
            </w:r>
          </w:p>
          <w:p w:rsidR="00F00FE7" w:rsidRDefault="00F00FE7" w:rsidP="00E233E9">
            <w:r>
              <w:rPr>
                <w:rFonts w:hint="eastAsia"/>
              </w:rPr>
              <w:t>pthread_mutexattr_init()</w:t>
            </w:r>
            <w:r>
              <w:rPr>
                <w:rFonts w:hint="eastAsia"/>
              </w:rPr>
              <w:t>函数成功完成之后会返回零，其他任何返回值都表示出现了错误。</w:t>
            </w:r>
          </w:p>
          <w:p w:rsidR="00F00FE7" w:rsidRPr="00A4321A" w:rsidRDefault="00F00FE7" w:rsidP="00E233E9">
            <w:r>
              <w:rPr>
                <w:rFonts w:hint="eastAsia"/>
              </w:rPr>
              <w:t>函数成功执行后，互斥锁被初始化为未锁住态。</w:t>
            </w:r>
          </w:p>
        </w:tc>
      </w:tr>
      <w:tr w:rsidR="00F00FE7" w:rsidTr="00E233E9">
        <w:tc>
          <w:tcPr>
            <w:tcW w:w="8522" w:type="dxa"/>
          </w:tcPr>
          <w:p w:rsidR="00F00FE7" w:rsidRDefault="00F00FE7" w:rsidP="00E233E9">
            <w:r>
              <w:rPr>
                <w:rFonts w:hint="eastAsia"/>
              </w:rPr>
              <w:t>互斥锁属性</w:t>
            </w:r>
          </w:p>
          <w:p w:rsidR="00F00FE7" w:rsidRDefault="00F00FE7" w:rsidP="00E233E9">
            <w:r>
              <w:rPr>
                <w:rFonts w:hint="eastAsia"/>
              </w:rPr>
              <w:t>使用互斥锁（互斥）可以使线程按顺序执行。通常，互斥锁通过确保一次只有一个线程执行代码的临界段来同步多个线程。互斥锁还可以保护单线程代码。</w:t>
            </w:r>
          </w:p>
          <w:p w:rsidR="00F00FE7" w:rsidRPr="00A4321A" w:rsidRDefault="00F00FE7" w:rsidP="00E233E9">
            <w:r>
              <w:rPr>
                <w:rFonts w:hint="eastAsia"/>
              </w:rPr>
              <w:t>要更改缺省的互斥锁属性，可以对属性对象进行声明和初始化。通常，互斥锁属性会设置在应用程序开头的某个位置，以便可以快速查找和轻松修改</w:t>
            </w:r>
          </w:p>
        </w:tc>
      </w:tr>
      <w:tr w:rsidR="00F00FE7" w:rsidTr="00E233E9">
        <w:tc>
          <w:tcPr>
            <w:tcW w:w="8522" w:type="dxa"/>
          </w:tcPr>
          <w:p w:rsidR="00F00FE7" w:rsidRDefault="00F00FE7" w:rsidP="00E233E9">
            <w:r>
              <w:rPr>
                <w:rFonts w:hint="eastAsia"/>
              </w:rPr>
              <w:t>销毁互斥锁对象</w:t>
            </w:r>
          </w:p>
          <w:p w:rsidR="00F00FE7" w:rsidRDefault="00F00FE7" w:rsidP="00E233E9">
            <w:r>
              <w:rPr>
                <w:rFonts w:hint="eastAsia"/>
              </w:rPr>
              <w:t>pthread_mutexattr_destroy(3C)</w:t>
            </w:r>
            <w:r>
              <w:rPr>
                <w:rFonts w:hint="eastAsia"/>
              </w:rPr>
              <w:t>可用来取消分配用于维护</w:t>
            </w:r>
            <w:r>
              <w:rPr>
                <w:rFonts w:hint="eastAsia"/>
              </w:rPr>
              <w:t xml:space="preserve"> pthread_mutexattr_init() </w:t>
            </w:r>
            <w:r>
              <w:rPr>
                <w:rFonts w:hint="eastAsia"/>
              </w:rPr>
              <w:t>所创建的属性对象的存储空间。</w:t>
            </w:r>
          </w:p>
          <w:p w:rsidR="00F00FE7" w:rsidRDefault="00F00FE7" w:rsidP="00E233E9">
            <w:r>
              <w:rPr>
                <w:rFonts w:hint="eastAsia"/>
              </w:rPr>
              <w:t xml:space="preserve">pthread_mutexattr_destroy </w:t>
            </w:r>
            <w:r>
              <w:rPr>
                <w:rFonts w:hint="eastAsia"/>
              </w:rPr>
              <w:t>语法</w:t>
            </w:r>
          </w:p>
          <w:p w:rsidR="00F00FE7" w:rsidRDefault="00F00FE7" w:rsidP="00E233E9">
            <w:r>
              <w:t>int pthread_mutexattr_destroy(pthread_mutexattr_t *mattr)</w:t>
            </w:r>
          </w:p>
          <w:p w:rsidR="00F00FE7" w:rsidRDefault="00F00FE7" w:rsidP="00E233E9">
            <w:r>
              <w:t>#include &lt;pthread.h&gt;</w:t>
            </w:r>
          </w:p>
          <w:p w:rsidR="00F00FE7" w:rsidRDefault="00F00FE7" w:rsidP="00E233E9">
            <w:r>
              <w:t>pthread_mutexattr_t mattr;</w:t>
            </w:r>
          </w:p>
          <w:p w:rsidR="00F00FE7" w:rsidRDefault="00F00FE7" w:rsidP="00E233E9">
            <w:r>
              <w:t>int ret;/* destroy an attribute */</w:t>
            </w:r>
          </w:p>
          <w:p w:rsidR="00F00FE7" w:rsidRDefault="00F00FE7" w:rsidP="00E233E9">
            <w:r>
              <w:t>ret = pthread_mutexattr_destroy(&amp;mattr);</w:t>
            </w:r>
          </w:p>
          <w:p w:rsidR="00F00FE7" w:rsidRDefault="00F00FE7" w:rsidP="00E233E9">
            <w:r>
              <w:rPr>
                <w:rFonts w:hint="eastAsia"/>
              </w:rPr>
              <w:t xml:space="preserve">pthread_mutexattr_destroy </w:t>
            </w:r>
            <w:r>
              <w:rPr>
                <w:rFonts w:hint="eastAsia"/>
              </w:rPr>
              <w:t>返回值</w:t>
            </w:r>
          </w:p>
          <w:p w:rsidR="00F00FE7" w:rsidRDefault="00F00FE7" w:rsidP="00E233E9">
            <w:r>
              <w:rPr>
                <w:rFonts w:hint="eastAsia"/>
              </w:rPr>
              <w:t xml:space="preserve">pthread_mutexattr_destroy() </w:t>
            </w:r>
            <w:r>
              <w:rPr>
                <w:rFonts w:hint="eastAsia"/>
              </w:rPr>
              <w:t>成功完成之后会返回零。其他任何返回值都表示出现了错误。如果出现以下情况，该函数将失败并返回对应的值。</w:t>
            </w:r>
          </w:p>
          <w:p w:rsidR="00F00FE7" w:rsidRDefault="00F00FE7" w:rsidP="00E233E9">
            <w:r>
              <w:rPr>
                <w:rFonts w:hint="eastAsia"/>
              </w:rPr>
              <w:t xml:space="preserve">EINVAL </w:t>
            </w:r>
            <w:r>
              <w:rPr>
                <w:rFonts w:hint="eastAsia"/>
              </w:rPr>
              <w:t>描述</w:t>
            </w:r>
            <w:r>
              <w:rPr>
                <w:rFonts w:hint="eastAsia"/>
              </w:rPr>
              <w:t xml:space="preserve">: </w:t>
            </w:r>
            <w:r>
              <w:rPr>
                <w:rFonts w:hint="eastAsia"/>
              </w:rPr>
              <w:t>由</w:t>
            </w:r>
            <w:r>
              <w:rPr>
                <w:rFonts w:hint="eastAsia"/>
              </w:rPr>
              <w:t xml:space="preserve"> mattr </w:t>
            </w:r>
            <w:r>
              <w:rPr>
                <w:rFonts w:hint="eastAsia"/>
              </w:rPr>
              <w:t>指定的值无效。</w:t>
            </w:r>
          </w:p>
        </w:tc>
      </w:tr>
    </w:tbl>
    <w:p w:rsidR="00F00FE7" w:rsidRDefault="00F00FE7" w:rsidP="00F00FE7"/>
    <w:p w:rsidR="00F00FE7" w:rsidRDefault="00F00FE7" w:rsidP="00F00FE7">
      <w:pPr>
        <w:pStyle w:val="3"/>
      </w:pPr>
      <w:r>
        <w:rPr>
          <w:rFonts w:hint="eastAsia"/>
        </w:rPr>
        <w:t>posix</w:t>
      </w:r>
      <w:r>
        <w:rPr>
          <w:rFonts w:hint="eastAsia"/>
        </w:rPr>
        <w:t>条件变量</w:t>
      </w:r>
    </w:p>
    <w:tbl>
      <w:tblPr>
        <w:tblStyle w:val="a5"/>
        <w:tblW w:w="0" w:type="auto"/>
        <w:tblLook w:val="04A0" w:firstRow="1" w:lastRow="0" w:firstColumn="1" w:lastColumn="0" w:noHBand="0" w:noVBand="1"/>
      </w:tblPr>
      <w:tblGrid>
        <w:gridCol w:w="8522"/>
      </w:tblGrid>
      <w:tr w:rsidR="00F00FE7" w:rsidTr="00E233E9">
        <w:tc>
          <w:tcPr>
            <w:tcW w:w="8522" w:type="dxa"/>
          </w:tcPr>
          <w:p w:rsidR="00F00FE7" w:rsidRPr="001D08C1" w:rsidRDefault="00F00FE7" w:rsidP="00E233E9">
            <w:r>
              <w:rPr>
                <w:rFonts w:hint="eastAsia"/>
              </w:rPr>
              <w:t>基本概念</w:t>
            </w:r>
          </w:p>
          <w:p w:rsidR="00F00FE7" w:rsidRPr="001D08C1" w:rsidRDefault="00F00FE7" w:rsidP="00657ADF">
            <w:pPr>
              <w:numPr>
                <w:ilvl w:val="0"/>
                <w:numId w:val="182"/>
              </w:numPr>
            </w:pPr>
            <w:r w:rsidRPr="001D08C1">
              <w:rPr>
                <w:rFonts w:hint="eastAsia"/>
              </w:rPr>
              <w:lastRenderedPageBreak/>
              <w:t>与互斥锁不同，条件变量是用来等待而不是用来上锁的。条件变量用来自动阻塞一个线程，直到某特殊情况</w:t>
            </w:r>
            <w:r w:rsidRPr="001D08C1">
              <w:rPr>
                <w:rFonts w:hint="eastAsia"/>
              </w:rPr>
              <w:t xml:space="preserve"> </w:t>
            </w:r>
            <w:r w:rsidRPr="001D08C1">
              <w:rPr>
                <w:rFonts w:hint="eastAsia"/>
              </w:rPr>
              <w:t>发生为止。通常条件变量和互斥锁同时使用。</w:t>
            </w:r>
          </w:p>
          <w:p w:rsidR="00F00FE7" w:rsidRPr="001D08C1" w:rsidRDefault="00F00FE7" w:rsidP="00657ADF">
            <w:pPr>
              <w:numPr>
                <w:ilvl w:val="0"/>
                <w:numId w:val="182"/>
              </w:numPr>
            </w:pPr>
            <w:r w:rsidRPr="001D08C1">
              <w:rPr>
                <w:rFonts w:hint="eastAsia"/>
              </w:rPr>
              <w:t>条件变量使我们可以睡眠等待某种条件出现。条件变量是利用线程间共享的全局变量进行同步的一种机制，</w:t>
            </w:r>
            <w:r w:rsidRPr="001D08C1">
              <w:rPr>
                <w:rFonts w:hint="eastAsia"/>
              </w:rPr>
              <w:t xml:space="preserve"> </w:t>
            </w:r>
            <w:r w:rsidRPr="001D08C1">
              <w:rPr>
                <w:rFonts w:hint="eastAsia"/>
              </w:rPr>
              <w:t>主要包括两个动作：一个线程等待</w:t>
            </w:r>
            <w:r w:rsidRPr="001D08C1">
              <w:t>"</w:t>
            </w:r>
            <w:r w:rsidRPr="001D08C1">
              <w:rPr>
                <w:rFonts w:hint="eastAsia"/>
              </w:rPr>
              <w:t>条件变量的条件成立</w:t>
            </w:r>
            <w:r w:rsidRPr="001D08C1">
              <w:t>"</w:t>
            </w:r>
            <w:r w:rsidRPr="001D08C1">
              <w:rPr>
                <w:rFonts w:hint="eastAsia"/>
              </w:rPr>
              <w:t>而挂起；另一个线程使</w:t>
            </w:r>
            <w:r w:rsidRPr="001D08C1">
              <w:t>"</w:t>
            </w:r>
            <w:r w:rsidRPr="001D08C1">
              <w:rPr>
                <w:rFonts w:hint="eastAsia"/>
              </w:rPr>
              <w:t>条件成立</w:t>
            </w:r>
            <w:r w:rsidRPr="001D08C1">
              <w:t>"</w:t>
            </w:r>
            <w:r w:rsidRPr="001D08C1">
              <w:rPr>
                <w:rFonts w:hint="eastAsia"/>
              </w:rPr>
              <w:t>（给出条件成立信号）。</w:t>
            </w:r>
          </w:p>
          <w:p w:rsidR="00F00FE7" w:rsidRDefault="00F00FE7" w:rsidP="00657ADF">
            <w:pPr>
              <w:numPr>
                <w:ilvl w:val="0"/>
                <w:numId w:val="182"/>
              </w:numPr>
            </w:pPr>
            <w:r w:rsidRPr="001D08C1">
              <w:rPr>
                <w:rFonts w:hint="eastAsia"/>
              </w:rPr>
              <w:t>条</w:t>
            </w:r>
            <w:r w:rsidRPr="001D08C1">
              <w:rPr>
                <w:rFonts w:hint="eastAsia"/>
              </w:rPr>
              <w:t xml:space="preserve"> </w:t>
            </w:r>
            <w:r w:rsidRPr="001D08C1">
              <w:rPr>
                <w:rFonts w:hint="eastAsia"/>
              </w:rPr>
              <w:t>件的检测是在互斥锁的保护下进行的。如果一个条件为假，一个线程自动阻塞，并释放等待状态改变的互斥锁。如果另一个线程改变了条件，它发信号给关联的条件</w:t>
            </w:r>
            <w:r w:rsidRPr="001D08C1">
              <w:rPr>
                <w:rFonts w:hint="eastAsia"/>
              </w:rPr>
              <w:t xml:space="preserve"> </w:t>
            </w:r>
            <w:r w:rsidRPr="001D08C1">
              <w:rPr>
                <w:rFonts w:hint="eastAsia"/>
              </w:rPr>
              <w:t>变量，唤醒一个或多个等待它的线程，重新获得互斥锁，重新评价条件。如果两进程共享可读写的内存，条件变量可以被用来实现这两进程间的线程同步。</w:t>
            </w:r>
          </w:p>
          <w:p w:rsidR="00F00FE7" w:rsidRDefault="00F00FE7" w:rsidP="00657ADF">
            <w:pPr>
              <w:numPr>
                <w:ilvl w:val="0"/>
                <w:numId w:val="182"/>
              </w:numPr>
            </w:pPr>
            <w:r>
              <w:rPr>
                <w:rFonts w:hint="eastAsia"/>
              </w:rPr>
              <w:t>api</w:t>
            </w:r>
            <w:r>
              <w:rPr>
                <w:rFonts w:hint="eastAsia"/>
              </w:rPr>
              <w:t>列表</w:t>
            </w:r>
          </w:p>
          <w:p w:rsidR="00F00FE7" w:rsidRPr="008413E0" w:rsidRDefault="00F00FE7" w:rsidP="00657ADF">
            <w:pPr>
              <w:numPr>
                <w:ilvl w:val="0"/>
                <w:numId w:val="182"/>
              </w:numPr>
            </w:pPr>
            <w:r w:rsidRPr="008413E0">
              <w:t>pthread_cond_init</w:t>
            </w:r>
          </w:p>
          <w:p w:rsidR="00F00FE7" w:rsidRPr="008413E0" w:rsidRDefault="00F00FE7" w:rsidP="00657ADF">
            <w:pPr>
              <w:numPr>
                <w:ilvl w:val="0"/>
                <w:numId w:val="182"/>
              </w:numPr>
            </w:pPr>
            <w:r w:rsidRPr="008413E0">
              <w:t>pthread_cond_destroy</w:t>
            </w:r>
          </w:p>
          <w:p w:rsidR="00F00FE7" w:rsidRPr="008413E0" w:rsidRDefault="00F00FE7" w:rsidP="00657ADF">
            <w:pPr>
              <w:numPr>
                <w:ilvl w:val="0"/>
                <w:numId w:val="182"/>
              </w:numPr>
            </w:pPr>
            <w:r w:rsidRPr="008413E0">
              <w:t>pthread_cond_wait</w:t>
            </w:r>
          </w:p>
          <w:p w:rsidR="00F00FE7" w:rsidRPr="008413E0" w:rsidRDefault="00F00FE7" w:rsidP="00657ADF">
            <w:pPr>
              <w:numPr>
                <w:ilvl w:val="0"/>
                <w:numId w:val="182"/>
              </w:numPr>
            </w:pPr>
            <w:r w:rsidRPr="008413E0">
              <w:t>pthread_cond_signal</w:t>
            </w:r>
          </w:p>
          <w:p w:rsidR="00F00FE7" w:rsidRPr="008413E0" w:rsidRDefault="00F00FE7" w:rsidP="00657ADF">
            <w:pPr>
              <w:numPr>
                <w:ilvl w:val="0"/>
                <w:numId w:val="182"/>
              </w:numPr>
            </w:pPr>
            <w:r w:rsidRPr="008413E0">
              <w:t>pthread_cond_broadcast</w:t>
            </w:r>
          </w:p>
          <w:p w:rsidR="00F00FE7" w:rsidRPr="001D08C1" w:rsidRDefault="00F00FE7" w:rsidP="00E233E9"/>
        </w:tc>
      </w:tr>
      <w:tr w:rsidR="00F00FE7" w:rsidTr="00E233E9">
        <w:tc>
          <w:tcPr>
            <w:tcW w:w="8522" w:type="dxa"/>
          </w:tcPr>
          <w:p w:rsidR="00F00FE7" w:rsidRDefault="00F00FE7" w:rsidP="00E233E9">
            <w:r w:rsidRPr="008413E0">
              <w:rPr>
                <w:rFonts w:hint="eastAsia"/>
                <w:b/>
                <w:bCs/>
              </w:rPr>
              <w:lastRenderedPageBreak/>
              <w:t>条件变量使用规范</w:t>
            </w:r>
          </w:p>
          <w:p w:rsidR="00F00FE7" w:rsidRPr="006750CE" w:rsidRDefault="00F00FE7" w:rsidP="00657ADF">
            <w:pPr>
              <w:numPr>
                <w:ilvl w:val="0"/>
                <w:numId w:val="184"/>
              </w:numPr>
            </w:pPr>
            <w:r w:rsidRPr="006750CE">
              <w:rPr>
                <w:rFonts w:hint="eastAsia"/>
              </w:rPr>
              <w:t>等待条件代码</w:t>
            </w:r>
          </w:p>
          <w:p w:rsidR="00F00FE7" w:rsidRPr="006750CE" w:rsidRDefault="00F00FE7" w:rsidP="00F00FE7">
            <w:pPr>
              <w:ind w:firstLineChars="450" w:firstLine="945"/>
            </w:pPr>
            <w:r w:rsidRPr="006750CE">
              <w:t>pthread_mutex_lock(&amp;mutex);</w:t>
            </w:r>
          </w:p>
          <w:p w:rsidR="00F00FE7" w:rsidRPr="006750CE" w:rsidRDefault="00F00FE7" w:rsidP="00F00FE7">
            <w:pPr>
              <w:ind w:firstLineChars="450" w:firstLine="945"/>
            </w:pPr>
            <w:r w:rsidRPr="006750CE">
              <w:t>while (</w:t>
            </w:r>
            <w:r w:rsidRPr="006750CE">
              <w:rPr>
                <w:rFonts w:hint="eastAsia"/>
              </w:rPr>
              <w:t>条件为假）</w:t>
            </w:r>
          </w:p>
          <w:p w:rsidR="00F00FE7" w:rsidRPr="006750CE" w:rsidRDefault="00F00FE7" w:rsidP="00E233E9">
            <w:r w:rsidRPr="006750CE">
              <w:tab/>
            </w:r>
            <w:r>
              <w:rPr>
                <w:rFonts w:hint="eastAsia"/>
              </w:rPr>
              <w:t xml:space="preserve">     </w:t>
            </w:r>
            <w:r w:rsidRPr="006750CE">
              <w:t>pthread_cond_wait(cond, mutex);</w:t>
            </w:r>
          </w:p>
          <w:p w:rsidR="00F00FE7" w:rsidRPr="006750CE" w:rsidRDefault="00F00FE7" w:rsidP="00F00FE7">
            <w:pPr>
              <w:ind w:firstLineChars="450" w:firstLine="945"/>
            </w:pPr>
            <w:r w:rsidRPr="006750CE">
              <w:rPr>
                <w:rFonts w:hint="eastAsia"/>
              </w:rPr>
              <w:t>修改条件</w:t>
            </w:r>
          </w:p>
          <w:p w:rsidR="00F00FE7" w:rsidRPr="006750CE" w:rsidRDefault="00F00FE7" w:rsidP="00F00FE7">
            <w:pPr>
              <w:ind w:firstLineChars="450" w:firstLine="945"/>
            </w:pPr>
            <w:r w:rsidRPr="006750CE">
              <w:t>pthread_mutex_unlock(&amp;mutex);</w:t>
            </w:r>
          </w:p>
          <w:p w:rsidR="00F00FE7" w:rsidRPr="006750CE" w:rsidRDefault="00F00FE7" w:rsidP="00657ADF">
            <w:pPr>
              <w:numPr>
                <w:ilvl w:val="0"/>
                <w:numId w:val="185"/>
              </w:numPr>
            </w:pPr>
            <w:r w:rsidRPr="006750CE">
              <w:rPr>
                <w:rFonts w:hint="eastAsia"/>
              </w:rPr>
              <w:t>给条件发送信号代码</w:t>
            </w:r>
          </w:p>
          <w:p w:rsidR="00F00FE7" w:rsidRPr="006750CE" w:rsidRDefault="00F00FE7" w:rsidP="00F00FE7">
            <w:pPr>
              <w:ind w:firstLineChars="450" w:firstLine="945"/>
            </w:pPr>
            <w:r w:rsidRPr="006750CE">
              <w:t>pthread_mutex_lock(&amp;mutex);</w:t>
            </w:r>
          </w:p>
          <w:p w:rsidR="00F00FE7" w:rsidRPr="006750CE" w:rsidRDefault="00F00FE7" w:rsidP="00F00FE7">
            <w:pPr>
              <w:ind w:firstLineChars="450" w:firstLine="945"/>
            </w:pPr>
            <w:r w:rsidRPr="006750CE">
              <w:rPr>
                <w:rFonts w:hint="eastAsia"/>
              </w:rPr>
              <w:t>设置条件为真</w:t>
            </w:r>
          </w:p>
          <w:p w:rsidR="00F00FE7" w:rsidRPr="006750CE" w:rsidRDefault="00F00FE7" w:rsidP="00F00FE7">
            <w:pPr>
              <w:ind w:firstLineChars="450" w:firstLine="945"/>
            </w:pPr>
            <w:r w:rsidRPr="006750CE">
              <w:t>pthread_cond_signal(cond);</w:t>
            </w:r>
          </w:p>
          <w:p w:rsidR="00F00FE7" w:rsidRDefault="00F00FE7" w:rsidP="00F00FE7">
            <w:pPr>
              <w:ind w:firstLineChars="450" w:firstLine="945"/>
            </w:pPr>
            <w:r w:rsidRPr="006750CE">
              <w:t>pthread_mutex_unlock(&amp;mutex);</w:t>
            </w:r>
          </w:p>
        </w:tc>
      </w:tr>
      <w:tr w:rsidR="00F00FE7" w:rsidTr="00E233E9">
        <w:tc>
          <w:tcPr>
            <w:tcW w:w="8522" w:type="dxa"/>
          </w:tcPr>
          <w:p w:rsidR="00F00FE7" w:rsidRPr="00FA6C0E" w:rsidRDefault="00F00FE7" w:rsidP="00657ADF">
            <w:pPr>
              <w:numPr>
                <w:ilvl w:val="0"/>
                <w:numId w:val="183"/>
              </w:numPr>
            </w:pPr>
            <w:r w:rsidRPr="00FA6C0E">
              <w:t xml:space="preserve">  </w:t>
            </w:r>
            <w:r w:rsidRPr="00FA6C0E">
              <w:t>使用条件变量之前要先进行初始化。可以在单个语句中生成和初始化一个条件变量如：</w:t>
            </w:r>
          </w:p>
          <w:p w:rsidR="00F00FE7" w:rsidRPr="00FA6C0E" w:rsidRDefault="00F00FE7" w:rsidP="00657ADF">
            <w:pPr>
              <w:numPr>
                <w:ilvl w:val="0"/>
                <w:numId w:val="183"/>
              </w:numPr>
            </w:pPr>
            <w:r w:rsidRPr="00FA6C0E">
              <w:t>pthread_cond_t my_condition=PTHREAD_COND_INITIALIZER;</w:t>
            </w:r>
            <w:r w:rsidRPr="00FA6C0E">
              <w:rPr>
                <w:rFonts w:hint="eastAsia"/>
              </w:rPr>
              <w:t>（用于进程间线程的通信）。</w:t>
            </w:r>
          </w:p>
          <w:p w:rsidR="00F00FE7" w:rsidRDefault="00F00FE7" w:rsidP="00E233E9">
            <w:r w:rsidRPr="00FA6C0E">
              <w:rPr>
                <w:rFonts w:hint="eastAsia"/>
              </w:rPr>
              <w:t>也可以利用函数</w:t>
            </w:r>
            <w:r w:rsidRPr="00FA6C0E">
              <w:t>pthread_cond_init</w:t>
            </w:r>
            <w:r w:rsidRPr="00FA6C0E">
              <w:rPr>
                <w:rFonts w:hint="eastAsia"/>
              </w:rPr>
              <w:t>动态初始化</w:t>
            </w:r>
          </w:p>
          <w:p w:rsidR="00F00FE7" w:rsidRDefault="00F00FE7" w:rsidP="00E233E9">
            <w:r w:rsidRPr="00FA6C0E">
              <w:rPr>
                <w:noProof/>
              </w:rPr>
              <w:drawing>
                <wp:inline distT="0" distB="0" distL="0" distR="0" wp14:anchorId="3FC839BB" wp14:editId="7F5B8ACE">
                  <wp:extent cx="4661521" cy="1273825"/>
                  <wp:effectExtent l="0" t="0" r="6350" b="2540"/>
                  <wp:docPr id="18435" name="Picture 2" descr="C:\DOCUME~1\ADMINI~1\LOCALS~1\Temp\SNAGHTML1202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2" descr="C:\DOCUME~1\ADMINI~1\LOCALS~1\Temp\SNAGHTML120212b.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670693" cy="1276331"/>
                          </a:xfrm>
                          <a:prstGeom prst="rect">
                            <a:avLst/>
                          </a:prstGeom>
                          <a:noFill/>
                          <a:ln>
                            <a:noFill/>
                          </a:ln>
                          <a:extLst/>
                        </pic:spPr>
                      </pic:pic>
                    </a:graphicData>
                  </a:graphic>
                </wp:inline>
              </w:drawing>
            </w:r>
          </w:p>
          <w:p w:rsidR="00F00FE7" w:rsidRDefault="00F00FE7" w:rsidP="00E233E9"/>
        </w:tc>
      </w:tr>
      <w:tr w:rsidR="00F00FE7" w:rsidTr="00E233E9">
        <w:tc>
          <w:tcPr>
            <w:tcW w:w="8522" w:type="dxa"/>
          </w:tcPr>
          <w:p w:rsidR="00F00FE7" w:rsidRPr="0026616D" w:rsidRDefault="00F00FE7" w:rsidP="00E233E9">
            <w:r w:rsidRPr="0026616D">
              <w:t> pthread_cond_destroy</w:t>
            </w:r>
            <w:r w:rsidRPr="0026616D">
              <w:rPr>
                <w:rFonts w:hint="eastAsia"/>
              </w:rPr>
              <w:t>函数可以用来摧毁所指定的条件变量，同时将会释放所给它分配的资源。调用该函数的进程也并不要求等待</w:t>
            </w:r>
            <w:r w:rsidRPr="0026616D">
              <w:rPr>
                <w:rFonts w:hint="eastAsia"/>
              </w:rPr>
              <w:t xml:space="preserve"> </w:t>
            </w:r>
            <w:r w:rsidRPr="0026616D">
              <w:rPr>
                <w:rFonts w:hint="eastAsia"/>
              </w:rPr>
              <w:t>在参数所指定的条件变量上。</w:t>
            </w:r>
          </w:p>
          <w:p w:rsidR="00F00FE7" w:rsidRPr="0026616D" w:rsidRDefault="00F00FE7" w:rsidP="00E233E9">
            <w:r w:rsidRPr="0026616D">
              <w:rPr>
                <w:noProof/>
              </w:rPr>
              <w:lastRenderedPageBreak/>
              <w:drawing>
                <wp:inline distT="0" distB="0" distL="0" distR="0" wp14:anchorId="3F6C0FD9" wp14:editId="2FA8C2B0">
                  <wp:extent cx="4258674" cy="1331328"/>
                  <wp:effectExtent l="0" t="0" r="0" b="2540"/>
                  <wp:docPr id="19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262240" cy="1332443"/>
                          </a:xfrm>
                          <a:prstGeom prst="rect">
                            <a:avLst/>
                          </a:prstGeom>
                          <a:noFill/>
                          <a:ln>
                            <a:noFill/>
                          </a:ln>
                          <a:extLst/>
                        </pic:spPr>
                      </pic:pic>
                    </a:graphicData>
                  </a:graphic>
                </wp:inline>
              </w:drawing>
            </w:r>
          </w:p>
          <w:p w:rsidR="00F00FE7" w:rsidRDefault="00F00FE7" w:rsidP="00E233E9"/>
        </w:tc>
      </w:tr>
      <w:tr w:rsidR="00F00FE7" w:rsidTr="00E233E9">
        <w:tc>
          <w:tcPr>
            <w:tcW w:w="8522" w:type="dxa"/>
          </w:tcPr>
          <w:p w:rsidR="00F00FE7" w:rsidRDefault="00F00FE7" w:rsidP="00E233E9"/>
          <w:p w:rsidR="00F00FE7" w:rsidRDefault="00F00FE7" w:rsidP="00E233E9">
            <w:r w:rsidRPr="0026616D">
              <w:rPr>
                <w:noProof/>
              </w:rPr>
              <w:drawing>
                <wp:inline distT="0" distB="0" distL="0" distR="0" wp14:anchorId="03EA85D8" wp14:editId="571D736D">
                  <wp:extent cx="4752812" cy="2007843"/>
                  <wp:effectExtent l="0" t="0" r="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758920" cy="2010424"/>
                          </a:xfrm>
                          <a:prstGeom prst="rect">
                            <a:avLst/>
                          </a:prstGeom>
                          <a:noFill/>
                          <a:ln>
                            <a:noFill/>
                          </a:ln>
                          <a:extLst/>
                        </pic:spPr>
                      </pic:pic>
                    </a:graphicData>
                  </a:graphic>
                </wp:inline>
              </w:drawing>
            </w:r>
          </w:p>
          <w:p w:rsidR="00F00FE7" w:rsidRPr="0026616D" w:rsidRDefault="00F00FE7" w:rsidP="00E233E9">
            <w:r w:rsidRPr="0026616D">
              <w:rPr>
                <w:rFonts w:hint="eastAsia"/>
              </w:rPr>
              <w:t>第一个参数</w:t>
            </w:r>
            <w:r w:rsidRPr="0026616D">
              <w:rPr>
                <w:rFonts w:hint="eastAsia"/>
              </w:rPr>
              <w:t>*</w:t>
            </w:r>
            <w:r w:rsidRPr="0026616D">
              <w:t>cond</w:t>
            </w:r>
            <w:r w:rsidRPr="0026616D">
              <w:rPr>
                <w:rFonts w:hint="eastAsia"/>
              </w:rPr>
              <w:t>是指向一个条件变量的指针。第二个参数</w:t>
            </w:r>
            <w:r w:rsidRPr="0026616D">
              <w:rPr>
                <w:rFonts w:hint="eastAsia"/>
              </w:rPr>
              <w:t>*</w:t>
            </w:r>
            <w:r w:rsidRPr="0026616D">
              <w:t>mutex</w:t>
            </w:r>
            <w:r w:rsidRPr="0026616D">
              <w:rPr>
                <w:rFonts w:hint="eastAsia"/>
              </w:rPr>
              <w:t>则是对相关的互斥锁的指针。函数</w:t>
            </w:r>
            <w:r w:rsidRPr="0026616D">
              <w:t>pthread_cond_timedwait</w:t>
            </w:r>
            <w:r w:rsidRPr="0026616D">
              <w:rPr>
                <w:rFonts w:hint="eastAsia"/>
              </w:rPr>
              <w:t>函数类型与函数</w:t>
            </w:r>
            <w:r w:rsidRPr="0026616D">
              <w:t>pthread_cond_wait,</w:t>
            </w:r>
            <w:r w:rsidRPr="0026616D">
              <w:rPr>
                <w:rFonts w:hint="eastAsia"/>
              </w:rPr>
              <w:t>区别在于，如果达到或是超过所引用的参数</w:t>
            </w:r>
            <w:r w:rsidRPr="0026616D">
              <w:rPr>
                <w:rFonts w:hint="eastAsia"/>
              </w:rPr>
              <w:t>*</w:t>
            </w:r>
            <w:r w:rsidRPr="0026616D">
              <w:t>abstime,</w:t>
            </w:r>
            <w:r w:rsidRPr="0026616D">
              <w:rPr>
                <w:rFonts w:hint="eastAsia"/>
              </w:rPr>
              <w:t>它将结束并返回错误</w:t>
            </w:r>
            <w:r w:rsidRPr="0026616D">
              <w:t>ETIME.pthread_cond_timedwait</w:t>
            </w:r>
            <w:r w:rsidRPr="0026616D">
              <w:rPr>
                <w:rFonts w:hint="eastAsia"/>
              </w:rPr>
              <w:t>函数的参数</w:t>
            </w:r>
            <w:r w:rsidRPr="0026616D">
              <w:rPr>
                <w:rFonts w:hint="eastAsia"/>
              </w:rPr>
              <w:t>*</w:t>
            </w:r>
            <w:r w:rsidRPr="0026616D">
              <w:t>abstime</w:t>
            </w:r>
            <w:r w:rsidRPr="0026616D">
              <w:rPr>
                <w:rFonts w:hint="eastAsia"/>
              </w:rPr>
              <w:t>指向一个</w:t>
            </w:r>
            <w:r w:rsidRPr="0026616D">
              <w:t>timespec</w:t>
            </w:r>
            <w:r w:rsidRPr="0026616D">
              <w:rPr>
                <w:rFonts w:hint="eastAsia"/>
              </w:rPr>
              <w:t>结构。该结构如下：</w:t>
            </w:r>
          </w:p>
          <w:p w:rsidR="00F00FE7" w:rsidRPr="0026616D" w:rsidRDefault="00F00FE7" w:rsidP="00E233E9">
            <w:r w:rsidRPr="0026616D">
              <w:t>typedef struct timespec{</w:t>
            </w:r>
          </w:p>
          <w:p w:rsidR="00F00FE7" w:rsidRPr="0026616D" w:rsidRDefault="00F00FE7" w:rsidP="00E233E9">
            <w:r w:rsidRPr="0026616D">
              <w:t>       time_t tv_sec;</w:t>
            </w:r>
          </w:p>
          <w:p w:rsidR="00F00FE7" w:rsidRPr="0026616D" w:rsidRDefault="00F00FE7" w:rsidP="00E233E9">
            <w:r w:rsidRPr="0026616D">
              <w:t>       long tv_nsex;</w:t>
            </w:r>
          </w:p>
          <w:p w:rsidR="00F00FE7" w:rsidRDefault="00F00FE7" w:rsidP="00E233E9">
            <w:r w:rsidRPr="0026616D">
              <w:t>}timespec_t;</w:t>
            </w:r>
          </w:p>
          <w:p w:rsidR="00F00FE7" w:rsidRDefault="00F00FE7" w:rsidP="00E233E9"/>
          <w:p w:rsidR="00F00FE7" w:rsidRPr="0026616D" w:rsidRDefault="00F00FE7" w:rsidP="00E233E9"/>
        </w:tc>
      </w:tr>
      <w:tr w:rsidR="00F00FE7" w:rsidTr="00E233E9">
        <w:tc>
          <w:tcPr>
            <w:tcW w:w="8522" w:type="dxa"/>
          </w:tcPr>
          <w:p w:rsidR="00F00FE7" w:rsidRDefault="00F00FE7" w:rsidP="00E233E9"/>
          <w:p w:rsidR="00F00FE7" w:rsidRDefault="00F00FE7" w:rsidP="00E233E9">
            <w:r w:rsidRPr="004E24AE">
              <w:rPr>
                <w:noProof/>
              </w:rPr>
              <w:drawing>
                <wp:inline distT="0" distB="0" distL="0" distR="0" wp14:anchorId="6A140660" wp14:editId="1D457056">
                  <wp:extent cx="4830900" cy="2007843"/>
                  <wp:effectExtent l="0" t="0" r="8255" b="0"/>
                  <wp:docPr id="2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30900" cy="2007843"/>
                          </a:xfrm>
                          <a:prstGeom prst="rect">
                            <a:avLst/>
                          </a:prstGeom>
                          <a:noFill/>
                          <a:ln>
                            <a:noFill/>
                          </a:ln>
                          <a:extLst/>
                        </pic:spPr>
                      </pic:pic>
                    </a:graphicData>
                  </a:graphic>
                </wp:inline>
              </w:drawing>
            </w:r>
          </w:p>
          <w:p w:rsidR="00F00FE7" w:rsidRPr="004E24AE" w:rsidRDefault="00F00FE7" w:rsidP="00E233E9">
            <w:r w:rsidRPr="004E24AE">
              <w:t> </w:t>
            </w:r>
            <w:r w:rsidRPr="004E24AE">
              <w:t>参数</w:t>
            </w:r>
            <w:r w:rsidRPr="004E24AE">
              <w:t>*cond</w:t>
            </w:r>
            <w:r w:rsidRPr="004E24AE">
              <w:rPr>
                <w:rFonts w:hint="eastAsia"/>
              </w:rPr>
              <w:t>是对类型为</w:t>
            </w:r>
            <w:r w:rsidRPr="004E24AE">
              <w:t xml:space="preserve">pthread_cond_t </w:t>
            </w:r>
            <w:r w:rsidRPr="004E24AE">
              <w:rPr>
                <w:rFonts w:hint="eastAsia"/>
              </w:rPr>
              <w:t>的一个条件变量的指针。当调用</w:t>
            </w:r>
            <w:r w:rsidRPr="004E24AE">
              <w:t>pthread_cond_signal</w:t>
            </w:r>
            <w:r w:rsidRPr="004E24AE">
              <w:rPr>
                <w:rFonts w:hint="eastAsia"/>
              </w:rPr>
              <w:t>时一个在相同条件变量上阻塞的线程将被解锁。如果同时有多个线程阻塞，则由调度策略确</w:t>
            </w:r>
            <w:r w:rsidRPr="004E24AE">
              <w:rPr>
                <w:rFonts w:hint="eastAsia"/>
              </w:rPr>
              <w:lastRenderedPageBreak/>
              <w:t>定接收通知的</w:t>
            </w:r>
            <w:r w:rsidRPr="004E24AE">
              <w:rPr>
                <w:rFonts w:hint="eastAsia"/>
              </w:rPr>
              <w:t xml:space="preserve"> </w:t>
            </w:r>
            <w:r w:rsidRPr="004E24AE">
              <w:rPr>
                <w:rFonts w:hint="eastAsia"/>
              </w:rPr>
              <w:t>线程。如果调用</w:t>
            </w:r>
            <w:r w:rsidRPr="004E24AE">
              <w:t>pthread_cond_broadcast,</w:t>
            </w:r>
            <w:r w:rsidRPr="004E24AE">
              <w:rPr>
                <w:rFonts w:hint="eastAsia"/>
              </w:rPr>
              <w:t>则将通知阻塞在这个条件变量上的所有线程。一旦被唤醒，线程仍然会要求互斥锁。如果当前没有线程等待通知，则上面两种调用实际上成为一个空操</w:t>
            </w:r>
            <w:r w:rsidRPr="004E24AE">
              <w:rPr>
                <w:rFonts w:hint="eastAsia"/>
              </w:rPr>
              <w:t xml:space="preserve"> </w:t>
            </w:r>
            <w:r w:rsidRPr="004E24AE">
              <w:rPr>
                <w:rFonts w:hint="eastAsia"/>
              </w:rPr>
              <w:t>作。如果参数</w:t>
            </w:r>
            <w:r w:rsidRPr="004E24AE">
              <w:rPr>
                <w:rFonts w:hint="eastAsia"/>
              </w:rPr>
              <w:t>*</w:t>
            </w:r>
            <w:r w:rsidRPr="004E24AE">
              <w:t>cond</w:t>
            </w:r>
            <w:r w:rsidRPr="004E24AE">
              <w:rPr>
                <w:rFonts w:hint="eastAsia"/>
              </w:rPr>
              <w:t>指向非法地址，则返回值</w:t>
            </w:r>
            <w:r w:rsidRPr="004E24AE">
              <w:t>EINVAL</w:t>
            </w:r>
            <w:r w:rsidRPr="004E24AE">
              <w:rPr>
                <w:rFonts w:hint="eastAsia"/>
              </w:rPr>
              <w:t>。</w:t>
            </w:r>
          </w:p>
          <w:p w:rsidR="00F00FE7" w:rsidRDefault="00F00FE7" w:rsidP="00E233E9"/>
        </w:tc>
      </w:tr>
      <w:tr w:rsidR="00F00FE7" w:rsidTr="00E233E9">
        <w:tc>
          <w:tcPr>
            <w:tcW w:w="8522" w:type="dxa"/>
          </w:tcPr>
          <w:p w:rsidR="00F00FE7" w:rsidRDefault="00F00FE7" w:rsidP="00E233E9"/>
        </w:tc>
      </w:tr>
    </w:tbl>
    <w:p w:rsidR="00F00FE7" w:rsidRDefault="00F00FE7" w:rsidP="00F00FE7"/>
    <w:p w:rsidR="00F00FE7" w:rsidRDefault="00F00FE7" w:rsidP="00F00FE7">
      <w:pPr>
        <w:pStyle w:val="3"/>
      </w:pPr>
      <w:r>
        <w:rPr>
          <w:rFonts w:hint="eastAsia"/>
        </w:rPr>
        <w:t>综合案例</w:t>
      </w:r>
      <w:r>
        <w:rPr>
          <w:rFonts w:hint="eastAsia"/>
        </w:rPr>
        <w:t>1</w:t>
      </w:r>
      <w:r>
        <w:rPr>
          <w:rFonts w:hint="eastAsia"/>
        </w:rPr>
        <w:t>多线程互斥</w:t>
      </w:r>
    </w:p>
    <w:p w:rsidR="00F00FE7" w:rsidRDefault="00F00FE7" w:rsidP="00F00FE7">
      <w:pPr>
        <w:pStyle w:val="3"/>
      </w:pPr>
      <w:r>
        <w:rPr>
          <w:rFonts w:hint="eastAsia"/>
        </w:rPr>
        <w:t>综合案例</w:t>
      </w:r>
      <w:r>
        <w:rPr>
          <w:rFonts w:hint="eastAsia"/>
        </w:rPr>
        <w:t>2</w:t>
      </w:r>
      <w:r>
        <w:rPr>
          <w:rFonts w:hint="eastAsia"/>
        </w:rPr>
        <w:t>线程同步</w:t>
      </w:r>
    </w:p>
    <w:p w:rsidR="00F00FE7" w:rsidRDefault="00F00FE7" w:rsidP="00F00FE7"/>
    <w:p w:rsidR="00F00FE7" w:rsidRDefault="00F00FE7" w:rsidP="00F00FE7"/>
    <w:p w:rsidR="00F00FE7" w:rsidRDefault="00F00FE7" w:rsidP="00F00FE7"/>
    <w:p w:rsidR="00F00FE7" w:rsidRDefault="00F00FE7" w:rsidP="00F00FE7"/>
    <w:p w:rsidR="00B036E7" w:rsidRPr="00F00FE7" w:rsidRDefault="00B036E7" w:rsidP="00B036E7"/>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B036E7" w:rsidRDefault="00B036E7" w:rsidP="00B036E7"/>
    <w:p w:rsidR="00C17727" w:rsidRPr="003A237B" w:rsidRDefault="00C17727" w:rsidP="00C17727">
      <w:r>
        <w:rPr>
          <w:rFonts w:hint="eastAsia"/>
        </w:rPr>
        <w:tab/>
      </w:r>
    </w:p>
    <w:p w:rsidR="00C17727" w:rsidRPr="003A237B" w:rsidRDefault="00C17727" w:rsidP="00C17727">
      <w:r>
        <w:rPr>
          <w:rFonts w:hint="eastAsia"/>
        </w:rPr>
        <w:tab/>
      </w:r>
      <w:r>
        <w:rPr>
          <w:rFonts w:hint="eastAsia"/>
        </w:rPr>
        <w:tab/>
      </w:r>
      <w:r>
        <w:rPr>
          <w:rFonts w:hint="eastAsia"/>
        </w:rPr>
        <w:tab/>
      </w:r>
      <w:r>
        <w:rPr>
          <w:rFonts w:hint="eastAsia"/>
        </w:rPr>
        <w:tab/>
      </w:r>
      <w:r>
        <w:rPr>
          <w:rFonts w:hint="eastAsia"/>
        </w:rPr>
        <w:tab/>
      </w:r>
      <w:r>
        <w:rPr>
          <w:rFonts w:hint="eastAsia"/>
        </w:rPr>
        <w:tab/>
      </w:r>
    </w:p>
    <w:p w:rsidR="00C17727" w:rsidRDefault="00C17727" w:rsidP="00C17727"/>
    <w:p w:rsidR="00C17727" w:rsidRDefault="00C17727" w:rsidP="00C17727"/>
    <w:p w:rsidR="00C17727" w:rsidRDefault="00C17727" w:rsidP="00C17727"/>
    <w:p w:rsidR="00C17727" w:rsidRDefault="00C17727" w:rsidP="00C17727"/>
    <w:p w:rsidR="00C17727" w:rsidRDefault="00C17727" w:rsidP="00C17727"/>
    <w:p w:rsidR="00C17727" w:rsidRDefault="00C17727" w:rsidP="00C17727"/>
    <w:p w:rsidR="00C17727" w:rsidRDefault="00C17727"/>
    <w:sectPr w:rsidR="00C17727">
      <w:headerReference w:type="default" r:id="rId250"/>
      <w:footerReference w:type="default" r:id="rId2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484F" w:rsidRDefault="0027484F" w:rsidP="00C17727">
      <w:r>
        <w:separator/>
      </w:r>
    </w:p>
  </w:endnote>
  <w:endnote w:type="continuationSeparator" w:id="0">
    <w:p w:rsidR="0027484F" w:rsidRDefault="0027484F" w:rsidP="00C17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1F1E" w:rsidRDefault="004A1F1E" w:rsidP="00016010">
    <w:pPr>
      <w:pStyle w:val="a4"/>
      <w:jc w:val="center"/>
    </w:pPr>
    <w:r>
      <w:rPr>
        <w:rFonts w:ascii="微软雅黑" w:eastAsia="微软雅黑" w:hAnsi="微软雅黑" w:cs="微软雅黑" w:hint="eastAsia"/>
        <w:sz w:val="20"/>
        <w:szCs w:val="20"/>
      </w:rPr>
      <w:t>北京市昌平区建材城西路金燕龙办公楼一层   电话：400-618-9090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484F" w:rsidRDefault="0027484F" w:rsidP="00C17727">
      <w:r>
        <w:separator/>
      </w:r>
    </w:p>
  </w:footnote>
  <w:footnote w:type="continuationSeparator" w:id="0">
    <w:p w:rsidR="0027484F" w:rsidRDefault="0027484F" w:rsidP="00C177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1F1E" w:rsidRDefault="004A1F1E">
    <w:pPr>
      <w:pStyle w:val="a3"/>
    </w:pPr>
    <w:r>
      <w:rPr>
        <w:noProof/>
      </w:rPr>
      <w:drawing>
        <wp:anchor distT="0" distB="0" distL="114300" distR="114300" simplePos="0" relativeHeight="251658240" behindDoc="0" locked="0" layoutInCell="1" allowOverlap="1" wp14:anchorId="10EF16D5" wp14:editId="3F4BACE4">
          <wp:simplePos x="0" y="0"/>
          <wp:positionH relativeFrom="column">
            <wp:posOffset>-1137920</wp:posOffset>
          </wp:positionH>
          <wp:positionV relativeFrom="paragraph">
            <wp:posOffset>-532291</wp:posOffset>
          </wp:positionV>
          <wp:extent cx="7630795" cy="910590"/>
          <wp:effectExtent l="0" t="0" r="8255" b="3810"/>
          <wp:wrapNone/>
          <wp:docPr id="17" name="图片 17"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各种word模板cs6-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30795" cy="9105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1ABD"/>
    <w:multiLevelType w:val="hybridMultilevel"/>
    <w:tmpl w:val="1BBE9598"/>
    <w:lvl w:ilvl="0" w:tplc="659EEA56">
      <w:start w:val="1"/>
      <w:numFmt w:val="bullet"/>
      <w:lvlText w:val="•"/>
      <w:lvlJc w:val="left"/>
      <w:pPr>
        <w:tabs>
          <w:tab w:val="num" w:pos="720"/>
        </w:tabs>
        <w:ind w:left="720" w:hanging="360"/>
      </w:pPr>
      <w:rPr>
        <w:rFonts w:ascii="宋体" w:hAnsi="宋体" w:hint="default"/>
      </w:rPr>
    </w:lvl>
    <w:lvl w:ilvl="1" w:tplc="AB1283D8" w:tentative="1">
      <w:start w:val="1"/>
      <w:numFmt w:val="bullet"/>
      <w:lvlText w:val="•"/>
      <w:lvlJc w:val="left"/>
      <w:pPr>
        <w:tabs>
          <w:tab w:val="num" w:pos="1440"/>
        </w:tabs>
        <w:ind w:left="1440" w:hanging="360"/>
      </w:pPr>
      <w:rPr>
        <w:rFonts w:ascii="宋体" w:hAnsi="宋体" w:hint="default"/>
      </w:rPr>
    </w:lvl>
    <w:lvl w:ilvl="2" w:tplc="7CBA8E1E" w:tentative="1">
      <w:start w:val="1"/>
      <w:numFmt w:val="bullet"/>
      <w:lvlText w:val="•"/>
      <w:lvlJc w:val="left"/>
      <w:pPr>
        <w:tabs>
          <w:tab w:val="num" w:pos="2160"/>
        </w:tabs>
        <w:ind w:left="2160" w:hanging="360"/>
      </w:pPr>
      <w:rPr>
        <w:rFonts w:ascii="宋体" w:hAnsi="宋体" w:hint="default"/>
      </w:rPr>
    </w:lvl>
    <w:lvl w:ilvl="3" w:tplc="7D8CF4D8" w:tentative="1">
      <w:start w:val="1"/>
      <w:numFmt w:val="bullet"/>
      <w:lvlText w:val="•"/>
      <w:lvlJc w:val="left"/>
      <w:pPr>
        <w:tabs>
          <w:tab w:val="num" w:pos="2880"/>
        </w:tabs>
        <w:ind w:left="2880" w:hanging="360"/>
      </w:pPr>
      <w:rPr>
        <w:rFonts w:ascii="宋体" w:hAnsi="宋体" w:hint="default"/>
      </w:rPr>
    </w:lvl>
    <w:lvl w:ilvl="4" w:tplc="98BE2FB0" w:tentative="1">
      <w:start w:val="1"/>
      <w:numFmt w:val="bullet"/>
      <w:lvlText w:val="•"/>
      <w:lvlJc w:val="left"/>
      <w:pPr>
        <w:tabs>
          <w:tab w:val="num" w:pos="3600"/>
        </w:tabs>
        <w:ind w:left="3600" w:hanging="360"/>
      </w:pPr>
      <w:rPr>
        <w:rFonts w:ascii="宋体" w:hAnsi="宋体" w:hint="default"/>
      </w:rPr>
    </w:lvl>
    <w:lvl w:ilvl="5" w:tplc="D74E6372" w:tentative="1">
      <w:start w:val="1"/>
      <w:numFmt w:val="bullet"/>
      <w:lvlText w:val="•"/>
      <w:lvlJc w:val="left"/>
      <w:pPr>
        <w:tabs>
          <w:tab w:val="num" w:pos="4320"/>
        </w:tabs>
        <w:ind w:left="4320" w:hanging="360"/>
      </w:pPr>
      <w:rPr>
        <w:rFonts w:ascii="宋体" w:hAnsi="宋体" w:hint="default"/>
      </w:rPr>
    </w:lvl>
    <w:lvl w:ilvl="6" w:tplc="642EA7EE" w:tentative="1">
      <w:start w:val="1"/>
      <w:numFmt w:val="bullet"/>
      <w:lvlText w:val="•"/>
      <w:lvlJc w:val="left"/>
      <w:pPr>
        <w:tabs>
          <w:tab w:val="num" w:pos="5040"/>
        </w:tabs>
        <w:ind w:left="5040" w:hanging="360"/>
      </w:pPr>
      <w:rPr>
        <w:rFonts w:ascii="宋体" w:hAnsi="宋体" w:hint="default"/>
      </w:rPr>
    </w:lvl>
    <w:lvl w:ilvl="7" w:tplc="D95A0CFC" w:tentative="1">
      <w:start w:val="1"/>
      <w:numFmt w:val="bullet"/>
      <w:lvlText w:val="•"/>
      <w:lvlJc w:val="left"/>
      <w:pPr>
        <w:tabs>
          <w:tab w:val="num" w:pos="5760"/>
        </w:tabs>
        <w:ind w:left="5760" w:hanging="360"/>
      </w:pPr>
      <w:rPr>
        <w:rFonts w:ascii="宋体" w:hAnsi="宋体" w:hint="default"/>
      </w:rPr>
    </w:lvl>
    <w:lvl w:ilvl="8" w:tplc="86143A12" w:tentative="1">
      <w:start w:val="1"/>
      <w:numFmt w:val="bullet"/>
      <w:lvlText w:val="•"/>
      <w:lvlJc w:val="left"/>
      <w:pPr>
        <w:tabs>
          <w:tab w:val="num" w:pos="6480"/>
        </w:tabs>
        <w:ind w:left="6480" w:hanging="360"/>
      </w:pPr>
      <w:rPr>
        <w:rFonts w:ascii="宋体" w:hAnsi="宋体" w:hint="default"/>
      </w:rPr>
    </w:lvl>
  </w:abstractNum>
  <w:abstractNum w:abstractNumId="1">
    <w:nsid w:val="004624B4"/>
    <w:multiLevelType w:val="hybridMultilevel"/>
    <w:tmpl w:val="9D9E1C3E"/>
    <w:lvl w:ilvl="0" w:tplc="C8EEFEFA">
      <w:start w:val="1"/>
      <w:numFmt w:val="bullet"/>
      <w:lvlText w:val=""/>
      <w:lvlJc w:val="left"/>
      <w:pPr>
        <w:tabs>
          <w:tab w:val="num" w:pos="720"/>
        </w:tabs>
        <w:ind w:left="720" w:hanging="360"/>
      </w:pPr>
      <w:rPr>
        <w:rFonts w:ascii="Wingdings" w:hAnsi="Wingdings" w:hint="default"/>
      </w:rPr>
    </w:lvl>
    <w:lvl w:ilvl="1" w:tplc="860E5E62" w:tentative="1">
      <w:start w:val="1"/>
      <w:numFmt w:val="bullet"/>
      <w:lvlText w:val=""/>
      <w:lvlJc w:val="left"/>
      <w:pPr>
        <w:tabs>
          <w:tab w:val="num" w:pos="1440"/>
        </w:tabs>
        <w:ind w:left="1440" w:hanging="360"/>
      </w:pPr>
      <w:rPr>
        <w:rFonts w:ascii="Wingdings" w:hAnsi="Wingdings" w:hint="default"/>
      </w:rPr>
    </w:lvl>
    <w:lvl w:ilvl="2" w:tplc="45C4DBEC" w:tentative="1">
      <w:start w:val="1"/>
      <w:numFmt w:val="bullet"/>
      <w:lvlText w:val=""/>
      <w:lvlJc w:val="left"/>
      <w:pPr>
        <w:tabs>
          <w:tab w:val="num" w:pos="2160"/>
        </w:tabs>
        <w:ind w:left="2160" w:hanging="360"/>
      </w:pPr>
      <w:rPr>
        <w:rFonts w:ascii="Wingdings" w:hAnsi="Wingdings" w:hint="default"/>
      </w:rPr>
    </w:lvl>
    <w:lvl w:ilvl="3" w:tplc="6A8605E2" w:tentative="1">
      <w:start w:val="1"/>
      <w:numFmt w:val="bullet"/>
      <w:lvlText w:val=""/>
      <w:lvlJc w:val="left"/>
      <w:pPr>
        <w:tabs>
          <w:tab w:val="num" w:pos="2880"/>
        </w:tabs>
        <w:ind w:left="2880" w:hanging="360"/>
      </w:pPr>
      <w:rPr>
        <w:rFonts w:ascii="Wingdings" w:hAnsi="Wingdings" w:hint="default"/>
      </w:rPr>
    </w:lvl>
    <w:lvl w:ilvl="4" w:tplc="09486BBA" w:tentative="1">
      <w:start w:val="1"/>
      <w:numFmt w:val="bullet"/>
      <w:lvlText w:val=""/>
      <w:lvlJc w:val="left"/>
      <w:pPr>
        <w:tabs>
          <w:tab w:val="num" w:pos="3600"/>
        </w:tabs>
        <w:ind w:left="3600" w:hanging="360"/>
      </w:pPr>
      <w:rPr>
        <w:rFonts w:ascii="Wingdings" w:hAnsi="Wingdings" w:hint="default"/>
      </w:rPr>
    </w:lvl>
    <w:lvl w:ilvl="5" w:tplc="2C60B38E" w:tentative="1">
      <w:start w:val="1"/>
      <w:numFmt w:val="bullet"/>
      <w:lvlText w:val=""/>
      <w:lvlJc w:val="left"/>
      <w:pPr>
        <w:tabs>
          <w:tab w:val="num" w:pos="4320"/>
        </w:tabs>
        <w:ind w:left="4320" w:hanging="360"/>
      </w:pPr>
      <w:rPr>
        <w:rFonts w:ascii="Wingdings" w:hAnsi="Wingdings" w:hint="default"/>
      </w:rPr>
    </w:lvl>
    <w:lvl w:ilvl="6" w:tplc="EFFACED4" w:tentative="1">
      <w:start w:val="1"/>
      <w:numFmt w:val="bullet"/>
      <w:lvlText w:val=""/>
      <w:lvlJc w:val="left"/>
      <w:pPr>
        <w:tabs>
          <w:tab w:val="num" w:pos="5040"/>
        </w:tabs>
        <w:ind w:left="5040" w:hanging="360"/>
      </w:pPr>
      <w:rPr>
        <w:rFonts w:ascii="Wingdings" w:hAnsi="Wingdings" w:hint="default"/>
      </w:rPr>
    </w:lvl>
    <w:lvl w:ilvl="7" w:tplc="308E3D56" w:tentative="1">
      <w:start w:val="1"/>
      <w:numFmt w:val="bullet"/>
      <w:lvlText w:val=""/>
      <w:lvlJc w:val="left"/>
      <w:pPr>
        <w:tabs>
          <w:tab w:val="num" w:pos="5760"/>
        </w:tabs>
        <w:ind w:left="5760" w:hanging="360"/>
      </w:pPr>
      <w:rPr>
        <w:rFonts w:ascii="Wingdings" w:hAnsi="Wingdings" w:hint="default"/>
      </w:rPr>
    </w:lvl>
    <w:lvl w:ilvl="8" w:tplc="5A4EB928" w:tentative="1">
      <w:start w:val="1"/>
      <w:numFmt w:val="bullet"/>
      <w:lvlText w:val=""/>
      <w:lvlJc w:val="left"/>
      <w:pPr>
        <w:tabs>
          <w:tab w:val="num" w:pos="6480"/>
        </w:tabs>
        <w:ind w:left="6480" w:hanging="360"/>
      </w:pPr>
      <w:rPr>
        <w:rFonts w:ascii="Wingdings" w:hAnsi="Wingdings" w:hint="default"/>
      </w:rPr>
    </w:lvl>
  </w:abstractNum>
  <w:abstractNum w:abstractNumId="2">
    <w:nsid w:val="008933A6"/>
    <w:multiLevelType w:val="hybridMultilevel"/>
    <w:tmpl w:val="51E07104"/>
    <w:lvl w:ilvl="0" w:tplc="17427E0E">
      <w:start w:val="1"/>
      <w:numFmt w:val="bullet"/>
      <w:lvlText w:val=""/>
      <w:lvlJc w:val="left"/>
      <w:pPr>
        <w:tabs>
          <w:tab w:val="num" w:pos="720"/>
        </w:tabs>
        <w:ind w:left="720" w:hanging="360"/>
      </w:pPr>
      <w:rPr>
        <w:rFonts w:ascii="Wingdings" w:hAnsi="Wingdings" w:hint="default"/>
      </w:rPr>
    </w:lvl>
    <w:lvl w:ilvl="1" w:tplc="72C2DFC8" w:tentative="1">
      <w:start w:val="1"/>
      <w:numFmt w:val="bullet"/>
      <w:lvlText w:val=""/>
      <w:lvlJc w:val="left"/>
      <w:pPr>
        <w:tabs>
          <w:tab w:val="num" w:pos="1440"/>
        </w:tabs>
        <w:ind w:left="1440" w:hanging="360"/>
      </w:pPr>
      <w:rPr>
        <w:rFonts w:ascii="Wingdings" w:hAnsi="Wingdings" w:hint="default"/>
      </w:rPr>
    </w:lvl>
    <w:lvl w:ilvl="2" w:tplc="8FBC99AA" w:tentative="1">
      <w:start w:val="1"/>
      <w:numFmt w:val="bullet"/>
      <w:lvlText w:val=""/>
      <w:lvlJc w:val="left"/>
      <w:pPr>
        <w:tabs>
          <w:tab w:val="num" w:pos="2160"/>
        </w:tabs>
        <w:ind w:left="2160" w:hanging="360"/>
      </w:pPr>
      <w:rPr>
        <w:rFonts w:ascii="Wingdings" w:hAnsi="Wingdings" w:hint="default"/>
      </w:rPr>
    </w:lvl>
    <w:lvl w:ilvl="3" w:tplc="7AE66B10" w:tentative="1">
      <w:start w:val="1"/>
      <w:numFmt w:val="bullet"/>
      <w:lvlText w:val=""/>
      <w:lvlJc w:val="left"/>
      <w:pPr>
        <w:tabs>
          <w:tab w:val="num" w:pos="2880"/>
        </w:tabs>
        <w:ind w:left="2880" w:hanging="360"/>
      </w:pPr>
      <w:rPr>
        <w:rFonts w:ascii="Wingdings" w:hAnsi="Wingdings" w:hint="default"/>
      </w:rPr>
    </w:lvl>
    <w:lvl w:ilvl="4" w:tplc="BD0ADCAC" w:tentative="1">
      <w:start w:val="1"/>
      <w:numFmt w:val="bullet"/>
      <w:lvlText w:val=""/>
      <w:lvlJc w:val="left"/>
      <w:pPr>
        <w:tabs>
          <w:tab w:val="num" w:pos="3600"/>
        </w:tabs>
        <w:ind w:left="3600" w:hanging="360"/>
      </w:pPr>
      <w:rPr>
        <w:rFonts w:ascii="Wingdings" w:hAnsi="Wingdings" w:hint="default"/>
      </w:rPr>
    </w:lvl>
    <w:lvl w:ilvl="5" w:tplc="3B78E9DC" w:tentative="1">
      <w:start w:val="1"/>
      <w:numFmt w:val="bullet"/>
      <w:lvlText w:val=""/>
      <w:lvlJc w:val="left"/>
      <w:pPr>
        <w:tabs>
          <w:tab w:val="num" w:pos="4320"/>
        </w:tabs>
        <w:ind w:left="4320" w:hanging="360"/>
      </w:pPr>
      <w:rPr>
        <w:rFonts w:ascii="Wingdings" w:hAnsi="Wingdings" w:hint="default"/>
      </w:rPr>
    </w:lvl>
    <w:lvl w:ilvl="6" w:tplc="59DCB39E" w:tentative="1">
      <w:start w:val="1"/>
      <w:numFmt w:val="bullet"/>
      <w:lvlText w:val=""/>
      <w:lvlJc w:val="left"/>
      <w:pPr>
        <w:tabs>
          <w:tab w:val="num" w:pos="5040"/>
        </w:tabs>
        <w:ind w:left="5040" w:hanging="360"/>
      </w:pPr>
      <w:rPr>
        <w:rFonts w:ascii="Wingdings" w:hAnsi="Wingdings" w:hint="default"/>
      </w:rPr>
    </w:lvl>
    <w:lvl w:ilvl="7" w:tplc="45E83A9E" w:tentative="1">
      <w:start w:val="1"/>
      <w:numFmt w:val="bullet"/>
      <w:lvlText w:val=""/>
      <w:lvlJc w:val="left"/>
      <w:pPr>
        <w:tabs>
          <w:tab w:val="num" w:pos="5760"/>
        </w:tabs>
        <w:ind w:left="5760" w:hanging="360"/>
      </w:pPr>
      <w:rPr>
        <w:rFonts w:ascii="Wingdings" w:hAnsi="Wingdings" w:hint="default"/>
      </w:rPr>
    </w:lvl>
    <w:lvl w:ilvl="8" w:tplc="315851AC" w:tentative="1">
      <w:start w:val="1"/>
      <w:numFmt w:val="bullet"/>
      <w:lvlText w:val=""/>
      <w:lvlJc w:val="left"/>
      <w:pPr>
        <w:tabs>
          <w:tab w:val="num" w:pos="6480"/>
        </w:tabs>
        <w:ind w:left="6480" w:hanging="360"/>
      </w:pPr>
      <w:rPr>
        <w:rFonts w:ascii="Wingdings" w:hAnsi="Wingdings" w:hint="default"/>
      </w:rPr>
    </w:lvl>
  </w:abstractNum>
  <w:abstractNum w:abstractNumId="3">
    <w:nsid w:val="00C540C7"/>
    <w:multiLevelType w:val="hybridMultilevel"/>
    <w:tmpl w:val="A51A5E96"/>
    <w:lvl w:ilvl="0" w:tplc="0338EF5C">
      <w:start w:val="1"/>
      <w:numFmt w:val="bullet"/>
      <w:lvlText w:val=""/>
      <w:lvlJc w:val="left"/>
      <w:pPr>
        <w:tabs>
          <w:tab w:val="num" w:pos="720"/>
        </w:tabs>
        <w:ind w:left="720" w:hanging="360"/>
      </w:pPr>
      <w:rPr>
        <w:rFonts w:ascii="Wingdings" w:hAnsi="Wingdings" w:hint="default"/>
      </w:rPr>
    </w:lvl>
    <w:lvl w:ilvl="1" w:tplc="38EC0C2C" w:tentative="1">
      <w:start w:val="1"/>
      <w:numFmt w:val="bullet"/>
      <w:lvlText w:val=""/>
      <w:lvlJc w:val="left"/>
      <w:pPr>
        <w:tabs>
          <w:tab w:val="num" w:pos="1440"/>
        </w:tabs>
        <w:ind w:left="1440" w:hanging="360"/>
      </w:pPr>
      <w:rPr>
        <w:rFonts w:ascii="Wingdings" w:hAnsi="Wingdings" w:hint="default"/>
      </w:rPr>
    </w:lvl>
    <w:lvl w:ilvl="2" w:tplc="2EA85B84" w:tentative="1">
      <w:start w:val="1"/>
      <w:numFmt w:val="bullet"/>
      <w:lvlText w:val=""/>
      <w:lvlJc w:val="left"/>
      <w:pPr>
        <w:tabs>
          <w:tab w:val="num" w:pos="2160"/>
        </w:tabs>
        <w:ind w:left="2160" w:hanging="360"/>
      </w:pPr>
      <w:rPr>
        <w:rFonts w:ascii="Wingdings" w:hAnsi="Wingdings" w:hint="default"/>
      </w:rPr>
    </w:lvl>
    <w:lvl w:ilvl="3" w:tplc="6FCE96AC" w:tentative="1">
      <w:start w:val="1"/>
      <w:numFmt w:val="bullet"/>
      <w:lvlText w:val=""/>
      <w:lvlJc w:val="left"/>
      <w:pPr>
        <w:tabs>
          <w:tab w:val="num" w:pos="2880"/>
        </w:tabs>
        <w:ind w:left="2880" w:hanging="360"/>
      </w:pPr>
      <w:rPr>
        <w:rFonts w:ascii="Wingdings" w:hAnsi="Wingdings" w:hint="default"/>
      </w:rPr>
    </w:lvl>
    <w:lvl w:ilvl="4" w:tplc="A90CD3E8" w:tentative="1">
      <w:start w:val="1"/>
      <w:numFmt w:val="bullet"/>
      <w:lvlText w:val=""/>
      <w:lvlJc w:val="left"/>
      <w:pPr>
        <w:tabs>
          <w:tab w:val="num" w:pos="3600"/>
        </w:tabs>
        <w:ind w:left="3600" w:hanging="360"/>
      </w:pPr>
      <w:rPr>
        <w:rFonts w:ascii="Wingdings" w:hAnsi="Wingdings" w:hint="default"/>
      </w:rPr>
    </w:lvl>
    <w:lvl w:ilvl="5" w:tplc="F23EF116" w:tentative="1">
      <w:start w:val="1"/>
      <w:numFmt w:val="bullet"/>
      <w:lvlText w:val=""/>
      <w:lvlJc w:val="left"/>
      <w:pPr>
        <w:tabs>
          <w:tab w:val="num" w:pos="4320"/>
        </w:tabs>
        <w:ind w:left="4320" w:hanging="360"/>
      </w:pPr>
      <w:rPr>
        <w:rFonts w:ascii="Wingdings" w:hAnsi="Wingdings" w:hint="default"/>
      </w:rPr>
    </w:lvl>
    <w:lvl w:ilvl="6" w:tplc="8E8E57FE" w:tentative="1">
      <w:start w:val="1"/>
      <w:numFmt w:val="bullet"/>
      <w:lvlText w:val=""/>
      <w:lvlJc w:val="left"/>
      <w:pPr>
        <w:tabs>
          <w:tab w:val="num" w:pos="5040"/>
        </w:tabs>
        <w:ind w:left="5040" w:hanging="360"/>
      </w:pPr>
      <w:rPr>
        <w:rFonts w:ascii="Wingdings" w:hAnsi="Wingdings" w:hint="default"/>
      </w:rPr>
    </w:lvl>
    <w:lvl w:ilvl="7" w:tplc="3E6E562C" w:tentative="1">
      <w:start w:val="1"/>
      <w:numFmt w:val="bullet"/>
      <w:lvlText w:val=""/>
      <w:lvlJc w:val="left"/>
      <w:pPr>
        <w:tabs>
          <w:tab w:val="num" w:pos="5760"/>
        </w:tabs>
        <w:ind w:left="5760" w:hanging="360"/>
      </w:pPr>
      <w:rPr>
        <w:rFonts w:ascii="Wingdings" w:hAnsi="Wingdings" w:hint="default"/>
      </w:rPr>
    </w:lvl>
    <w:lvl w:ilvl="8" w:tplc="30EE8DC8" w:tentative="1">
      <w:start w:val="1"/>
      <w:numFmt w:val="bullet"/>
      <w:lvlText w:val=""/>
      <w:lvlJc w:val="left"/>
      <w:pPr>
        <w:tabs>
          <w:tab w:val="num" w:pos="6480"/>
        </w:tabs>
        <w:ind w:left="6480" w:hanging="360"/>
      </w:pPr>
      <w:rPr>
        <w:rFonts w:ascii="Wingdings" w:hAnsi="Wingdings" w:hint="default"/>
      </w:rPr>
    </w:lvl>
  </w:abstractNum>
  <w:abstractNum w:abstractNumId="4">
    <w:nsid w:val="00DA4FC8"/>
    <w:multiLevelType w:val="hybridMultilevel"/>
    <w:tmpl w:val="EC0AF480"/>
    <w:lvl w:ilvl="0" w:tplc="524CC344">
      <w:start w:val="1"/>
      <w:numFmt w:val="bullet"/>
      <w:lvlText w:val=""/>
      <w:lvlJc w:val="left"/>
      <w:pPr>
        <w:tabs>
          <w:tab w:val="num" w:pos="720"/>
        </w:tabs>
        <w:ind w:left="720" w:hanging="360"/>
      </w:pPr>
      <w:rPr>
        <w:rFonts w:ascii="Wingdings" w:hAnsi="Wingdings" w:hint="default"/>
      </w:rPr>
    </w:lvl>
    <w:lvl w:ilvl="1" w:tplc="BC5CA13A" w:tentative="1">
      <w:start w:val="1"/>
      <w:numFmt w:val="bullet"/>
      <w:lvlText w:val=""/>
      <w:lvlJc w:val="left"/>
      <w:pPr>
        <w:tabs>
          <w:tab w:val="num" w:pos="1440"/>
        </w:tabs>
        <w:ind w:left="1440" w:hanging="360"/>
      </w:pPr>
      <w:rPr>
        <w:rFonts w:ascii="Wingdings" w:hAnsi="Wingdings" w:hint="default"/>
      </w:rPr>
    </w:lvl>
    <w:lvl w:ilvl="2" w:tplc="AA1CA69E" w:tentative="1">
      <w:start w:val="1"/>
      <w:numFmt w:val="bullet"/>
      <w:lvlText w:val=""/>
      <w:lvlJc w:val="left"/>
      <w:pPr>
        <w:tabs>
          <w:tab w:val="num" w:pos="2160"/>
        </w:tabs>
        <w:ind w:left="2160" w:hanging="360"/>
      </w:pPr>
      <w:rPr>
        <w:rFonts w:ascii="Wingdings" w:hAnsi="Wingdings" w:hint="default"/>
      </w:rPr>
    </w:lvl>
    <w:lvl w:ilvl="3" w:tplc="84648AAC" w:tentative="1">
      <w:start w:val="1"/>
      <w:numFmt w:val="bullet"/>
      <w:lvlText w:val=""/>
      <w:lvlJc w:val="left"/>
      <w:pPr>
        <w:tabs>
          <w:tab w:val="num" w:pos="2880"/>
        </w:tabs>
        <w:ind w:left="2880" w:hanging="360"/>
      </w:pPr>
      <w:rPr>
        <w:rFonts w:ascii="Wingdings" w:hAnsi="Wingdings" w:hint="default"/>
      </w:rPr>
    </w:lvl>
    <w:lvl w:ilvl="4" w:tplc="522E07D2" w:tentative="1">
      <w:start w:val="1"/>
      <w:numFmt w:val="bullet"/>
      <w:lvlText w:val=""/>
      <w:lvlJc w:val="left"/>
      <w:pPr>
        <w:tabs>
          <w:tab w:val="num" w:pos="3600"/>
        </w:tabs>
        <w:ind w:left="3600" w:hanging="360"/>
      </w:pPr>
      <w:rPr>
        <w:rFonts w:ascii="Wingdings" w:hAnsi="Wingdings" w:hint="default"/>
      </w:rPr>
    </w:lvl>
    <w:lvl w:ilvl="5" w:tplc="4AD2DFD6" w:tentative="1">
      <w:start w:val="1"/>
      <w:numFmt w:val="bullet"/>
      <w:lvlText w:val=""/>
      <w:lvlJc w:val="left"/>
      <w:pPr>
        <w:tabs>
          <w:tab w:val="num" w:pos="4320"/>
        </w:tabs>
        <w:ind w:left="4320" w:hanging="360"/>
      </w:pPr>
      <w:rPr>
        <w:rFonts w:ascii="Wingdings" w:hAnsi="Wingdings" w:hint="default"/>
      </w:rPr>
    </w:lvl>
    <w:lvl w:ilvl="6" w:tplc="D17AECE6" w:tentative="1">
      <w:start w:val="1"/>
      <w:numFmt w:val="bullet"/>
      <w:lvlText w:val=""/>
      <w:lvlJc w:val="left"/>
      <w:pPr>
        <w:tabs>
          <w:tab w:val="num" w:pos="5040"/>
        </w:tabs>
        <w:ind w:left="5040" w:hanging="360"/>
      </w:pPr>
      <w:rPr>
        <w:rFonts w:ascii="Wingdings" w:hAnsi="Wingdings" w:hint="default"/>
      </w:rPr>
    </w:lvl>
    <w:lvl w:ilvl="7" w:tplc="B6348FCC" w:tentative="1">
      <w:start w:val="1"/>
      <w:numFmt w:val="bullet"/>
      <w:lvlText w:val=""/>
      <w:lvlJc w:val="left"/>
      <w:pPr>
        <w:tabs>
          <w:tab w:val="num" w:pos="5760"/>
        </w:tabs>
        <w:ind w:left="5760" w:hanging="360"/>
      </w:pPr>
      <w:rPr>
        <w:rFonts w:ascii="Wingdings" w:hAnsi="Wingdings" w:hint="default"/>
      </w:rPr>
    </w:lvl>
    <w:lvl w:ilvl="8" w:tplc="001C9B68" w:tentative="1">
      <w:start w:val="1"/>
      <w:numFmt w:val="bullet"/>
      <w:lvlText w:val=""/>
      <w:lvlJc w:val="left"/>
      <w:pPr>
        <w:tabs>
          <w:tab w:val="num" w:pos="6480"/>
        </w:tabs>
        <w:ind w:left="6480" w:hanging="360"/>
      </w:pPr>
      <w:rPr>
        <w:rFonts w:ascii="Wingdings" w:hAnsi="Wingdings" w:hint="default"/>
      </w:rPr>
    </w:lvl>
  </w:abstractNum>
  <w:abstractNum w:abstractNumId="5">
    <w:nsid w:val="02D4211D"/>
    <w:multiLevelType w:val="hybridMultilevel"/>
    <w:tmpl w:val="96D25E40"/>
    <w:lvl w:ilvl="0" w:tplc="5EB472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2E95539"/>
    <w:multiLevelType w:val="hybridMultilevel"/>
    <w:tmpl w:val="482C29B6"/>
    <w:lvl w:ilvl="0" w:tplc="ADD8D7F8">
      <w:start w:val="1"/>
      <w:numFmt w:val="bullet"/>
      <w:lvlText w:val=""/>
      <w:lvlJc w:val="left"/>
      <w:pPr>
        <w:tabs>
          <w:tab w:val="num" w:pos="720"/>
        </w:tabs>
        <w:ind w:left="720" w:hanging="360"/>
      </w:pPr>
      <w:rPr>
        <w:rFonts w:ascii="Wingdings" w:hAnsi="Wingdings" w:hint="default"/>
      </w:rPr>
    </w:lvl>
    <w:lvl w:ilvl="1" w:tplc="FA54EEFC" w:tentative="1">
      <w:start w:val="1"/>
      <w:numFmt w:val="bullet"/>
      <w:lvlText w:val=""/>
      <w:lvlJc w:val="left"/>
      <w:pPr>
        <w:tabs>
          <w:tab w:val="num" w:pos="1440"/>
        </w:tabs>
        <w:ind w:left="1440" w:hanging="360"/>
      </w:pPr>
      <w:rPr>
        <w:rFonts w:ascii="Wingdings" w:hAnsi="Wingdings" w:hint="default"/>
      </w:rPr>
    </w:lvl>
    <w:lvl w:ilvl="2" w:tplc="DD9C324A" w:tentative="1">
      <w:start w:val="1"/>
      <w:numFmt w:val="bullet"/>
      <w:lvlText w:val=""/>
      <w:lvlJc w:val="left"/>
      <w:pPr>
        <w:tabs>
          <w:tab w:val="num" w:pos="2160"/>
        </w:tabs>
        <w:ind w:left="2160" w:hanging="360"/>
      </w:pPr>
      <w:rPr>
        <w:rFonts w:ascii="Wingdings" w:hAnsi="Wingdings" w:hint="default"/>
      </w:rPr>
    </w:lvl>
    <w:lvl w:ilvl="3" w:tplc="CD1E77E0" w:tentative="1">
      <w:start w:val="1"/>
      <w:numFmt w:val="bullet"/>
      <w:lvlText w:val=""/>
      <w:lvlJc w:val="left"/>
      <w:pPr>
        <w:tabs>
          <w:tab w:val="num" w:pos="2880"/>
        </w:tabs>
        <w:ind w:left="2880" w:hanging="360"/>
      </w:pPr>
      <w:rPr>
        <w:rFonts w:ascii="Wingdings" w:hAnsi="Wingdings" w:hint="default"/>
      </w:rPr>
    </w:lvl>
    <w:lvl w:ilvl="4" w:tplc="30B4E74E" w:tentative="1">
      <w:start w:val="1"/>
      <w:numFmt w:val="bullet"/>
      <w:lvlText w:val=""/>
      <w:lvlJc w:val="left"/>
      <w:pPr>
        <w:tabs>
          <w:tab w:val="num" w:pos="3600"/>
        </w:tabs>
        <w:ind w:left="3600" w:hanging="360"/>
      </w:pPr>
      <w:rPr>
        <w:rFonts w:ascii="Wingdings" w:hAnsi="Wingdings" w:hint="default"/>
      </w:rPr>
    </w:lvl>
    <w:lvl w:ilvl="5" w:tplc="5A38B116" w:tentative="1">
      <w:start w:val="1"/>
      <w:numFmt w:val="bullet"/>
      <w:lvlText w:val=""/>
      <w:lvlJc w:val="left"/>
      <w:pPr>
        <w:tabs>
          <w:tab w:val="num" w:pos="4320"/>
        </w:tabs>
        <w:ind w:left="4320" w:hanging="360"/>
      </w:pPr>
      <w:rPr>
        <w:rFonts w:ascii="Wingdings" w:hAnsi="Wingdings" w:hint="default"/>
      </w:rPr>
    </w:lvl>
    <w:lvl w:ilvl="6" w:tplc="1214EC30" w:tentative="1">
      <w:start w:val="1"/>
      <w:numFmt w:val="bullet"/>
      <w:lvlText w:val=""/>
      <w:lvlJc w:val="left"/>
      <w:pPr>
        <w:tabs>
          <w:tab w:val="num" w:pos="5040"/>
        </w:tabs>
        <w:ind w:left="5040" w:hanging="360"/>
      </w:pPr>
      <w:rPr>
        <w:rFonts w:ascii="Wingdings" w:hAnsi="Wingdings" w:hint="default"/>
      </w:rPr>
    </w:lvl>
    <w:lvl w:ilvl="7" w:tplc="86F01BDC" w:tentative="1">
      <w:start w:val="1"/>
      <w:numFmt w:val="bullet"/>
      <w:lvlText w:val=""/>
      <w:lvlJc w:val="left"/>
      <w:pPr>
        <w:tabs>
          <w:tab w:val="num" w:pos="5760"/>
        </w:tabs>
        <w:ind w:left="5760" w:hanging="360"/>
      </w:pPr>
      <w:rPr>
        <w:rFonts w:ascii="Wingdings" w:hAnsi="Wingdings" w:hint="default"/>
      </w:rPr>
    </w:lvl>
    <w:lvl w:ilvl="8" w:tplc="1F4E623C" w:tentative="1">
      <w:start w:val="1"/>
      <w:numFmt w:val="bullet"/>
      <w:lvlText w:val=""/>
      <w:lvlJc w:val="left"/>
      <w:pPr>
        <w:tabs>
          <w:tab w:val="num" w:pos="6480"/>
        </w:tabs>
        <w:ind w:left="6480" w:hanging="360"/>
      </w:pPr>
      <w:rPr>
        <w:rFonts w:ascii="Wingdings" w:hAnsi="Wingdings" w:hint="default"/>
      </w:rPr>
    </w:lvl>
  </w:abstractNum>
  <w:abstractNum w:abstractNumId="7">
    <w:nsid w:val="03126825"/>
    <w:multiLevelType w:val="hybridMultilevel"/>
    <w:tmpl w:val="5D9EFE12"/>
    <w:lvl w:ilvl="0" w:tplc="C6845B9C">
      <w:start w:val="1"/>
      <w:numFmt w:val="bullet"/>
      <w:lvlText w:val="•"/>
      <w:lvlJc w:val="left"/>
      <w:pPr>
        <w:tabs>
          <w:tab w:val="num" w:pos="720"/>
        </w:tabs>
        <w:ind w:left="720" w:hanging="360"/>
      </w:pPr>
      <w:rPr>
        <w:rFonts w:ascii="宋体" w:hAnsi="宋体" w:hint="default"/>
      </w:rPr>
    </w:lvl>
    <w:lvl w:ilvl="1" w:tplc="060693F6" w:tentative="1">
      <w:start w:val="1"/>
      <w:numFmt w:val="bullet"/>
      <w:lvlText w:val="•"/>
      <w:lvlJc w:val="left"/>
      <w:pPr>
        <w:tabs>
          <w:tab w:val="num" w:pos="1440"/>
        </w:tabs>
        <w:ind w:left="1440" w:hanging="360"/>
      </w:pPr>
      <w:rPr>
        <w:rFonts w:ascii="宋体" w:hAnsi="宋体" w:hint="default"/>
      </w:rPr>
    </w:lvl>
    <w:lvl w:ilvl="2" w:tplc="DF94C4F4" w:tentative="1">
      <w:start w:val="1"/>
      <w:numFmt w:val="bullet"/>
      <w:lvlText w:val="•"/>
      <w:lvlJc w:val="left"/>
      <w:pPr>
        <w:tabs>
          <w:tab w:val="num" w:pos="2160"/>
        </w:tabs>
        <w:ind w:left="2160" w:hanging="360"/>
      </w:pPr>
      <w:rPr>
        <w:rFonts w:ascii="宋体" w:hAnsi="宋体" w:hint="default"/>
      </w:rPr>
    </w:lvl>
    <w:lvl w:ilvl="3" w:tplc="516AB5AA" w:tentative="1">
      <w:start w:val="1"/>
      <w:numFmt w:val="bullet"/>
      <w:lvlText w:val="•"/>
      <w:lvlJc w:val="left"/>
      <w:pPr>
        <w:tabs>
          <w:tab w:val="num" w:pos="2880"/>
        </w:tabs>
        <w:ind w:left="2880" w:hanging="360"/>
      </w:pPr>
      <w:rPr>
        <w:rFonts w:ascii="宋体" w:hAnsi="宋体" w:hint="default"/>
      </w:rPr>
    </w:lvl>
    <w:lvl w:ilvl="4" w:tplc="EAD0BBAC" w:tentative="1">
      <w:start w:val="1"/>
      <w:numFmt w:val="bullet"/>
      <w:lvlText w:val="•"/>
      <w:lvlJc w:val="left"/>
      <w:pPr>
        <w:tabs>
          <w:tab w:val="num" w:pos="3600"/>
        </w:tabs>
        <w:ind w:left="3600" w:hanging="360"/>
      </w:pPr>
      <w:rPr>
        <w:rFonts w:ascii="宋体" w:hAnsi="宋体" w:hint="default"/>
      </w:rPr>
    </w:lvl>
    <w:lvl w:ilvl="5" w:tplc="2C808260" w:tentative="1">
      <w:start w:val="1"/>
      <w:numFmt w:val="bullet"/>
      <w:lvlText w:val="•"/>
      <w:lvlJc w:val="left"/>
      <w:pPr>
        <w:tabs>
          <w:tab w:val="num" w:pos="4320"/>
        </w:tabs>
        <w:ind w:left="4320" w:hanging="360"/>
      </w:pPr>
      <w:rPr>
        <w:rFonts w:ascii="宋体" w:hAnsi="宋体" w:hint="default"/>
      </w:rPr>
    </w:lvl>
    <w:lvl w:ilvl="6" w:tplc="37528E48" w:tentative="1">
      <w:start w:val="1"/>
      <w:numFmt w:val="bullet"/>
      <w:lvlText w:val="•"/>
      <w:lvlJc w:val="left"/>
      <w:pPr>
        <w:tabs>
          <w:tab w:val="num" w:pos="5040"/>
        </w:tabs>
        <w:ind w:left="5040" w:hanging="360"/>
      </w:pPr>
      <w:rPr>
        <w:rFonts w:ascii="宋体" w:hAnsi="宋体" w:hint="default"/>
      </w:rPr>
    </w:lvl>
    <w:lvl w:ilvl="7" w:tplc="E26A8752" w:tentative="1">
      <w:start w:val="1"/>
      <w:numFmt w:val="bullet"/>
      <w:lvlText w:val="•"/>
      <w:lvlJc w:val="left"/>
      <w:pPr>
        <w:tabs>
          <w:tab w:val="num" w:pos="5760"/>
        </w:tabs>
        <w:ind w:left="5760" w:hanging="360"/>
      </w:pPr>
      <w:rPr>
        <w:rFonts w:ascii="宋体" w:hAnsi="宋体" w:hint="default"/>
      </w:rPr>
    </w:lvl>
    <w:lvl w:ilvl="8" w:tplc="D424E222" w:tentative="1">
      <w:start w:val="1"/>
      <w:numFmt w:val="bullet"/>
      <w:lvlText w:val="•"/>
      <w:lvlJc w:val="left"/>
      <w:pPr>
        <w:tabs>
          <w:tab w:val="num" w:pos="6480"/>
        </w:tabs>
        <w:ind w:left="6480" w:hanging="360"/>
      </w:pPr>
      <w:rPr>
        <w:rFonts w:ascii="宋体" w:hAnsi="宋体" w:hint="default"/>
      </w:rPr>
    </w:lvl>
  </w:abstractNum>
  <w:abstractNum w:abstractNumId="8">
    <w:nsid w:val="0423690B"/>
    <w:multiLevelType w:val="hybridMultilevel"/>
    <w:tmpl w:val="3208BEB0"/>
    <w:lvl w:ilvl="0" w:tplc="DCBA875E">
      <w:start w:val="1"/>
      <w:numFmt w:val="bullet"/>
      <w:lvlText w:val=""/>
      <w:lvlJc w:val="left"/>
      <w:pPr>
        <w:tabs>
          <w:tab w:val="num" w:pos="720"/>
        </w:tabs>
        <w:ind w:left="720" w:hanging="360"/>
      </w:pPr>
      <w:rPr>
        <w:rFonts w:ascii="Wingdings" w:hAnsi="Wingdings" w:hint="default"/>
      </w:rPr>
    </w:lvl>
    <w:lvl w:ilvl="1" w:tplc="ACB64D2E" w:tentative="1">
      <w:start w:val="1"/>
      <w:numFmt w:val="bullet"/>
      <w:lvlText w:val=""/>
      <w:lvlJc w:val="left"/>
      <w:pPr>
        <w:tabs>
          <w:tab w:val="num" w:pos="1440"/>
        </w:tabs>
        <w:ind w:left="1440" w:hanging="360"/>
      </w:pPr>
      <w:rPr>
        <w:rFonts w:ascii="Wingdings" w:hAnsi="Wingdings" w:hint="default"/>
      </w:rPr>
    </w:lvl>
    <w:lvl w:ilvl="2" w:tplc="3D263F9E" w:tentative="1">
      <w:start w:val="1"/>
      <w:numFmt w:val="bullet"/>
      <w:lvlText w:val=""/>
      <w:lvlJc w:val="left"/>
      <w:pPr>
        <w:tabs>
          <w:tab w:val="num" w:pos="2160"/>
        </w:tabs>
        <w:ind w:left="2160" w:hanging="360"/>
      </w:pPr>
      <w:rPr>
        <w:rFonts w:ascii="Wingdings" w:hAnsi="Wingdings" w:hint="default"/>
      </w:rPr>
    </w:lvl>
    <w:lvl w:ilvl="3" w:tplc="F2487292" w:tentative="1">
      <w:start w:val="1"/>
      <w:numFmt w:val="bullet"/>
      <w:lvlText w:val=""/>
      <w:lvlJc w:val="left"/>
      <w:pPr>
        <w:tabs>
          <w:tab w:val="num" w:pos="2880"/>
        </w:tabs>
        <w:ind w:left="2880" w:hanging="360"/>
      </w:pPr>
      <w:rPr>
        <w:rFonts w:ascii="Wingdings" w:hAnsi="Wingdings" w:hint="default"/>
      </w:rPr>
    </w:lvl>
    <w:lvl w:ilvl="4" w:tplc="D31EBA28" w:tentative="1">
      <w:start w:val="1"/>
      <w:numFmt w:val="bullet"/>
      <w:lvlText w:val=""/>
      <w:lvlJc w:val="left"/>
      <w:pPr>
        <w:tabs>
          <w:tab w:val="num" w:pos="3600"/>
        </w:tabs>
        <w:ind w:left="3600" w:hanging="360"/>
      </w:pPr>
      <w:rPr>
        <w:rFonts w:ascii="Wingdings" w:hAnsi="Wingdings" w:hint="default"/>
      </w:rPr>
    </w:lvl>
    <w:lvl w:ilvl="5" w:tplc="302ED13A" w:tentative="1">
      <w:start w:val="1"/>
      <w:numFmt w:val="bullet"/>
      <w:lvlText w:val=""/>
      <w:lvlJc w:val="left"/>
      <w:pPr>
        <w:tabs>
          <w:tab w:val="num" w:pos="4320"/>
        </w:tabs>
        <w:ind w:left="4320" w:hanging="360"/>
      </w:pPr>
      <w:rPr>
        <w:rFonts w:ascii="Wingdings" w:hAnsi="Wingdings" w:hint="default"/>
      </w:rPr>
    </w:lvl>
    <w:lvl w:ilvl="6" w:tplc="3A5C618E" w:tentative="1">
      <w:start w:val="1"/>
      <w:numFmt w:val="bullet"/>
      <w:lvlText w:val=""/>
      <w:lvlJc w:val="left"/>
      <w:pPr>
        <w:tabs>
          <w:tab w:val="num" w:pos="5040"/>
        </w:tabs>
        <w:ind w:left="5040" w:hanging="360"/>
      </w:pPr>
      <w:rPr>
        <w:rFonts w:ascii="Wingdings" w:hAnsi="Wingdings" w:hint="default"/>
      </w:rPr>
    </w:lvl>
    <w:lvl w:ilvl="7" w:tplc="0AC217E2" w:tentative="1">
      <w:start w:val="1"/>
      <w:numFmt w:val="bullet"/>
      <w:lvlText w:val=""/>
      <w:lvlJc w:val="left"/>
      <w:pPr>
        <w:tabs>
          <w:tab w:val="num" w:pos="5760"/>
        </w:tabs>
        <w:ind w:left="5760" w:hanging="360"/>
      </w:pPr>
      <w:rPr>
        <w:rFonts w:ascii="Wingdings" w:hAnsi="Wingdings" w:hint="default"/>
      </w:rPr>
    </w:lvl>
    <w:lvl w:ilvl="8" w:tplc="B1C21784" w:tentative="1">
      <w:start w:val="1"/>
      <w:numFmt w:val="bullet"/>
      <w:lvlText w:val=""/>
      <w:lvlJc w:val="left"/>
      <w:pPr>
        <w:tabs>
          <w:tab w:val="num" w:pos="6480"/>
        </w:tabs>
        <w:ind w:left="6480" w:hanging="360"/>
      </w:pPr>
      <w:rPr>
        <w:rFonts w:ascii="Wingdings" w:hAnsi="Wingdings" w:hint="default"/>
      </w:rPr>
    </w:lvl>
  </w:abstractNum>
  <w:abstractNum w:abstractNumId="9">
    <w:nsid w:val="045447F2"/>
    <w:multiLevelType w:val="hybridMultilevel"/>
    <w:tmpl w:val="80BEA1CE"/>
    <w:lvl w:ilvl="0" w:tplc="EFD206EC">
      <w:start w:val="1"/>
      <w:numFmt w:val="bullet"/>
      <w:lvlText w:val=""/>
      <w:lvlJc w:val="left"/>
      <w:pPr>
        <w:tabs>
          <w:tab w:val="num" w:pos="720"/>
        </w:tabs>
        <w:ind w:left="720" w:hanging="360"/>
      </w:pPr>
      <w:rPr>
        <w:rFonts w:ascii="Wingdings" w:hAnsi="Wingdings" w:hint="default"/>
      </w:rPr>
    </w:lvl>
    <w:lvl w:ilvl="1" w:tplc="EDCEB700">
      <w:start w:val="2323"/>
      <w:numFmt w:val="bullet"/>
      <w:lvlText w:val=""/>
      <w:lvlJc w:val="left"/>
      <w:pPr>
        <w:tabs>
          <w:tab w:val="num" w:pos="1440"/>
        </w:tabs>
        <w:ind w:left="1440" w:hanging="360"/>
      </w:pPr>
      <w:rPr>
        <w:rFonts w:ascii="Wingdings" w:hAnsi="Wingdings" w:hint="default"/>
      </w:rPr>
    </w:lvl>
    <w:lvl w:ilvl="2" w:tplc="2DFC7E1E" w:tentative="1">
      <w:start w:val="1"/>
      <w:numFmt w:val="bullet"/>
      <w:lvlText w:val=""/>
      <w:lvlJc w:val="left"/>
      <w:pPr>
        <w:tabs>
          <w:tab w:val="num" w:pos="2160"/>
        </w:tabs>
        <w:ind w:left="2160" w:hanging="360"/>
      </w:pPr>
      <w:rPr>
        <w:rFonts w:ascii="Wingdings" w:hAnsi="Wingdings" w:hint="default"/>
      </w:rPr>
    </w:lvl>
    <w:lvl w:ilvl="3" w:tplc="E28CA898" w:tentative="1">
      <w:start w:val="1"/>
      <w:numFmt w:val="bullet"/>
      <w:lvlText w:val=""/>
      <w:lvlJc w:val="left"/>
      <w:pPr>
        <w:tabs>
          <w:tab w:val="num" w:pos="2880"/>
        </w:tabs>
        <w:ind w:left="2880" w:hanging="360"/>
      </w:pPr>
      <w:rPr>
        <w:rFonts w:ascii="Wingdings" w:hAnsi="Wingdings" w:hint="default"/>
      </w:rPr>
    </w:lvl>
    <w:lvl w:ilvl="4" w:tplc="384E67A2" w:tentative="1">
      <w:start w:val="1"/>
      <w:numFmt w:val="bullet"/>
      <w:lvlText w:val=""/>
      <w:lvlJc w:val="left"/>
      <w:pPr>
        <w:tabs>
          <w:tab w:val="num" w:pos="3600"/>
        </w:tabs>
        <w:ind w:left="3600" w:hanging="360"/>
      </w:pPr>
      <w:rPr>
        <w:rFonts w:ascii="Wingdings" w:hAnsi="Wingdings" w:hint="default"/>
      </w:rPr>
    </w:lvl>
    <w:lvl w:ilvl="5" w:tplc="3BA0C062" w:tentative="1">
      <w:start w:val="1"/>
      <w:numFmt w:val="bullet"/>
      <w:lvlText w:val=""/>
      <w:lvlJc w:val="left"/>
      <w:pPr>
        <w:tabs>
          <w:tab w:val="num" w:pos="4320"/>
        </w:tabs>
        <w:ind w:left="4320" w:hanging="360"/>
      </w:pPr>
      <w:rPr>
        <w:rFonts w:ascii="Wingdings" w:hAnsi="Wingdings" w:hint="default"/>
      </w:rPr>
    </w:lvl>
    <w:lvl w:ilvl="6" w:tplc="157C9A1C" w:tentative="1">
      <w:start w:val="1"/>
      <w:numFmt w:val="bullet"/>
      <w:lvlText w:val=""/>
      <w:lvlJc w:val="left"/>
      <w:pPr>
        <w:tabs>
          <w:tab w:val="num" w:pos="5040"/>
        </w:tabs>
        <w:ind w:left="5040" w:hanging="360"/>
      </w:pPr>
      <w:rPr>
        <w:rFonts w:ascii="Wingdings" w:hAnsi="Wingdings" w:hint="default"/>
      </w:rPr>
    </w:lvl>
    <w:lvl w:ilvl="7" w:tplc="96B874CA" w:tentative="1">
      <w:start w:val="1"/>
      <w:numFmt w:val="bullet"/>
      <w:lvlText w:val=""/>
      <w:lvlJc w:val="left"/>
      <w:pPr>
        <w:tabs>
          <w:tab w:val="num" w:pos="5760"/>
        </w:tabs>
        <w:ind w:left="5760" w:hanging="360"/>
      </w:pPr>
      <w:rPr>
        <w:rFonts w:ascii="Wingdings" w:hAnsi="Wingdings" w:hint="default"/>
      </w:rPr>
    </w:lvl>
    <w:lvl w:ilvl="8" w:tplc="F078E9E6" w:tentative="1">
      <w:start w:val="1"/>
      <w:numFmt w:val="bullet"/>
      <w:lvlText w:val=""/>
      <w:lvlJc w:val="left"/>
      <w:pPr>
        <w:tabs>
          <w:tab w:val="num" w:pos="6480"/>
        </w:tabs>
        <w:ind w:left="6480" w:hanging="360"/>
      </w:pPr>
      <w:rPr>
        <w:rFonts w:ascii="Wingdings" w:hAnsi="Wingdings" w:hint="default"/>
      </w:rPr>
    </w:lvl>
  </w:abstractNum>
  <w:abstractNum w:abstractNumId="10">
    <w:nsid w:val="048879DA"/>
    <w:multiLevelType w:val="hybridMultilevel"/>
    <w:tmpl w:val="07B646B0"/>
    <w:lvl w:ilvl="0" w:tplc="2B18BA66">
      <w:start w:val="1"/>
      <w:numFmt w:val="bullet"/>
      <w:lvlText w:val=""/>
      <w:lvlJc w:val="left"/>
      <w:pPr>
        <w:tabs>
          <w:tab w:val="num" w:pos="720"/>
        </w:tabs>
        <w:ind w:left="720" w:hanging="360"/>
      </w:pPr>
      <w:rPr>
        <w:rFonts w:ascii="Wingdings" w:hAnsi="Wingdings" w:hint="default"/>
      </w:rPr>
    </w:lvl>
    <w:lvl w:ilvl="1" w:tplc="8558F3E6" w:tentative="1">
      <w:start w:val="1"/>
      <w:numFmt w:val="bullet"/>
      <w:lvlText w:val=""/>
      <w:lvlJc w:val="left"/>
      <w:pPr>
        <w:tabs>
          <w:tab w:val="num" w:pos="1440"/>
        </w:tabs>
        <w:ind w:left="1440" w:hanging="360"/>
      </w:pPr>
      <w:rPr>
        <w:rFonts w:ascii="Wingdings" w:hAnsi="Wingdings" w:hint="default"/>
      </w:rPr>
    </w:lvl>
    <w:lvl w:ilvl="2" w:tplc="83E42172" w:tentative="1">
      <w:start w:val="1"/>
      <w:numFmt w:val="bullet"/>
      <w:lvlText w:val=""/>
      <w:lvlJc w:val="left"/>
      <w:pPr>
        <w:tabs>
          <w:tab w:val="num" w:pos="2160"/>
        </w:tabs>
        <w:ind w:left="2160" w:hanging="360"/>
      </w:pPr>
      <w:rPr>
        <w:rFonts w:ascii="Wingdings" w:hAnsi="Wingdings" w:hint="default"/>
      </w:rPr>
    </w:lvl>
    <w:lvl w:ilvl="3" w:tplc="7AD25054" w:tentative="1">
      <w:start w:val="1"/>
      <w:numFmt w:val="bullet"/>
      <w:lvlText w:val=""/>
      <w:lvlJc w:val="left"/>
      <w:pPr>
        <w:tabs>
          <w:tab w:val="num" w:pos="2880"/>
        </w:tabs>
        <w:ind w:left="2880" w:hanging="360"/>
      </w:pPr>
      <w:rPr>
        <w:rFonts w:ascii="Wingdings" w:hAnsi="Wingdings" w:hint="default"/>
      </w:rPr>
    </w:lvl>
    <w:lvl w:ilvl="4" w:tplc="3CF4AAA6" w:tentative="1">
      <w:start w:val="1"/>
      <w:numFmt w:val="bullet"/>
      <w:lvlText w:val=""/>
      <w:lvlJc w:val="left"/>
      <w:pPr>
        <w:tabs>
          <w:tab w:val="num" w:pos="3600"/>
        </w:tabs>
        <w:ind w:left="3600" w:hanging="360"/>
      </w:pPr>
      <w:rPr>
        <w:rFonts w:ascii="Wingdings" w:hAnsi="Wingdings" w:hint="default"/>
      </w:rPr>
    </w:lvl>
    <w:lvl w:ilvl="5" w:tplc="0E3ED84C" w:tentative="1">
      <w:start w:val="1"/>
      <w:numFmt w:val="bullet"/>
      <w:lvlText w:val=""/>
      <w:lvlJc w:val="left"/>
      <w:pPr>
        <w:tabs>
          <w:tab w:val="num" w:pos="4320"/>
        </w:tabs>
        <w:ind w:left="4320" w:hanging="360"/>
      </w:pPr>
      <w:rPr>
        <w:rFonts w:ascii="Wingdings" w:hAnsi="Wingdings" w:hint="default"/>
      </w:rPr>
    </w:lvl>
    <w:lvl w:ilvl="6" w:tplc="58CE5D40" w:tentative="1">
      <w:start w:val="1"/>
      <w:numFmt w:val="bullet"/>
      <w:lvlText w:val=""/>
      <w:lvlJc w:val="left"/>
      <w:pPr>
        <w:tabs>
          <w:tab w:val="num" w:pos="5040"/>
        </w:tabs>
        <w:ind w:left="5040" w:hanging="360"/>
      </w:pPr>
      <w:rPr>
        <w:rFonts w:ascii="Wingdings" w:hAnsi="Wingdings" w:hint="default"/>
      </w:rPr>
    </w:lvl>
    <w:lvl w:ilvl="7" w:tplc="C6342CB6" w:tentative="1">
      <w:start w:val="1"/>
      <w:numFmt w:val="bullet"/>
      <w:lvlText w:val=""/>
      <w:lvlJc w:val="left"/>
      <w:pPr>
        <w:tabs>
          <w:tab w:val="num" w:pos="5760"/>
        </w:tabs>
        <w:ind w:left="5760" w:hanging="360"/>
      </w:pPr>
      <w:rPr>
        <w:rFonts w:ascii="Wingdings" w:hAnsi="Wingdings" w:hint="default"/>
      </w:rPr>
    </w:lvl>
    <w:lvl w:ilvl="8" w:tplc="A866F3C6" w:tentative="1">
      <w:start w:val="1"/>
      <w:numFmt w:val="bullet"/>
      <w:lvlText w:val=""/>
      <w:lvlJc w:val="left"/>
      <w:pPr>
        <w:tabs>
          <w:tab w:val="num" w:pos="6480"/>
        </w:tabs>
        <w:ind w:left="6480" w:hanging="360"/>
      </w:pPr>
      <w:rPr>
        <w:rFonts w:ascii="Wingdings" w:hAnsi="Wingdings" w:hint="default"/>
      </w:rPr>
    </w:lvl>
  </w:abstractNum>
  <w:abstractNum w:abstractNumId="11">
    <w:nsid w:val="04DA5539"/>
    <w:multiLevelType w:val="hybridMultilevel"/>
    <w:tmpl w:val="65B09FB2"/>
    <w:lvl w:ilvl="0" w:tplc="EB98CB54">
      <w:start w:val="1"/>
      <w:numFmt w:val="bullet"/>
      <w:lvlText w:val=""/>
      <w:lvlJc w:val="left"/>
      <w:pPr>
        <w:tabs>
          <w:tab w:val="num" w:pos="720"/>
        </w:tabs>
        <w:ind w:left="720" w:hanging="360"/>
      </w:pPr>
      <w:rPr>
        <w:rFonts w:ascii="Wingdings" w:hAnsi="Wingdings" w:hint="default"/>
      </w:rPr>
    </w:lvl>
    <w:lvl w:ilvl="1" w:tplc="1548CF32" w:tentative="1">
      <w:start w:val="1"/>
      <w:numFmt w:val="bullet"/>
      <w:lvlText w:val=""/>
      <w:lvlJc w:val="left"/>
      <w:pPr>
        <w:tabs>
          <w:tab w:val="num" w:pos="1440"/>
        </w:tabs>
        <w:ind w:left="1440" w:hanging="360"/>
      </w:pPr>
      <w:rPr>
        <w:rFonts w:ascii="Wingdings" w:hAnsi="Wingdings" w:hint="default"/>
      </w:rPr>
    </w:lvl>
    <w:lvl w:ilvl="2" w:tplc="390AA7C8" w:tentative="1">
      <w:start w:val="1"/>
      <w:numFmt w:val="bullet"/>
      <w:lvlText w:val=""/>
      <w:lvlJc w:val="left"/>
      <w:pPr>
        <w:tabs>
          <w:tab w:val="num" w:pos="2160"/>
        </w:tabs>
        <w:ind w:left="2160" w:hanging="360"/>
      </w:pPr>
      <w:rPr>
        <w:rFonts w:ascii="Wingdings" w:hAnsi="Wingdings" w:hint="default"/>
      </w:rPr>
    </w:lvl>
    <w:lvl w:ilvl="3" w:tplc="3962F3A2" w:tentative="1">
      <w:start w:val="1"/>
      <w:numFmt w:val="bullet"/>
      <w:lvlText w:val=""/>
      <w:lvlJc w:val="left"/>
      <w:pPr>
        <w:tabs>
          <w:tab w:val="num" w:pos="2880"/>
        </w:tabs>
        <w:ind w:left="2880" w:hanging="360"/>
      </w:pPr>
      <w:rPr>
        <w:rFonts w:ascii="Wingdings" w:hAnsi="Wingdings" w:hint="default"/>
      </w:rPr>
    </w:lvl>
    <w:lvl w:ilvl="4" w:tplc="1E727A32" w:tentative="1">
      <w:start w:val="1"/>
      <w:numFmt w:val="bullet"/>
      <w:lvlText w:val=""/>
      <w:lvlJc w:val="left"/>
      <w:pPr>
        <w:tabs>
          <w:tab w:val="num" w:pos="3600"/>
        </w:tabs>
        <w:ind w:left="3600" w:hanging="360"/>
      </w:pPr>
      <w:rPr>
        <w:rFonts w:ascii="Wingdings" w:hAnsi="Wingdings" w:hint="default"/>
      </w:rPr>
    </w:lvl>
    <w:lvl w:ilvl="5" w:tplc="680855C2" w:tentative="1">
      <w:start w:val="1"/>
      <w:numFmt w:val="bullet"/>
      <w:lvlText w:val=""/>
      <w:lvlJc w:val="left"/>
      <w:pPr>
        <w:tabs>
          <w:tab w:val="num" w:pos="4320"/>
        </w:tabs>
        <w:ind w:left="4320" w:hanging="360"/>
      </w:pPr>
      <w:rPr>
        <w:rFonts w:ascii="Wingdings" w:hAnsi="Wingdings" w:hint="default"/>
      </w:rPr>
    </w:lvl>
    <w:lvl w:ilvl="6" w:tplc="8DBE36F6" w:tentative="1">
      <w:start w:val="1"/>
      <w:numFmt w:val="bullet"/>
      <w:lvlText w:val=""/>
      <w:lvlJc w:val="left"/>
      <w:pPr>
        <w:tabs>
          <w:tab w:val="num" w:pos="5040"/>
        </w:tabs>
        <w:ind w:left="5040" w:hanging="360"/>
      </w:pPr>
      <w:rPr>
        <w:rFonts w:ascii="Wingdings" w:hAnsi="Wingdings" w:hint="default"/>
      </w:rPr>
    </w:lvl>
    <w:lvl w:ilvl="7" w:tplc="C2FCF610" w:tentative="1">
      <w:start w:val="1"/>
      <w:numFmt w:val="bullet"/>
      <w:lvlText w:val=""/>
      <w:lvlJc w:val="left"/>
      <w:pPr>
        <w:tabs>
          <w:tab w:val="num" w:pos="5760"/>
        </w:tabs>
        <w:ind w:left="5760" w:hanging="360"/>
      </w:pPr>
      <w:rPr>
        <w:rFonts w:ascii="Wingdings" w:hAnsi="Wingdings" w:hint="default"/>
      </w:rPr>
    </w:lvl>
    <w:lvl w:ilvl="8" w:tplc="5008BCF4" w:tentative="1">
      <w:start w:val="1"/>
      <w:numFmt w:val="bullet"/>
      <w:lvlText w:val=""/>
      <w:lvlJc w:val="left"/>
      <w:pPr>
        <w:tabs>
          <w:tab w:val="num" w:pos="6480"/>
        </w:tabs>
        <w:ind w:left="6480" w:hanging="360"/>
      </w:pPr>
      <w:rPr>
        <w:rFonts w:ascii="Wingdings" w:hAnsi="Wingdings" w:hint="default"/>
      </w:rPr>
    </w:lvl>
  </w:abstractNum>
  <w:abstractNum w:abstractNumId="12">
    <w:nsid w:val="069E1A52"/>
    <w:multiLevelType w:val="hybridMultilevel"/>
    <w:tmpl w:val="FD0C55E4"/>
    <w:lvl w:ilvl="0" w:tplc="A8206624">
      <w:start w:val="1"/>
      <w:numFmt w:val="bullet"/>
      <w:lvlText w:val=""/>
      <w:lvlJc w:val="left"/>
      <w:pPr>
        <w:tabs>
          <w:tab w:val="num" w:pos="720"/>
        </w:tabs>
        <w:ind w:left="720" w:hanging="360"/>
      </w:pPr>
      <w:rPr>
        <w:rFonts w:ascii="Wingdings" w:hAnsi="Wingdings" w:hint="default"/>
      </w:rPr>
    </w:lvl>
    <w:lvl w:ilvl="1" w:tplc="F8E40A62">
      <w:start w:val="2138"/>
      <w:numFmt w:val="bullet"/>
      <w:lvlText w:val=""/>
      <w:lvlJc w:val="left"/>
      <w:pPr>
        <w:tabs>
          <w:tab w:val="num" w:pos="1440"/>
        </w:tabs>
        <w:ind w:left="1440" w:hanging="360"/>
      </w:pPr>
      <w:rPr>
        <w:rFonts w:ascii="Wingdings" w:hAnsi="Wingdings" w:hint="default"/>
      </w:rPr>
    </w:lvl>
    <w:lvl w:ilvl="2" w:tplc="D53A8E38" w:tentative="1">
      <w:start w:val="1"/>
      <w:numFmt w:val="bullet"/>
      <w:lvlText w:val=""/>
      <w:lvlJc w:val="left"/>
      <w:pPr>
        <w:tabs>
          <w:tab w:val="num" w:pos="2160"/>
        </w:tabs>
        <w:ind w:left="2160" w:hanging="360"/>
      </w:pPr>
      <w:rPr>
        <w:rFonts w:ascii="Wingdings" w:hAnsi="Wingdings" w:hint="default"/>
      </w:rPr>
    </w:lvl>
    <w:lvl w:ilvl="3" w:tplc="68E0B190" w:tentative="1">
      <w:start w:val="1"/>
      <w:numFmt w:val="bullet"/>
      <w:lvlText w:val=""/>
      <w:lvlJc w:val="left"/>
      <w:pPr>
        <w:tabs>
          <w:tab w:val="num" w:pos="2880"/>
        </w:tabs>
        <w:ind w:left="2880" w:hanging="360"/>
      </w:pPr>
      <w:rPr>
        <w:rFonts w:ascii="Wingdings" w:hAnsi="Wingdings" w:hint="default"/>
      </w:rPr>
    </w:lvl>
    <w:lvl w:ilvl="4" w:tplc="8918C6AC" w:tentative="1">
      <w:start w:val="1"/>
      <w:numFmt w:val="bullet"/>
      <w:lvlText w:val=""/>
      <w:lvlJc w:val="left"/>
      <w:pPr>
        <w:tabs>
          <w:tab w:val="num" w:pos="3600"/>
        </w:tabs>
        <w:ind w:left="3600" w:hanging="360"/>
      </w:pPr>
      <w:rPr>
        <w:rFonts w:ascii="Wingdings" w:hAnsi="Wingdings" w:hint="default"/>
      </w:rPr>
    </w:lvl>
    <w:lvl w:ilvl="5" w:tplc="71AE9ED4" w:tentative="1">
      <w:start w:val="1"/>
      <w:numFmt w:val="bullet"/>
      <w:lvlText w:val=""/>
      <w:lvlJc w:val="left"/>
      <w:pPr>
        <w:tabs>
          <w:tab w:val="num" w:pos="4320"/>
        </w:tabs>
        <w:ind w:left="4320" w:hanging="360"/>
      </w:pPr>
      <w:rPr>
        <w:rFonts w:ascii="Wingdings" w:hAnsi="Wingdings" w:hint="default"/>
      </w:rPr>
    </w:lvl>
    <w:lvl w:ilvl="6" w:tplc="B33EBD76" w:tentative="1">
      <w:start w:val="1"/>
      <w:numFmt w:val="bullet"/>
      <w:lvlText w:val=""/>
      <w:lvlJc w:val="left"/>
      <w:pPr>
        <w:tabs>
          <w:tab w:val="num" w:pos="5040"/>
        </w:tabs>
        <w:ind w:left="5040" w:hanging="360"/>
      </w:pPr>
      <w:rPr>
        <w:rFonts w:ascii="Wingdings" w:hAnsi="Wingdings" w:hint="default"/>
      </w:rPr>
    </w:lvl>
    <w:lvl w:ilvl="7" w:tplc="0032E11A" w:tentative="1">
      <w:start w:val="1"/>
      <w:numFmt w:val="bullet"/>
      <w:lvlText w:val=""/>
      <w:lvlJc w:val="left"/>
      <w:pPr>
        <w:tabs>
          <w:tab w:val="num" w:pos="5760"/>
        </w:tabs>
        <w:ind w:left="5760" w:hanging="360"/>
      </w:pPr>
      <w:rPr>
        <w:rFonts w:ascii="Wingdings" w:hAnsi="Wingdings" w:hint="default"/>
      </w:rPr>
    </w:lvl>
    <w:lvl w:ilvl="8" w:tplc="3E524FA2" w:tentative="1">
      <w:start w:val="1"/>
      <w:numFmt w:val="bullet"/>
      <w:lvlText w:val=""/>
      <w:lvlJc w:val="left"/>
      <w:pPr>
        <w:tabs>
          <w:tab w:val="num" w:pos="6480"/>
        </w:tabs>
        <w:ind w:left="6480" w:hanging="360"/>
      </w:pPr>
      <w:rPr>
        <w:rFonts w:ascii="Wingdings" w:hAnsi="Wingdings" w:hint="default"/>
      </w:rPr>
    </w:lvl>
  </w:abstractNum>
  <w:abstractNum w:abstractNumId="13">
    <w:nsid w:val="07AD2C89"/>
    <w:multiLevelType w:val="hybridMultilevel"/>
    <w:tmpl w:val="66401446"/>
    <w:lvl w:ilvl="0" w:tplc="42FE7EC6">
      <w:start w:val="1"/>
      <w:numFmt w:val="bullet"/>
      <w:lvlText w:val=""/>
      <w:lvlJc w:val="left"/>
      <w:pPr>
        <w:tabs>
          <w:tab w:val="num" w:pos="720"/>
        </w:tabs>
        <w:ind w:left="720" w:hanging="360"/>
      </w:pPr>
      <w:rPr>
        <w:rFonts w:ascii="Wingdings" w:hAnsi="Wingdings" w:hint="default"/>
      </w:rPr>
    </w:lvl>
    <w:lvl w:ilvl="1" w:tplc="F08CE3E6" w:tentative="1">
      <w:start w:val="1"/>
      <w:numFmt w:val="bullet"/>
      <w:lvlText w:val=""/>
      <w:lvlJc w:val="left"/>
      <w:pPr>
        <w:tabs>
          <w:tab w:val="num" w:pos="1440"/>
        </w:tabs>
        <w:ind w:left="1440" w:hanging="360"/>
      </w:pPr>
      <w:rPr>
        <w:rFonts w:ascii="Wingdings" w:hAnsi="Wingdings" w:hint="default"/>
      </w:rPr>
    </w:lvl>
    <w:lvl w:ilvl="2" w:tplc="B2DE5CF2" w:tentative="1">
      <w:start w:val="1"/>
      <w:numFmt w:val="bullet"/>
      <w:lvlText w:val=""/>
      <w:lvlJc w:val="left"/>
      <w:pPr>
        <w:tabs>
          <w:tab w:val="num" w:pos="2160"/>
        </w:tabs>
        <w:ind w:left="2160" w:hanging="360"/>
      </w:pPr>
      <w:rPr>
        <w:rFonts w:ascii="Wingdings" w:hAnsi="Wingdings" w:hint="default"/>
      </w:rPr>
    </w:lvl>
    <w:lvl w:ilvl="3" w:tplc="10B091A8" w:tentative="1">
      <w:start w:val="1"/>
      <w:numFmt w:val="bullet"/>
      <w:lvlText w:val=""/>
      <w:lvlJc w:val="left"/>
      <w:pPr>
        <w:tabs>
          <w:tab w:val="num" w:pos="2880"/>
        </w:tabs>
        <w:ind w:left="2880" w:hanging="360"/>
      </w:pPr>
      <w:rPr>
        <w:rFonts w:ascii="Wingdings" w:hAnsi="Wingdings" w:hint="default"/>
      </w:rPr>
    </w:lvl>
    <w:lvl w:ilvl="4" w:tplc="52E45B32" w:tentative="1">
      <w:start w:val="1"/>
      <w:numFmt w:val="bullet"/>
      <w:lvlText w:val=""/>
      <w:lvlJc w:val="left"/>
      <w:pPr>
        <w:tabs>
          <w:tab w:val="num" w:pos="3600"/>
        </w:tabs>
        <w:ind w:left="3600" w:hanging="360"/>
      </w:pPr>
      <w:rPr>
        <w:rFonts w:ascii="Wingdings" w:hAnsi="Wingdings" w:hint="default"/>
      </w:rPr>
    </w:lvl>
    <w:lvl w:ilvl="5" w:tplc="24DA2C6A" w:tentative="1">
      <w:start w:val="1"/>
      <w:numFmt w:val="bullet"/>
      <w:lvlText w:val=""/>
      <w:lvlJc w:val="left"/>
      <w:pPr>
        <w:tabs>
          <w:tab w:val="num" w:pos="4320"/>
        </w:tabs>
        <w:ind w:left="4320" w:hanging="360"/>
      </w:pPr>
      <w:rPr>
        <w:rFonts w:ascii="Wingdings" w:hAnsi="Wingdings" w:hint="default"/>
      </w:rPr>
    </w:lvl>
    <w:lvl w:ilvl="6" w:tplc="68423540" w:tentative="1">
      <w:start w:val="1"/>
      <w:numFmt w:val="bullet"/>
      <w:lvlText w:val=""/>
      <w:lvlJc w:val="left"/>
      <w:pPr>
        <w:tabs>
          <w:tab w:val="num" w:pos="5040"/>
        </w:tabs>
        <w:ind w:left="5040" w:hanging="360"/>
      </w:pPr>
      <w:rPr>
        <w:rFonts w:ascii="Wingdings" w:hAnsi="Wingdings" w:hint="default"/>
      </w:rPr>
    </w:lvl>
    <w:lvl w:ilvl="7" w:tplc="2BE2001A" w:tentative="1">
      <w:start w:val="1"/>
      <w:numFmt w:val="bullet"/>
      <w:lvlText w:val=""/>
      <w:lvlJc w:val="left"/>
      <w:pPr>
        <w:tabs>
          <w:tab w:val="num" w:pos="5760"/>
        </w:tabs>
        <w:ind w:left="5760" w:hanging="360"/>
      </w:pPr>
      <w:rPr>
        <w:rFonts w:ascii="Wingdings" w:hAnsi="Wingdings" w:hint="default"/>
      </w:rPr>
    </w:lvl>
    <w:lvl w:ilvl="8" w:tplc="2E64329E" w:tentative="1">
      <w:start w:val="1"/>
      <w:numFmt w:val="bullet"/>
      <w:lvlText w:val=""/>
      <w:lvlJc w:val="left"/>
      <w:pPr>
        <w:tabs>
          <w:tab w:val="num" w:pos="6480"/>
        </w:tabs>
        <w:ind w:left="6480" w:hanging="360"/>
      </w:pPr>
      <w:rPr>
        <w:rFonts w:ascii="Wingdings" w:hAnsi="Wingdings" w:hint="default"/>
      </w:rPr>
    </w:lvl>
  </w:abstractNum>
  <w:abstractNum w:abstractNumId="14">
    <w:nsid w:val="07CE1F08"/>
    <w:multiLevelType w:val="hybridMultilevel"/>
    <w:tmpl w:val="6C628956"/>
    <w:lvl w:ilvl="0" w:tplc="3BE05788">
      <w:start w:val="1"/>
      <w:numFmt w:val="bullet"/>
      <w:lvlText w:val=""/>
      <w:lvlJc w:val="left"/>
      <w:pPr>
        <w:tabs>
          <w:tab w:val="num" w:pos="720"/>
        </w:tabs>
        <w:ind w:left="720" w:hanging="360"/>
      </w:pPr>
      <w:rPr>
        <w:rFonts w:ascii="Wingdings" w:hAnsi="Wingdings" w:hint="default"/>
      </w:rPr>
    </w:lvl>
    <w:lvl w:ilvl="1" w:tplc="8910AC0E" w:tentative="1">
      <w:start w:val="1"/>
      <w:numFmt w:val="bullet"/>
      <w:lvlText w:val=""/>
      <w:lvlJc w:val="left"/>
      <w:pPr>
        <w:tabs>
          <w:tab w:val="num" w:pos="1440"/>
        </w:tabs>
        <w:ind w:left="1440" w:hanging="360"/>
      </w:pPr>
      <w:rPr>
        <w:rFonts w:ascii="Wingdings" w:hAnsi="Wingdings" w:hint="default"/>
      </w:rPr>
    </w:lvl>
    <w:lvl w:ilvl="2" w:tplc="2ABA84FC" w:tentative="1">
      <w:start w:val="1"/>
      <w:numFmt w:val="bullet"/>
      <w:lvlText w:val=""/>
      <w:lvlJc w:val="left"/>
      <w:pPr>
        <w:tabs>
          <w:tab w:val="num" w:pos="2160"/>
        </w:tabs>
        <w:ind w:left="2160" w:hanging="360"/>
      </w:pPr>
      <w:rPr>
        <w:rFonts w:ascii="Wingdings" w:hAnsi="Wingdings" w:hint="default"/>
      </w:rPr>
    </w:lvl>
    <w:lvl w:ilvl="3" w:tplc="28DAB6A2" w:tentative="1">
      <w:start w:val="1"/>
      <w:numFmt w:val="bullet"/>
      <w:lvlText w:val=""/>
      <w:lvlJc w:val="left"/>
      <w:pPr>
        <w:tabs>
          <w:tab w:val="num" w:pos="2880"/>
        </w:tabs>
        <w:ind w:left="2880" w:hanging="360"/>
      </w:pPr>
      <w:rPr>
        <w:rFonts w:ascii="Wingdings" w:hAnsi="Wingdings" w:hint="default"/>
      </w:rPr>
    </w:lvl>
    <w:lvl w:ilvl="4" w:tplc="06C89ADC" w:tentative="1">
      <w:start w:val="1"/>
      <w:numFmt w:val="bullet"/>
      <w:lvlText w:val=""/>
      <w:lvlJc w:val="left"/>
      <w:pPr>
        <w:tabs>
          <w:tab w:val="num" w:pos="3600"/>
        </w:tabs>
        <w:ind w:left="3600" w:hanging="360"/>
      </w:pPr>
      <w:rPr>
        <w:rFonts w:ascii="Wingdings" w:hAnsi="Wingdings" w:hint="default"/>
      </w:rPr>
    </w:lvl>
    <w:lvl w:ilvl="5" w:tplc="6554D34E" w:tentative="1">
      <w:start w:val="1"/>
      <w:numFmt w:val="bullet"/>
      <w:lvlText w:val=""/>
      <w:lvlJc w:val="left"/>
      <w:pPr>
        <w:tabs>
          <w:tab w:val="num" w:pos="4320"/>
        </w:tabs>
        <w:ind w:left="4320" w:hanging="360"/>
      </w:pPr>
      <w:rPr>
        <w:rFonts w:ascii="Wingdings" w:hAnsi="Wingdings" w:hint="default"/>
      </w:rPr>
    </w:lvl>
    <w:lvl w:ilvl="6" w:tplc="DA98752C" w:tentative="1">
      <w:start w:val="1"/>
      <w:numFmt w:val="bullet"/>
      <w:lvlText w:val=""/>
      <w:lvlJc w:val="left"/>
      <w:pPr>
        <w:tabs>
          <w:tab w:val="num" w:pos="5040"/>
        </w:tabs>
        <w:ind w:left="5040" w:hanging="360"/>
      </w:pPr>
      <w:rPr>
        <w:rFonts w:ascii="Wingdings" w:hAnsi="Wingdings" w:hint="default"/>
      </w:rPr>
    </w:lvl>
    <w:lvl w:ilvl="7" w:tplc="746CE17C" w:tentative="1">
      <w:start w:val="1"/>
      <w:numFmt w:val="bullet"/>
      <w:lvlText w:val=""/>
      <w:lvlJc w:val="left"/>
      <w:pPr>
        <w:tabs>
          <w:tab w:val="num" w:pos="5760"/>
        </w:tabs>
        <w:ind w:left="5760" w:hanging="360"/>
      </w:pPr>
      <w:rPr>
        <w:rFonts w:ascii="Wingdings" w:hAnsi="Wingdings" w:hint="default"/>
      </w:rPr>
    </w:lvl>
    <w:lvl w:ilvl="8" w:tplc="DC66B310" w:tentative="1">
      <w:start w:val="1"/>
      <w:numFmt w:val="bullet"/>
      <w:lvlText w:val=""/>
      <w:lvlJc w:val="left"/>
      <w:pPr>
        <w:tabs>
          <w:tab w:val="num" w:pos="6480"/>
        </w:tabs>
        <w:ind w:left="6480" w:hanging="360"/>
      </w:pPr>
      <w:rPr>
        <w:rFonts w:ascii="Wingdings" w:hAnsi="Wingdings" w:hint="default"/>
      </w:rPr>
    </w:lvl>
  </w:abstractNum>
  <w:abstractNum w:abstractNumId="15">
    <w:nsid w:val="08275EF7"/>
    <w:multiLevelType w:val="hybridMultilevel"/>
    <w:tmpl w:val="DEEE0062"/>
    <w:lvl w:ilvl="0" w:tplc="F2DC9E08">
      <w:start w:val="1"/>
      <w:numFmt w:val="bullet"/>
      <w:lvlText w:val=""/>
      <w:lvlJc w:val="left"/>
      <w:pPr>
        <w:tabs>
          <w:tab w:val="num" w:pos="720"/>
        </w:tabs>
        <w:ind w:left="720" w:hanging="360"/>
      </w:pPr>
      <w:rPr>
        <w:rFonts w:ascii="Wingdings" w:hAnsi="Wingdings" w:hint="default"/>
      </w:rPr>
    </w:lvl>
    <w:lvl w:ilvl="1" w:tplc="1D6C172E">
      <w:start w:val="2249"/>
      <w:numFmt w:val="bullet"/>
      <w:lvlText w:val=""/>
      <w:lvlJc w:val="left"/>
      <w:pPr>
        <w:tabs>
          <w:tab w:val="num" w:pos="1440"/>
        </w:tabs>
        <w:ind w:left="1440" w:hanging="360"/>
      </w:pPr>
      <w:rPr>
        <w:rFonts w:ascii="Wingdings" w:hAnsi="Wingdings" w:hint="default"/>
      </w:rPr>
    </w:lvl>
    <w:lvl w:ilvl="2" w:tplc="A610553A" w:tentative="1">
      <w:start w:val="1"/>
      <w:numFmt w:val="bullet"/>
      <w:lvlText w:val=""/>
      <w:lvlJc w:val="left"/>
      <w:pPr>
        <w:tabs>
          <w:tab w:val="num" w:pos="2160"/>
        </w:tabs>
        <w:ind w:left="2160" w:hanging="360"/>
      </w:pPr>
      <w:rPr>
        <w:rFonts w:ascii="Wingdings" w:hAnsi="Wingdings" w:hint="default"/>
      </w:rPr>
    </w:lvl>
    <w:lvl w:ilvl="3" w:tplc="112E8702" w:tentative="1">
      <w:start w:val="1"/>
      <w:numFmt w:val="bullet"/>
      <w:lvlText w:val=""/>
      <w:lvlJc w:val="left"/>
      <w:pPr>
        <w:tabs>
          <w:tab w:val="num" w:pos="2880"/>
        </w:tabs>
        <w:ind w:left="2880" w:hanging="360"/>
      </w:pPr>
      <w:rPr>
        <w:rFonts w:ascii="Wingdings" w:hAnsi="Wingdings" w:hint="default"/>
      </w:rPr>
    </w:lvl>
    <w:lvl w:ilvl="4" w:tplc="DBB07E0A" w:tentative="1">
      <w:start w:val="1"/>
      <w:numFmt w:val="bullet"/>
      <w:lvlText w:val=""/>
      <w:lvlJc w:val="left"/>
      <w:pPr>
        <w:tabs>
          <w:tab w:val="num" w:pos="3600"/>
        </w:tabs>
        <w:ind w:left="3600" w:hanging="360"/>
      </w:pPr>
      <w:rPr>
        <w:rFonts w:ascii="Wingdings" w:hAnsi="Wingdings" w:hint="default"/>
      </w:rPr>
    </w:lvl>
    <w:lvl w:ilvl="5" w:tplc="E2A20128" w:tentative="1">
      <w:start w:val="1"/>
      <w:numFmt w:val="bullet"/>
      <w:lvlText w:val=""/>
      <w:lvlJc w:val="left"/>
      <w:pPr>
        <w:tabs>
          <w:tab w:val="num" w:pos="4320"/>
        </w:tabs>
        <w:ind w:left="4320" w:hanging="360"/>
      </w:pPr>
      <w:rPr>
        <w:rFonts w:ascii="Wingdings" w:hAnsi="Wingdings" w:hint="default"/>
      </w:rPr>
    </w:lvl>
    <w:lvl w:ilvl="6" w:tplc="D5DCF0A6" w:tentative="1">
      <w:start w:val="1"/>
      <w:numFmt w:val="bullet"/>
      <w:lvlText w:val=""/>
      <w:lvlJc w:val="left"/>
      <w:pPr>
        <w:tabs>
          <w:tab w:val="num" w:pos="5040"/>
        </w:tabs>
        <w:ind w:left="5040" w:hanging="360"/>
      </w:pPr>
      <w:rPr>
        <w:rFonts w:ascii="Wingdings" w:hAnsi="Wingdings" w:hint="default"/>
      </w:rPr>
    </w:lvl>
    <w:lvl w:ilvl="7" w:tplc="D074A60C" w:tentative="1">
      <w:start w:val="1"/>
      <w:numFmt w:val="bullet"/>
      <w:lvlText w:val=""/>
      <w:lvlJc w:val="left"/>
      <w:pPr>
        <w:tabs>
          <w:tab w:val="num" w:pos="5760"/>
        </w:tabs>
        <w:ind w:left="5760" w:hanging="360"/>
      </w:pPr>
      <w:rPr>
        <w:rFonts w:ascii="Wingdings" w:hAnsi="Wingdings" w:hint="default"/>
      </w:rPr>
    </w:lvl>
    <w:lvl w:ilvl="8" w:tplc="BF60422E" w:tentative="1">
      <w:start w:val="1"/>
      <w:numFmt w:val="bullet"/>
      <w:lvlText w:val=""/>
      <w:lvlJc w:val="left"/>
      <w:pPr>
        <w:tabs>
          <w:tab w:val="num" w:pos="6480"/>
        </w:tabs>
        <w:ind w:left="6480" w:hanging="360"/>
      </w:pPr>
      <w:rPr>
        <w:rFonts w:ascii="Wingdings" w:hAnsi="Wingdings" w:hint="default"/>
      </w:rPr>
    </w:lvl>
  </w:abstractNum>
  <w:abstractNum w:abstractNumId="16">
    <w:nsid w:val="08EF798B"/>
    <w:multiLevelType w:val="hybridMultilevel"/>
    <w:tmpl w:val="2384C2EE"/>
    <w:lvl w:ilvl="0" w:tplc="B156C98A">
      <w:start w:val="1"/>
      <w:numFmt w:val="bullet"/>
      <w:lvlText w:val=""/>
      <w:lvlJc w:val="left"/>
      <w:pPr>
        <w:tabs>
          <w:tab w:val="num" w:pos="720"/>
        </w:tabs>
        <w:ind w:left="720" w:hanging="360"/>
      </w:pPr>
      <w:rPr>
        <w:rFonts w:ascii="Wingdings" w:hAnsi="Wingdings" w:hint="default"/>
      </w:rPr>
    </w:lvl>
    <w:lvl w:ilvl="1" w:tplc="52D2C706" w:tentative="1">
      <w:start w:val="1"/>
      <w:numFmt w:val="bullet"/>
      <w:lvlText w:val=""/>
      <w:lvlJc w:val="left"/>
      <w:pPr>
        <w:tabs>
          <w:tab w:val="num" w:pos="1440"/>
        </w:tabs>
        <w:ind w:left="1440" w:hanging="360"/>
      </w:pPr>
      <w:rPr>
        <w:rFonts w:ascii="Wingdings" w:hAnsi="Wingdings" w:hint="default"/>
      </w:rPr>
    </w:lvl>
    <w:lvl w:ilvl="2" w:tplc="D214F79C" w:tentative="1">
      <w:start w:val="1"/>
      <w:numFmt w:val="bullet"/>
      <w:lvlText w:val=""/>
      <w:lvlJc w:val="left"/>
      <w:pPr>
        <w:tabs>
          <w:tab w:val="num" w:pos="2160"/>
        </w:tabs>
        <w:ind w:left="2160" w:hanging="360"/>
      </w:pPr>
      <w:rPr>
        <w:rFonts w:ascii="Wingdings" w:hAnsi="Wingdings" w:hint="default"/>
      </w:rPr>
    </w:lvl>
    <w:lvl w:ilvl="3" w:tplc="D26ABCC0" w:tentative="1">
      <w:start w:val="1"/>
      <w:numFmt w:val="bullet"/>
      <w:lvlText w:val=""/>
      <w:lvlJc w:val="left"/>
      <w:pPr>
        <w:tabs>
          <w:tab w:val="num" w:pos="2880"/>
        </w:tabs>
        <w:ind w:left="2880" w:hanging="360"/>
      </w:pPr>
      <w:rPr>
        <w:rFonts w:ascii="Wingdings" w:hAnsi="Wingdings" w:hint="default"/>
      </w:rPr>
    </w:lvl>
    <w:lvl w:ilvl="4" w:tplc="A588D308" w:tentative="1">
      <w:start w:val="1"/>
      <w:numFmt w:val="bullet"/>
      <w:lvlText w:val=""/>
      <w:lvlJc w:val="left"/>
      <w:pPr>
        <w:tabs>
          <w:tab w:val="num" w:pos="3600"/>
        </w:tabs>
        <w:ind w:left="3600" w:hanging="360"/>
      </w:pPr>
      <w:rPr>
        <w:rFonts w:ascii="Wingdings" w:hAnsi="Wingdings" w:hint="default"/>
      </w:rPr>
    </w:lvl>
    <w:lvl w:ilvl="5" w:tplc="685882F0" w:tentative="1">
      <w:start w:val="1"/>
      <w:numFmt w:val="bullet"/>
      <w:lvlText w:val=""/>
      <w:lvlJc w:val="left"/>
      <w:pPr>
        <w:tabs>
          <w:tab w:val="num" w:pos="4320"/>
        </w:tabs>
        <w:ind w:left="4320" w:hanging="360"/>
      </w:pPr>
      <w:rPr>
        <w:rFonts w:ascii="Wingdings" w:hAnsi="Wingdings" w:hint="default"/>
      </w:rPr>
    </w:lvl>
    <w:lvl w:ilvl="6" w:tplc="C726A39E" w:tentative="1">
      <w:start w:val="1"/>
      <w:numFmt w:val="bullet"/>
      <w:lvlText w:val=""/>
      <w:lvlJc w:val="left"/>
      <w:pPr>
        <w:tabs>
          <w:tab w:val="num" w:pos="5040"/>
        </w:tabs>
        <w:ind w:left="5040" w:hanging="360"/>
      </w:pPr>
      <w:rPr>
        <w:rFonts w:ascii="Wingdings" w:hAnsi="Wingdings" w:hint="default"/>
      </w:rPr>
    </w:lvl>
    <w:lvl w:ilvl="7" w:tplc="799CC84A" w:tentative="1">
      <w:start w:val="1"/>
      <w:numFmt w:val="bullet"/>
      <w:lvlText w:val=""/>
      <w:lvlJc w:val="left"/>
      <w:pPr>
        <w:tabs>
          <w:tab w:val="num" w:pos="5760"/>
        </w:tabs>
        <w:ind w:left="5760" w:hanging="360"/>
      </w:pPr>
      <w:rPr>
        <w:rFonts w:ascii="Wingdings" w:hAnsi="Wingdings" w:hint="default"/>
      </w:rPr>
    </w:lvl>
    <w:lvl w:ilvl="8" w:tplc="36EC5D8C" w:tentative="1">
      <w:start w:val="1"/>
      <w:numFmt w:val="bullet"/>
      <w:lvlText w:val=""/>
      <w:lvlJc w:val="left"/>
      <w:pPr>
        <w:tabs>
          <w:tab w:val="num" w:pos="6480"/>
        </w:tabs>
        <w:ind w:left="6480" w:hanging="360"/>
      </w:pPr>
      <w:rPr>
        <w:rFonts w:ascii="Wingdings" w:hAnsi="Wingdings" w:hint="default"/>
      </w:rPr>
    </w:lvl>
  </w:abstractNum>
  <w:abstractNum w:abstractNumId="17">
    <w:nsid w:val="092F0CB6"/>
    <w:multiLevelType w:val="hybridMultilevel"/>
    <w:tmpl w:val="BEF42018"/>
    <w:lvl w:ilvl="0" w:tplc="9A9E175E">
      <w:start w:val="1"/>
      <w:numFmt w:val="bullet"/>
      <w:lvlText w:val=""/>
      <w:lvlJc w:val="left"/>
      <w:pPr>
        <w:tabs>
          <w:tab w:val="num" w:pos="720"/>
        </w:tabs>
        <w:ind w:left="720" w:hanging="360"/>
      </w:pPr>
      <w:rPr>
        <w:rFonts w:ascii="Wingdings" w:hAnsi="Wingdings" w:hint="default"/>
      </w:rPr>
    </w:lvl>
    <w:lvl w:ilvl="1" w:tplc="B6B24F4E" w:tentative="1">
      <w:start w:val="1"/>
      <w:numFmt w:val="bullet"/>
      <w:lvlText w:val=""/>
      <w:lvlJc w:val="left"/>
      <w:pPr>
        <w:tabs>
          <w:tab w:val="num" w:pos="1440"/>
        </w:tabs>
        <w:ind w:left="1440" w:hanging="360"/>
      </w:pPr>
      <w:rPr>
        <w:rFonts w:ascii="Wingdings" w:hAnsi="Wingdings" w:hint="default"/>
      </w:rPr>
    </w:lvl>
    <w:lvl w:ilvl="2" w:tplc="FD6A65F0" w:tentative="1">
      <w:start w:val="1"/>
      <w:numFmt w:val="bullet"/>
      <w:lvlText w:val=""/>
      <w:lvlJc w:val="left"/>
      <w:pPr>
        <w:tabs>
          <w:tab w:val="num" w:pos="2160"/>
        </w:tabs>
        <w:ind w:left="2160" w:hanging="360"/>
      </w:pPr>
      <w:rPr>
        <w:rFonts w:ascii="Wingdings" w:hAnsi="Wingdings" w:hint="default"/>
      </w:rPr>
    </w:lvl>
    <w:lvl w:ilvl="3" w:tplc="418CE2E8" w:tentative="1">
      <w:start w:val="1"/>
      <w:numFmt w:val="bullet"/>
      <w:lvlText w:val=""/>
      <w:lvlJc w:val="left"/>
      <w:pPr>
        <w:tabs>
          <w:tab w:val="num" w:pos="2880"/>
        </w:tabs>
        <w:ind w:left="2880" w:hanging="360"/>
      </w:pPr>
      <w:rPr>
        <w:rFonts w:ascii="Wingdings" w:hAnsi="Wingdings" w:hint="default"/>
      </w:rPr>
    </w:lvl>
    <w:lvl w:ilvl="4" w:tplc="90BE629C" w:tentative="1">
      <w:start w:val="1"/>
      <w:numFmt w:val="bullet"/>
      <w:lvlText w:val=""/>
      <w:lvlJc w:val="left"/>
      <w:pPr>
        <w:tabs>
          <w:tab w:val="num" w:pos="3600"/>
        </w:tabs>
        <w:ind w:left="3600" w:hanging="360"/>
      </w:pPr>
      <w:rPr>
        <w:rFonts w:ascii="Wingdings" w:hAnsi="Wingdings" w:hint="default"/>
      </w:rPr>
    </w:lvl>
    <w:lvl w:ilvl="5" w:tplc="7C16BBAE" w:tentative="1">
      <w:start w:val="1"/>
      <w:numFmt w:val="bullet"/>
      <w:lvlText w:val=""/>
      <w:lvlJc w:val="left"/>
      <w:pPr>
        <w:tabs>
          <w:tab w:val="num" w:pos="4320"/>
        </w:tabs>
        <w:ind w:left="4320" w:hanging="360"/>
      </w:pPr>
      <w:rPr>
        <w:rFonts w:ascii="Wingdings" w:hAnsi="Wingdings" w:hint="default"/>
      </w:rPr>
    </w:lvl>
    <w:lvl w:ilvl="6" w:tplc="8E0A8566" w:tentative="1">
      <w:start w:val="1"/>
      <w:numFmt w:val="bullet"/>
      <w:lvlText w:val=""/>
      <w:lvlJc w:val="left"/>
      <w:pPr>
        <w:tabs>
          <w:tab w:val="num" w:pos="5040"/>
        </w:tabs>
        <w:ind w:left="5040" w:hanging="360"/>
      </w:pPr>
      <w:rPr>
        <w:rFonts w:ascii="Wingdings" w:hAnsi="Wingdings" w:hint="default"/>
      </w:rPr>
    </w:lvl>
    <w:lvl w:ilvl="7" w:tplc="10E8F73E" w:tentative="1">
      <w:start w:val="1"/>
      <w:numFmt w:val="bullet"/>
      <w:lvlText w:val=""/>
      <w:lvlJc w:val="left"/>
      <w:pPr>
        <w:tabs>
          <w:tab w:val="num" w:pos="5760"/>
        </w:tabs>
        <w:ind w:left="5760" w:hanging="360"/>
      </w:pPr>
      <w:rPr>
        <w:rFonts w:ascii="Wingdings" w:hAnsi="Wingdings" w:hint="default"/>
      </w:rPr>
    </w:lvl>
    <w:lvl w:ilvl="8" w:tplc="961C1914" w:tentative="1">
      <w:start w:val="1"/>
      <w:numFmt w:val="bullet"/>
      <w:lvlText w:val=""/>
      <w:lvlJc w:val="left"/>
      <w:pPr>
        <w:tabs>
          <w:tab w:val="num" w:pos="6480"/>
        </w:tabs>
        <w:ind w:left="6480" w:hanging="360"/>
      </w:pPr>
      <w:rPr>
        <w:rFonts w:ascii="Wingdings" w:hAnsi="Wingdings" w:hint="default"/>
      </w:rPr>
    </w:lvl>
  </w:abstractNum>
  <w:abstractNum w:abstractNumId="18">
    <w:nsid w:val="0A3E2482"/>
    <w:multiLevelType w:val="hybridMultilevel"/>
    <w:tmpl w:val="AB461C8A"/>
    <w:lvl w:ilvl="0" w:tplc="4BB0F564">
      <w:start w:val="1"/>
      <w:numFmt w:val="bullet"/>
      <w:lvlText w:val="•"/>
      <w:lvlJc w:val="left"/>
      <w:pPr>
        <w:tabs>
          <w:tab w:val="num" w:pos="720"/>
        </w:tabs>
        <w:ind w:left="720" w:hanging="360"/>
      </w:pPr>
      <w:rPr>
        <w:rFonts w:ascii="宋体" w:hAnsi="宋体" w:hint="default"/>
      </w:rPr>
    </w:lvl>
    <w:lvl w:ilvl="1" w:tplc="8E62EC7A" w:tentative="1">
      <w:start w:val="1"/>
      <w:numFmt w:val="bullet"/>
      <w:lvlText w:val="•"/>
      <w:lvlJc w:val="left"/>
      <w:pPr>
        <w:tabs>
          <w:tab w:val="num" w:pos="1440"/>
        </w:tabs>
        <w:ind w:left="1440" w:hanging="360"/>
      </w:pPr>
      <w:rPr>
        <w:rFonts w:ascii="宋体" w:hAnsi="宋体" w:hint="default"/>
      </w:rPr>
    </w:lvl>
    <w:lvl w:ilvl="2" w:tplc="CD34F250" w:tentative="1">
      <w:start w:val="1"/>
      <w:numFmt w:val="bullet"/>
      <w:lvlText w:val="•"/>
      <w:lvlJc w:val="left"/>
      <w:pPr>
        <w:tabs>
          <w:tab w:val="num" w:pos="2160"/>
        </w:tabs>
        <w:ind w:left="2160" w:hanging="360"/>
      </w:pPr>
      <w:rPr>
        <w:rFonts w:ascii="宋体" w:hAnsi="宋体" w:hint="default"/>
      </w:rPr>
    </w:lvl>
    <w:lvl w:ilvl="3" w:tplc="92A06D5E" w:tentative="1">
      <w:start w:val="1"/>
      <w:numFmt w:val="bullet"/>
      <w:lvlText w:val="•"/>
      <w:lvlJc w:val="left"/>
      <w:pPr>
        <w:tabs>
          <w:tab w:val="num" w:pos="2880"/>
        </w:tabs>
        <w:ind w:left="2880" w:hanging="360"/>
      </w:pPr>
      <w:rPr>
        <w:rFonts w:ascii="宋体" w:hAnsi="宋体" w:hint="default"/>
      </w:rPr>
    </w:lvl>
    <w:lvl w:ilvl="4" w:tplc="0B7041F2" w:tentative="1">
      <w:start w:val="1"/>
      <w:numFmt w:val="bullet"/>
      <w:lvlText w:val="•"/>
      <w:lvlJc w:val="left"/>
      <w:pPr>
        <w:tabs>
          <w:tab w:val="num" w:pos="3600"/>
        </w:tabs>
        <w:ind w:left="3600" w:hanging="360"/>
      </w:pPr>
      <w:rPr>
        <w:rFonts w:ascii="宋体" w:hAnsi="宋体" w:hint="default"/>
      </w:rPr>
    </w:lvl>
    <w:lvl w:ilvl="5" w:tplc="406826A0" w:tentative="1">
      <w:start w:val="1"/>
      <w:numFmt w:val="bullet"/>
      <w:lvlText w:val="•"/>
      <w:lvlJc w:val="left"/>
      <w:pPr>
        <w:tabs>
          <w:tab w:val="num" w:pos="4320"/>
        </w:tabs>
        <w:ind w:left="4320" w:hanging="360"/>
      </w:pPr>
      <w:rPr>
        <w:rFonts w:ascii="宋体" w:hAnsi="宋体" w:hint="default"/>
      </w:rPr>
    </w:lvl>
    <w:lvl w:ilvl="6" w:tplc="296C753A" w:tentative="1">
      <w:start w:val="1"/>
      <w:numFmt w:val="bullet"/>
      <w:lvlText w:val="•"/>
      <w:lvlJc w:val="left"/>
      <w:pPr>
        <w:tabs>
          <w:tab w:val="num" w:pos="5040"/>
        </w:tabs>
        <w:ind w:left="5040" w:hanging="360"/>
      </w:pPr>
      <w:rPr>
        <w:rFonts w:ascii="宋体" w:hAnsi="宋体" w:hint="default"/>
      </w:rPr>
    </w:lvl>
    <w:lvl w:ilvl="7" w:tplc="C7AA6DF6" w:tentative="1">
      <w:start w:val="1"/>
      <w:numFmt w:val="bullet"/>
      <w:lvlText w:val="•"/>
      <w:lvlJc w:val="left"/>
      <w:pPr>
        <w:tabs>
          <w:tab w:val="num" w:pos="5760"/>
        </w:tabs>
        <w:ind w:left="5760" w:hanging="360"/>
      </w:pPr>
      <w:rPr>
        <w:rFonts w:ascii="宋体" w:hAnsi="宋体" w:hint="default"/>
      </w:rPr>
    </w:lvl>
    <w:lvl w:ilvl="8" w:tplc="D742867E" w:tentative="1">
      <w:start w:val="1"/>
      <w:numFmt w:val="bullet"/>
      <w:lvlText w:val="•"/>
      <w:lvlJc w:val="left"/>
      <w:pPr>
        <w:tabs>
          <w:tab w:val="num" w:pos="6480"/>
        </w:tabs>
        <w:ind w:left="6480" w:hanging="360"/>
      </w:pPr>
      <w:rPr>
        <w:rFonts w:ascii="宋体" w:hAnsi="宋体" w:hint="default"/>
      </w:rPr>
    </w:lvl>
  </w:abstractNum>
  <w:abstractNum w:abstractNumId="19">
    <w:nsid w:val="0A714018"/>
    <w:multiLevelType w:val="hybridMultilevel"/>
    <w:tmpl w:val="179E65CC"/>
    <w:lvl w:ilvl="0" w:tplc="AF304892">
      <w:start w:val="1"/>
      <w:numFmt w:val="bullet"/>
      <w:lvlText w:val=""/>
      <w:lvlJc w:val="left"/>
      <w:pPr>
        <w:tabs>
          <w:tab w:val="num" w:pos="720"/>
        </w:tabs>
        <w:ind w:left="720" w:hanging="360"/>
      </w:pPr>
      <w:rPr>
        <w:rFonts w:ascii="Wingdings" w:hAnsi="Wingdings" w:hint="default"/>
      </w:rPr>
    </w:lvl>
    <w:lvl w:ilvl="1" w:tplc="621C38BC">
      <w:start w:val="2131"/>
      <w:numFmt w:val="bullet"/>
      <w:lvlText w:val=""/>
      <w:lvlJc w:val="left"/>
      <w:pPr>
        <w:tabs>
          <w:tab w:val="num" w:pos="1440"/>
        </w:tabs>
        <w:ind w:left="1440" w:hanging="360"/>
      </w:pPr>
      <w:rPr>
        <w:rFonts w:ascii="Wingdings" w:hAnsi="Wingdings" w:hint="default"/>
      </w:rPr>
    </w:lvl>
    <w:lvl w:ilvl="2" w:tplc="0D748768" w:tentative="1">
      <w:start w:val="1"/>
      <w:numFmt w:val="bullet"/>
      <w:lvlText w:val=""/>
      <w:lvlJc w:val="left"/>
      <w:pPr>
        <w:tabs>
          <w:tab w:val="num" w:pos="2160"/>
        </w:tabs>
        <w:ind w:left="2160" w:hanging="360"/>
      </w:pPr>
      <w:rPr>
        <w:rFonts w:ascii="Wingdings" w:hAnsi="Wingdings" w:hint="default"/>
      </w:rPr>
    </w:lvl>
    <w:lvl w:ilvl="3" w:tplc="3D8A3B7E" w:tentative="1">
      <w:start w:val="1"/>
      <w:numFmt w:val="bullet"/>
      <w:lvlText w:val=""/>
      <w:lvlJc w:val="left"/>
      <w:pPr>
        <w:tabs>
          <w:tab w:val="num" w:pos="2880"/>
        </w:tabs>
        <w:ind w:left="2880" w:hanging="360"/>
      </w:pPr>
      <w:rPr>
        <w:rFonts w:ascii="Wingdings" w:hAnsi="Wingdings" w:hint="default"/>
      </w:rPr>
    </w:lvl>
    <w:lvl w:ilvl="4" w:tplc="BFEE96E0" w:tentative="1">
      <w:start w:val="1"/>
      <w:numFmt w:val="bullet"/>
      <w:lvlText w:val=""/>
      <w:lvlJc w:val="left"/>
      <w:pPr>
        <w:tabs>
          <w:tab w:val="num" w:pos="3600"/>
        </w:tabs>
        <w:ind w:left="3600" w:hanging="360"/>
      </w:pPr>
      <w:rPr>
        <w:rFonts w:ascii="Wingdings" w:hAnsi="Wingdings" w:hint="default"/>
      </w:rPr>
    </w:lvl>
    <w:lvl w:ilvl="5" w:tplc="A8CE8F30" w:tentative="1">
      <w:start w:val="1"/>
      <w:numFmt w:val="bullet"/>
      <w:lvlText w:val=""/>
      <w:lvlJc w:val="left"/>
      <w:pPr>
        <w:tabs>
          <w:tab w:val="num" w:pos="4320"/>
        </w:tabs>
        <w:ind w:left="4320" w:hanging="360"/>
      </w:pPr>
      <w:rPr>
        <w:rFonts w:ascii="Wingdings" w:hAnsi="Wingdings" w:hint="default"/>
      </w:rPr>
    </w:lvl>
    <w:lvl w:ilvl="6" w:tplc="A65A403A" w:tentative="1">
      <w:start w:val="1"/>
      <w:numFmt w:val="bullet"/>
      <w:lvlText w:val=""/>
      <w:lvlJc w:val="left"/>
      <w:pPr>
        <w:tabs>
          <w:tab w:val="num" w:pos="5040"/>
        </w:tabs>
        <w:ind w:left="5040" w:hanging="360"/>
      </w:pPr>
      <w:rPr>
        <w:rFonts w:ascii="Wingdings" w:hAnsi="Wingdings" w:hint="default"/>
      </w:rPr>
    </w:lvl>
    <w:lvl w:ilvl="7" w:tplc="7DA813F6" w:tentative="1">
      <w:start w:val="1"/>
      <w:numFmt w:val="bullet"/>
      <w:lvlText w:val=""/>
      <w:lvlJc w:val="left"/>
      <w:pPr>
        <w:tabs>
          <w:tab w:val="num" w:pos="5760"/>
        </w:tabs>
        <w:ind w:left="5760" w:hanging="360"/>
      </w:pPr>
      <w:rPr>
        <w:rFonts w:ascii="Wingdings" w:hAnsi="Wingdings" w:hint="default"/>
      </w:rPr>
    </w:lvl>
    <w:lvl w:ilvl="8" w:tplc="45900196" w:tentative="1">
      <w:start w:val="1"/>
      <w:numFmt w:val="bullet"/>
      <w:lvlText w:val=""/>
      <w:lvlJc w:val="left"/>
      <w:pPr>
        <w:tabs>
          <w:tab w:val="num" w:pos="6480"/>
        </w:tabs>
        <w:ind w:left="6480" w:hanging="360"/>
      </w:pPr>
      <w:rPr>
        <w:rFonts w:ascii="Wingdings" w:hAnsi="Wingdings" w:hint="default"/>
      </w:rPr>
    </w:lvl>
  </w:abstractNum>
  <w:abstractNum w:abstractNumId="20">
    <w:nsid w:val="0AA21A38"/>
    <w:multiLevelType w:val="hybridMultilevel"/>
    <w:tmpl w:val="0D409D16"/>
    <w:lvl w:ilvl="0" w:tplc="E6861E92">
      <w:start w:val="1"/>
      <w:numFmt w:val="bullet"/>
      <w:lvlText w:val=""/>
      <w:lvlJc w:val="left"/>
      <w:pPr>
        <w:tabs>
          <w:tab w:val="num" w:pos="720"/>
        </w:tabs>
        <w:ind w:left="720" w:hanging="360"/>
      </w:pPr>
      <w:rPr>
        <w:rFonts w:ascii="Wingdings" w:hAnsi="Wingdings" w:hint="default"/>
      </w:rPr>
    </w:lvl>
    <w:lvl w:ilvl="1" w:tplc="17962E46" w:tentative="1">
      <w:start w:val="1"/>
      <w:numFmt w:val="bullet"/>
      <w:lvlText w:val=""/>
      <w:lvlJc w:val="left"/>
      <w:pPr>
        <w:tabs>
          <w:tab w:val="num" w:pos="1440"/>
        </w:tabs>
        <w:ind w:left="1440" w:hanging="360"/>
      </w:pPr>
      <w:rPr>
        <w:rFonts w:ascii="Wingdings" w:hAnsi="Wingdings" w:hint="default"/>
      </w:rPr>
    </w:lvl>
    <w:lvl w:ilvl="2" w:tplc="96AE0312" w:tentative="1">
      <w:start w:val="1"/>
      <w:numFmt w:val="bullet"/>
      <w:lvlText w:val=""/>
      <w:lvlJc w:val="left"/>
      <w:pPr>
        <w:tabs>
          <w:tab w:val="num" w:pos="2160"/>
        </w:tabs>
        <w:ind w:left="2160" w:hanging="360"/>
      </w:pPr>
      <w:rPr>
        <w:rFonts w:ascii="Wingdings" w:hAnsi="Wingdings" w:hint="default"/>
      </w:rPr>
    </w:lvl>
    <w:lvl w:ilvl="3" w:tplc="38882E68" w:tentative="1">
      <w:start w:val="1"/>
      <w:numFmt w:val="bullet"/>
      <w:lvlText w:val=""/>
      <w:lvlJc w:val="left"/>
      <w:pPr>
        <w:tabs>
          <w:tab w:val="num" w:pos="2880"/>
        </w:tabs>
        <w:ind w:left="2880" w:hanging="360"/>
      </w:pPr>
      <w:rPr>
        <w:rFonts w:ascii="Wingdings" w:hAnsi="Wingdings" w:hint="default"/>
      </w:rPr>
    </w:lvl>
    <w:lvl w:ilvl="4" w:tplc="9510EBF0" w:tentative="1">
      <w:start w:val="1"/>
      <w:numFmt w:val="bullet"/>
      <w:lvlText w:val=""/>
      <w:lvlJc w:val="left"/>
      <w:pPr>
        <w:tabs>
          <w:tab w:val="num" w:pos="3600"/>
        </w:tabs>
        <w:ind w:left="3600" w:hanging="360"/>
      </w:pPr>
      <w:rPr>
        <w:rFonts w:ascii="Wingdings" w:hAnsi="Wingdings" w:hint="default"/>
      </w:rPr>
    </w:lvl>
    <w:lvl w:ilvl="5" w:tplc="DCC29282" w:tentative="1">
      <w:start w:val="1"/>
      <w:numFmt w:val="bullet"/>
      <w:lvlText w:val=""/>
      <w:lvlJc w:val="left"/>
      <w:pPr>
        <w:tabs>
          <w:tab w:val="num" w:pos="4320"/>
        </w:tabs>
        <w:ind w:left="4320" w:hanging="360"/>
      </w:pPr>
      <w:rPr>
        <w:rFonts w:ascii="Wingdings" w:hAnsi="Wingdings" w:hint="default"/>
      </w:rPr>
    </w:lvl>
    <w:lvl w:ilvl="6" w:tplc="1B18DC80" w:tentative="1">
      <w:start w:val="1"/>
      <w:numFmt w:val="bullet"/>
      <w:lvlText w:val=""/>
      <w:lvlJc w:val="left"/>
      <w:pPr>
        <w:tabs>
          <w:tab w:val="num" w:pos="5040"/>
        </w:tabs>
        <w:ind w:left="5040" w:hanging="360"/>
      </w:pPr>
      <w:rPr>
        <w:rFonts w:ascii="Wingdings" w:hAnsi="Wingdings" w:hint="default"/>
      </w:rPr>
    </w:lvl>
    <w:lvl w:ilvl="7" w:tplc="C0006EA6" w:tentative="1">
      <w:start w:val="1"/>
      <w:numFmt w:val="bullet"/>
      <w:lvlText w:val=""/>
      <w:lvlJc w:val="left"/>
      <w:pPr>
        <w:tabs>
          <w:tab w:val="num" w:pos="5760"/>
        </w:tabs>
        <w:ind w:left="5760" w:hanging="360"/>
      </w:pPr>
      <w:rPr>
        <w:rFonts w:ascii="Wingdings" w:hAnsi="Wingdings" w:hint="default"/>
      </w:rPr>
    </w:lvl>
    <w:lvl w:ilvl="8" w:tplc="673E4894" w:tentative="1">
      <w:start w:val="1"/>
      <w:numFmt w:val="bullet"/>
      <w:lvlText w:val=""/>
      <w:lvlJc w:val="left"/>
      <w:pPr>
        <w:tabs>
          <w:tab w:val="num" w:pos="6480"/>
        </w:tabs>
        <w:ind w:left="6480" w:hanging="360"/>
      </w:pPr>
      <w:rPr>
        <w:rFonts w:ascii="Wingdings" w:hAnsi="Wingdings" w:hint="default"/>
      </w:rPr>
    </w:lvl>
  </w:abstractNum>
  <w:abstractNum w:abstractNumId="21">
    <w:nsid w:val="0B3D6158"/>
    <w:multiLevelType w:val="hybridMultilevel"/>
    <w:tmpl w:val="918C0BCE"/>
    <w:lvl w:ilvl="0" w:tplc="579C8DD4">
      <w:start w:val="1"/>
      <w:numFmt w:val="bullet"/>
      <w:lvlText w:val=""/>
      <w:lvlJc w:val="left"/>
      <w:pPr>
        <w:tabs>
          <w:tab w:val="num" w:pos="720"/>
        </w:tabs>
        <w:ind w:left="720" w:hanging="360"/>
      </w:pPr>
      <w:rPr>
        <w:rFonts w:ascii="Wingdings" w:hAnsi="Wingdings" w:hint="default"/>
      </w:rPr>
    </w:lvl>
    <w:lvl w:ilvl="1" w:tplc="74FC573E" w:tentative="1">
      <w:start w:val="1"/>
      <w:numFmt w:val="bullet"/>
      <w:lvlText w:val=""/>
      <w:lvlJc w:val="left"/>
      <w:pPr>
        <w:tabs>
          <w:tab w:val="num" w:pos="1440"/>
        </w:tabs>
        <w:ind w:left="1440" w:hanging="360"/>
      </w:pPr>
      <w:rPr>
        <w:rFonts w:ascii="Wingdings" w:hAnsi="Wingdings" w:hint="default"/>
      </w:rPr>
    </w:lvl>
    <w:lvl w:ilvl="2" w:tplc="68945974" w:tentative="1">
      <w:start w:val="1"/>
      <w:numFmt w:val="bullet"/>
      <w:lvlText w:val=""/>
      <w:lvlJc w:val="left"/>
      <w:pPr>
        <w:tabs>
          <w:tab w:val="num" w:pos="2160"/>
        </w:tabs>
        <w:ind w:left="2160" w:hanging="360"/>
      </w:pPr>
      <w:rPr>
        <w:rFonts w:ascii="Wingdings" w:hAnsi="Wingdings" w:hint="default"/>
      </w:rPr>
    </w:lvl>
    <w:lvl w:ilvl="3" w:tplc="32F07316" w:tentative="1">
      <w:start w:val="1"/>
      <w:numFmt w:val="bullet"/>
      <w:lvlText w:val=""/>
      <w:lvlJc w:val="left"/>
      <w:pPr>
        <w:tabs>
          <w:tab w:val="num" w:pos="2880"/>
        </w:tabs>
        <w:ind w:left="2880" w:hanging="360"/>
      </w:pPr>
      <w:rPr>
        <w:rFonts w:ascii="Wingdings" w:hAnsi="Wingdings" w:hint="default"/>
      </w:rPr>
    </w:lvl>
    <w:lvl w:ilvl="4" w:tplc="701676B4" w:tentative="1">
      <w:start w:val="1"/>
      <w:numFmt w:val="bullet"/>
      <w:lvlText w:val=""/>
      <w:lvlJc w:val="left"/>
      <w:pPr>
        <w:tabs>
          <w:tab w:val="num" w:pos="3600"/>
        </w:tabs>
        <w:ind w:left="3600" w:hanging="360"/>
      </w:pPr>
      <w:rPr>
        <w:rFonts w:ascii="Wingdings" w:hAnsi="Wingdings" w:hint="default"/>
      </w:rPr>
    </w:lvl>
    <w:lvl w:ilvl="5" w:tplc="33FCD1A8" w:tentative="1">
      <w:start w:val="1"/>
      <w:numFmt w:val="bullet"/>
      <w:lvlText w:val=""/>
      <w:lvlJc w:val="left"/>
      <w:pPr>
        <w:tabs>
          <w:tab w:val="num" w:pos="4320"/>
        </w:tabs>
        <w:ind w:left="4320" w:hanging="360"/>
      </w:pPr>
      <w:rPr>
        <w:rFonts w:ascii="Wingdings" w:hAnsi="Wingdings" w:hint="default"/>
      </w:rPr>
    </w:lvl>
    <w:lvl w:ilvl="6" w:tplc="BE566EFE" w:tentative="1">
      <w:start w:val="1"/>
      <w:numFmt w:val="bullet"/>
      <w:lvlText w:val=""/>
      <w:lvlJc w:val="left"/>
      <w:pPr>
        <w:tabs>
          <w:tab w:val="num" w:pos="5040"/>
        </w:tabs>
        <w:ind w:left="5040" w:hanging="360"/>
      </w:pPr>
      <w:rPr>
        <w:rFonts w:ascii="Wingdings" w:hAnsi="Wingdings" w:hint="default"/>
      </w:rPr>
    </w:lvl>
    <w:lvl w:ilvl="7" w:tplc="A0929DAC" w:tentative="1">
      <w:start w:val="1"/>
      <w:numFmt w:val="bullet"/>
      <w:lvlText w:val=""/>
      <w:lvlJc w:val="left"/>
      <w:pPr>
        <w:tabs>
          <w:tab w:val="num" w:pos="5760"/>
        </w:tabs>
        <w:ind w:left="5760" w:hanging="360"/>
      </w:pPr>
      <w:rPr>
        <w:rFonts w:ascii="Wingdings" w:hAnsi="Wingdings" w:hint="default"/>
      </w:rPr>
    </w:lvl>
    <w:lvl w:ilvl="8" w:tplc="7BD40946" w:tentative="1">
      <w:start w:val="1"/>
      <w:numFmt w:val="bullet"/>
      <w:lvlText w:val=""/>
      <w:lvlJc w:val="left"/>
      <w:pPr>
        <w:tabs>
          <w:tab w:val="num" w:pos="6480"/>
        </w:tabs>
        <w:ind w:left="6480" w:hanging="360"/>
      </w:pPr>
      <w:rPr>
        <w:rFonts w:ascii="Wingdings" w:hAnsi="Wingdings" w:hint="default"/>
      </w:rPr>
    </w:lvl>
  </w:abstractNum>
  <w:abstractNum w:abstractNumId="22">
    <w:nsid w:val="0C0B2850"/>
    <w:multiLevelType w:val="hybridMultilevel"/>
    <w:tmpl w:val="96CC8ADC"/>
    <w:lvl w:ilvl="0" w:tplc="98162718">
      <w:start w:val="1"/>
      <w:numFmt w:val="bullet"/>
      <w:lvlText w:val=""/>
      <w:lvlJc w:val="left"/>
      <w:pPr>
        <w:tabs>
          <w:tab w:val="num" w:pos="720"/>
        </w:tabs>
        <w:ind w:left="720" w:hanging="360"/>
      </w:pPr>
      <w:rPr>
        <w:rFonts w:ascii="Wingdings" w:hAnsi="Wingdings" w:hint="default"/>
      </w:rPr>
    </w:lvl>
    <w:lvl w:ilvl="1" w:tplc="4316F616" w:tentative="1">
      <w:start w:val="1"/>
      <w:numFmt w:val="bullet"/>
      <w:lvlText w:val=""/>
      <w:lvlJc w:val="left"/>
      <w:pPr>
        <w:tabs>
          <w:tab w:val="num" w:pos="1440"/>
        </w:tabs>
        <w:ind w:left="1440" w:hanging="360"/>
      </w:pPr>
      <w:rPr>
        <w:rFonts w:ascii="Wingdings" w:hAnsi="Wingdings" w:hint="default"/>
      </w:rPr>
    </w:lvl>
    <w:lvl w:ilvl="2" w:tplc="62A0045E" w:tentative="1">
      <w:start w:val="1"/>
      <w:numFmt w:val="bullet"/>
      <w:lvlText w:val=""/>
      <w:lvlJc w:val="left"/>
      <w:pPr>
        <w:tabs>
          <w:tab w:val="num" w:pos="2160"/>
        </w:tabs>
        <w:ind w:left="2160" w:hanging="360"/>
      </w:pPr>
      <w:rPr>
        <w:rFonts w:ascii="Wingdings" w:hAnsi="Wingdings" w:hint="default"/>
      </w:rPr>
    </w:lvl>
    <w:lvl w:ilvl="3" w:tplc="D3700B5C" w:tentative="1">
      <w:start w:val="1"/>
      <w:numFmt w:val="bullet"/>
      <w:lvlText w:val=""/>
      <w:lvlJc w:val="left"/>
      <w:pPr>
        <w:tabs>
          <w:tab w:val="num" w:pos="2880"/>
        </w:tabs>
        <w:ind w:left="2880" w:hanging="360"/>
      </w:pPr>
      <w:rPr>
        <w:rFonts w:ascii="Wingdings" w:hAnsi="Wingdings" w:hint="default"/>
      </w:rPr>
    </w:lvl>
    <w:lvl w:ilvl="4" w:tplc="44365F4E" w:tentative="1">
      <w:start w:val="1"/>
      <w:numFmt w:val="bullet"/>
      <w:lvlText w:val=""/>
      <w:lvlJc w:val="left"/>
      <w:pPr>
        <w:tabs>
          <w:tab w:val="num" w:pos="3600"/>
        </w:tabs>
        <w:ind w:left="3600" w:hanging="360"/>
      </w:pPr>
      <w:rPr>
        <w:rFonts w:ascii="Wingdings" w:hAnsi="Wingdings" w:hint="default"/>
      </w:rPr>
    </w:lvl>
    <w:lvl w:ilvl="5" w:tplc="99B680C2" w:tentative="1">
      <w:start w:val="1"/>
      <w:numFmt w:val="bullet"/>
      <w:lvlText w:val=""/>
      <w:lvlJc w:val="left"/>
      <w:pPr>
        <w:tabs>
          <w:tab w:val="num" w:pos="4320"/>
        </w:tabs>
        <w:ind w:left="4320" w:hanging="360"/>
      </w:pPr>
      <w:rPr>
        <w:rFonts w:ascii="Wingdings" w:hAnsi="Wingdings" w:hint="default"/>
      </w:rPr>
    </w:lvl>
    <w:lvl w:ilvl="6" w:tplc="0FD23C3E" w:tentative="1">
      <w:start w:val="1"/>
      <w:numFmt w:val="bullet"/>
      <w:lvlText w:val=""/>
      <w:lvlJc w:val="left"/>
      <w:pPr>
        <w:tabs>
          <w:tab w:val="num" w:pos="5040"/>
        </w:tabs>
        <w:ind w:left="5040" w:hanging="360"/>
      </w:pPr>
      <w:rPr>
        <w:rFonts w:ascii="Wingdings" w:hAnsi="Wingdings" w:hint="default"/>
      </w:rPr>
    </w:lvl>
    <w:lvl w:ilvl="7" w:tplc="A56A7C42" w:tentative="1">
      <w:start w:val="1"/>
      <w:numFmt w:val="bullet"/>
      <w:lvlText w:val=""/>
      <w:lvlJc w:val="left"/>
      <w:pPr>
        <w:tabs>
          <w:tab w:val="num" w:pos="5760"/>
        </w:tabs>
        <w:ind w:left="5760" w:hanging="360"/>
      </w:pPr>
      <w:rPr>
        <w:rFonts w:ascii="Wingdings" w:hAnsi="Wingdings" w:hint="default"/>
      </w:rPr>
    </w:lvl>
    <w:lvl w:ilvl="8" w:tplc="8D685F92" w:tentative="1">
      <w:start w:val="1"/>
      <w:numFmt w:val="bullet"/>
      <w:lvlText w:val=""/>
      <w:lvlJc w:val="left"/>
      <w:pPr>
        <w:tabs>
          <w:tab w:val="num" w:pos="6480"/>
        </w:tabs>
        <w:ind w:left="6480" w:hanging="360"/>
      </w:pPr>
      <w:rPr>
        <w:rFonts w:ascii="Wingdings" w:hAnsi="Wingdings" w:hint="default"/>
      </w:rPr>
    </w:lvl>
  </w:abstractNum>
  <w:abstractNum w:abstractNumId="23">
    <w:nsid w:val="0C831D08"/>
    <w:multiLevelType w:val="hybridMultilevel"/>
    <w:tmpl w:val="F74A76B8"/>
    <w:lvl w:ilvl="0" w:tplc="DC8C8856">
      <w:start w:val="1"/>
      <w:numFmt w:val="bullet"/>
      <w:lvlText w:val=""/>
      <w:lvlJc w:val="left"/>
      <w:pPr>
        <w:tabs>
          <w:tab w:val="num" w:pos="720"/>
        </w:tabs>
        <w:ind w:left="720" w:hanging="360"/>
      </w:pPr>
      <w:rPr>
        <w:rFonts w:ascii="Wingdings" w:hAnsi="Wingdings" w:hint="default"/>
      </w:rPr>
    </w:lvl>
    <w:lvl w:ilvl="1" w:tplc="C5E20E06" w:tentative="1">
      <w:start w:val="1"/>
      <w:numFmt w:val="bullet"/>
      <w:lvlText w:val=""/>
      <w:lvlJc w:val="left"/>
      <w:pPr>
        <w:tabs>
          <w:tab w:val="num" w:pos="1440"/>
        </w:tabs>
        <w:ind w:left="1440" w:hanging="360"/>
      </w:pPr>
      <w:rPr>
        <w:rFonts w:ascii="Wingdings" w:hAnsi="Wingdings" w:hint="default"/>
      </w:rPr>
    </w:lvl>
    <w:lvl w:ilvl="2" w:tplc="602616AE" w:tentative="1">
      <w:start w:val="1"/>
      <w:numFmt w:val="bullet"/>
      <w:lvlText w:val=""/>
      <w:lvlJc w:val="left"/>
      <w:pPr>
        <w:tabs>
          <w:tab w:val="num" w:pos="2160"/>
        </w:tabs>
        <w:ind w:left="2160" w:hanging="360"/>
      </w:pPr>
      <w:rPr>
        <w:rFonts w:ascii="Wingdings" w:hAnsi="Wingdings" w:hint="default"/>
      </w:rPr>
    </w:lvl>
    <w:lvl w:ilvl="3" w:tplc="828E0022" w:tentative="1">
      <w:start w:val="1"/>
      <w:numFmt w:val="bullet"/>
      <w:lvlText w:val=""/>
      <w:lvlJc w:val="left"/>
      <w:pPr>
        <w:tabs>
          <w:tab w:val="num" w:pos="2880"/>
        </w:tabs>
        <w:ind w:left="2880" w:hanging="360"/>
      </w:pPr>
      <w:rPr>
        <w:rFonts w:ascii="Wingdings" w:hAnsi="Wingdings" w:hint="default"/>
      </w:rPr>
    </w:lvl>
    <w:lvl w:ilvl="4" w:tplc="88CEB80C" w:tentative="1">
      <w:start w:val="1"/>
      <w:numFmt w:val="bullet"/>
      <w:lvlText w:val=""/>
      <w:lvlJc w:val="left"/>
      <w:pPr>
        <w:tabs>
          <w:tab w:val="num" w:pos="3600"/>
        </w:tabs>
        <w:ind w:left="3600" w:hanging="360"/>
      </w:pPr>
      <w:rPr>
        <w:rFonts w:ascii="Wingdings" w:hAnsi="Wingdings" w:hint="default"/>
      </w:rPr>
    </w:lvl>
    <w:lvl w:ilvl="5" w:tplc="5338E380" w:tentative="1">
      <w:start w:val="1"/>
      <w:numFmt w:val="bullet"/>
      <w:lvlText w:val=""/>
      <w:lvlJc w:val="left"/>
      <w:pPr>
        <w:tabs>
          <w:tab w:val="num" w:pos="4320"/>
        </w:tabs>
        <w:ind w:left="4320" w:hanging="360"/>
      </w:pPr>
      <w:rPr>
        <w:rFonts w:ascii="Wingdings" w:hAnsi="Wingdings" w:hint="default"/>
      </w:rPr>
    </w:lvl>
    <w:lvl w:ilvl="6" w:tplc="6C5EDDFC" w:tentative="1">
      <w:start w:val="1"/>
      <w:numFmt w:val="bullet"/>
      <w:lvlText w:val=""/>
      <w:lvlJc w:val="left"/>
      <w:pPr>
        <w:tabs>
          <w:tab w:val="num" w:pos="5040"/>
        </w:tabs>
        <w:ind w:left="5040" w:hanging="360"/>
      </w:pPr>
      <w:rPr>
        <w:rFonts w:ascii="Wingdings" w:hAnsi="Wingdings" w:hint="default"/>
      </w:rPr>
    </w:lvl>
    <w:lvl w:ilvl="7" w:tplc="B50C0DA0" w:tentative="1">
      <w:start w:val="1"/>
      <w:numFmt w:val="bullet"/>
      <w:lvlText w:val=""/>
      <w:lvlJc w:val="left"/>
      <w:pPr>
        <w:tabs>
          <w:tab w:val="num" w:pos="5760"/>
        </w:tabs>
        <w:ind w:left="5760" w:hanging="360"/>
      </w:pPr>
      <w:rPr>
        <w:rFonts w:ascii="Wingdings" w:hAnsi="Wingdings" w:hint="default"/>
      </w:rPr>
    </w:lvl>
    <w:lvl w:ilvl="8" w:tplc="282228DC" w:tentative="1">
      <w:start w:val="1"/>
      <w:numFmt w:val="bullet"/>
      <w:lvlText w:val=""/>
      <w:lvlJc w:val="left"/>
      <w:pPr>
        <w:tabs>
          <w:tab w:val="num" w:pos="6480"/>
        </w:tabs>
        <w:ind w:left="6480" w:hanging="360"/>
      </w:pPr>
      <w:rPr>
        <w:rFonts w:ascii="Wingdings" w:hAnsi="Wingdings" w:hint="default"/>
      </w:rPr>
    </w:lvl>
  </w:abstractNum>
  <w:abstractNum w:abstractNumId="24">
    <w:nsid w:val="0D2F7295"/>
    <w:multiLevelType w:val="hybridMultilevel"/>
    <w:tmpl w:val="06F64D20"/>
    <w:lvl w:ilvl="0" w:tplc="5E46FB2A">
      <w:start w:val="1"/>
      <w:numFmt w:val="bullet"/>
      <w:lvlText w:val=""/>
      <w:lvlJc w:val="left"/>
      <w:pPr>
        <w:tabs>
          <w:tab w:val="num" w:pos="720"/>
        </w:tabs>
        <w:ind w:left="720" w:hanging="360"/>
      </w:pPr>
      <w:rPr>
        <w:rFonts w:ascii="Wingdings" w:hAnsi="Wingdings" w:hint="default"/>
      </w:rPr>
    </w:lvl>
    <w:lvl w:ilvl="1" w:tplc="04AA3B60" w:tentative="1">
      <w:start w:val="1"/>
      <w:numFmt w:val="bullet"/>
      <w:lvlText w:val=""/>
      <w:lvlJc w:val="left"/>
      <w:pPr>
        <w:tabs>
          <w:tab w:val="num" w:pos="1440"/>
        </w:tabs>
        <w:ind w:left="1440" w:hanging="360"/>
      </w:pPr>
      <w:rPr>
        <w:rFonts w:ascii="Wingdings" w:hAnsi="Wingdings" w:hint="default"/>
      </w:rPr>
    </w:lvl>
    <w:lvl w:ilvl="2" w:tplc="2DD4687A" w:tentative="1">
      <w:start w:val="1"/>
      <w:numFmt w:val="bullet"/>
      <w:lvlText w:val=""/>
      <w:lvlJc w:val="left"/>
      <w:pPr>
        <w:tabs>
          <w:tab w:val="num" w:pos="2160"/>
        </w:tabs>
        <w:ind w:left="2160" w:hanging="360"/>
      </w:pPr>
      <w:rPr>
        <w:rFonts w:ascii="Wingdings" w:hAnsi="Wingdings" w:hint="default"/>
      </w:rPr>
    </w:lvl>
    <w:lvl w:ilvl="3" w:tplc="A05C5AA8" w:tentative="1">
      <w:start w:val="1"/>
      <w:numFmt w:val="bullet"/>
      <w:lvlText w:val=""/>
      <w:lvlJc w:val="left"/>
      <w:pPr>
        <w:tabs>
          <w:tab w:val="num" w:pos="2880"/>
        </w:tabs>
        <w:ind w:left="2880" w:hanging="360"/>
      </w:pPr>
      <w:rPr>
        <w:rFonts w:ascii="Wingdings" w:hAnsi="Wingdings" w:hint="default"/>
      </w:rPr>
    </w:lvl>
    <w:lvl w:ilvl="4" w:tplc="5838D908" w:tentative="1">
      <w:start w:val="1"/>
      <w:numFmt w:val="bullet"/>
      <w:lvlText w:val=""/>
      <w:lvlJc w:val="left"/>
      <w:pPr>
        <w:tabs>
          <w:tab w:val="num" w:pos="3600"/>
        </w:tabs>
        <w:ind w:left="3600" w:hanging="360"/>
      </w:pPr>
      <w:rPr>
        <w:rFonts w:ascii="Wingdings" w:hAnsi="Wingdings" w:hint="default"/>
      </w:rPr>
    </w:lvl>
    <w:lvl w:ilvl="5" w:tplc="834A489A" w:tentative="1">
      <w:start w:val="1"/>
      <w:numFmt w:val="bullet"/>
      <w:lvlText w:val=""/>
      <w:lvlJc w:val="left"/>
      <w:pPr>
        <w:tabs>
          <w:tab w:val="num" w:pos="4320"/>
        </w:tabs>
        <w:ind w:left="4320" w:hanging="360"/>
      </w:pPr>
      <w:rPr>
        <w:rFonts w:ascii="Wingdings" w:hAnsi="Wingdings" w:hint="default"/>
      </w:rPr>
    </w:lvl>
    <w:lvl w:ilvl="6" w:tplc="BCB4CF16" w:tentative="1">
      <w:start w:val="1"/>
      <w:numFmt w:val="bullet"/>
      <w:lvlText w:val=""/>
      <w:lvlJc w:val="left"/>
      <w:pPr>
        <w:tabs>
          <w:tab w:val="num" w:pos="5040"/>
        </w:tabs>
        <w:ind w:left="5040" w:hanging="360"/>
      </w:pPr>
      <w:rPr>
        <w:rFonts w:ascii="Wingdings" w:hAnsi="Wingdings" w:hint="default"/>
      </w:rPr>
    </w:lvl>
    <w:lvl w:ilvl="7" w:tplc="01824766" w:tentative="1">
      <w:start w:val="1"/>
      <w:numFmt w:val="bullet"/>
      <w:lvlText w:val=""/>
      <w:lvlJc w:val="left"/>
      <w:pPr>
        <w:tabs>
          <w:tab w:val="num" w:pos="5760"/>
        </w:tabs>
        <w:ind w:left="5760" w:hanging="360"/>
      </w:pPr>
      <w:rPr>
        <w:rFonts w:ascii="Wingdings" w:hAnsi="Wingdings" w:hint="default"/>
      </w:rPr>
    </w:lvl>
    <w:lvl w:ilvl="8" w:tplc="9664107C" w:tentative="1">
      <w:start w:val="1"/>
      <w:numFmt w:val="bullet"/>
      <w:lvlText w:val=""/>
      <w:lvlJc w:val="left"/>
      <w:pPr>
        <w:tabs>
          <w:tab w:val="num" w:pos="6480"/>
        </w:tabs>
        <w:ind w:left="6480" w:hanging="360"/>
      </w:pPr>
      <w:rPr>
        <w:rFonts w:ascii="Wingdings" w:hAnsi="Wingdings" w:hint="default"/>
      </w:rPr>
    </w:lvl>
  </w:abstractNum>
  <w:abstractNum w:abstractNumId="25">
    <w:nsid w:val="0E1A365A"/>
    <w:multiLevelType w:val="hybridMultilevel"/>
    <w:tmpl w:val="9A30C86E"/>
    <w:lvl w:ilvl="0" w:tplc="C12EB5AA">
      <w:start w:val="1"/>
      <w:numFmt w:val="bullet"/>
      <w:lvlText w:val=""/>
      <w:lvlJc w:val="left"/>
      <w:pPr>
        <w:tabs>
          <w:tab w:val="num" w:pos="720"/>
        </w:tabs>
        <w:ind w:left="720" w:hanging="360"/>
      </w:pPr>
      <w:rPr>
        <w:rFonts w:ascii="Wingdings" w:hAnsi="Wingdings" w:hint="default"/>
      </w:rPr>
    </w:lvl>
    <w:lvl w:ilvl="1" w:tplc="ED186536" w:tentative="1">
      <w:start w:val="1"/>
      <w:numFmt w:val="bullet"/>
      <w:lvlText w:val=""/>
      <w:lvlJc w:val="left"/>
      <w:pPr>
        <w:tabs>
          <w:tab w:val="num" w:pos="1440"/>
        </w:tabs>
        <w:ind w:left="1440" w:hanging="360"/>
      </w:pPr>
      <w:rPr>
        <w:rFonts w:ascii="Wingdings" w:hAnsi="Wingdings" w:hint="default"/>
      </w:rPr>
    </w:lvl>
    <w:lvl w:ilvl="2" w:tplc="4C8C2DCA" w:tentative="1">
      <w:start w:val="1"/>
      <w:numFmt w:val="bullet"/>
      <w:lvlText w:val=""/>
      <w:lvlJc w:val="left"/>
      <w:pPr>
        <w:tabs>
          <w:tab w:val="num" w:pos="2160"/>
        </w:tabs>
        <w:ind w:left="2160" w:hanging="360"/>
      </w:pPr>
      <w:rPr>
        <w:rFonts w:ascii="Wingdings" w:hAnsi="Wingdings" w:hint="default"/>
      </w:rPr>
    </w:lvl>
    <w:lvl w:ilvl="3" w:tplc="13562D74" w:tentative="1">
      <w:start w:val="1"/>
      <w:numFmt w:val="bullet"/>
      <w:lvlText w:val=""/>
      <w:lvlJc w:val="left"/>
      <w:pPr>
        <w:tabs>
          <w:tab w:val="num" w:pos="2880"/>
        </w:tabs>
        <w:ind w:left="2880" w:hanging="360"/>
      </w:pPr>
      <w:rPr>
        <w:rFonts w:ascii="Wingdings" w:hAnsi="Wingdings" w:hint="default"/>
      </w:rPr>
    </w:lvl>
    <w:lvl w:ilvl="4" w:tplc="14F8F3C2" w:tentative="1">
      <w:start w:val="1"/>
      <w:numFmt w:val="bullet"/>
      <w:lvlText w:val=""/>
      <w:lvlJc w:val="left"/>
      <w:pPr>
        <w:tabs>
          <w:tab w:val="num" w:pos="3600"/>
        </w:tabs>
        <w:ind w:left="3600" w:hanging="360"/>
      </w:pPr>
      <w:rPr>
        <w:rFonts w:ascii="Wingdings" w:hAnsi="Wingdings" w:hint="default"/>
      </w:rPr>
    </w:lvl>
    <w:lvl w:ilvl="5" w:tplc="E3B05E50" w:tentative="1">
      <w:start w:val="1"/>
      <w:numFmt w:val="bullet"/>
      <w:lvlText w:val=""/>
      <w:lvlJc w:val="left"/>
      <w:pPr>
        <w:tabs>
          <w:tab w:val="num" w:pos="4320"/>
        </w:tabs>
        <w:ind w:left="4320" w:hanging="360"/>
      </w:pPr>
      <w:rPr>
        <w:rFonts w:ascii="Wingdings" w:hAnsi="Wingdings" w:hint="default"/>
      </w:rPr>
    </w:lvl>
    <w:lvl w:ilvl="6" w:tplc="9056D058" w:tentative="1">
      <w:start w:val="1"/>
      <w:numFmt w:val="bullet"/>
      <w:lvlText w:val=""/>
      <w:lvlJc w:val="left"/>
      <w:pPr>
        <w:tabs>
          <w:tab w:val="num" w:pos="5040"/>
        </w:tabs>
        <w:ind w:left="5040" w:hanging="360"/>
      </w:pPr>
      <w:rPr>
        <w:rFonts w:ascii="Wingdings" w:hAnsi="Wingdings" w:hint="default"/>
      </w:rPr>
    </w:lvl>
    <w:lvl w:ilvl="7" w:tplc="5B18FFCC" w:tentative="1">
      <w:start w:val="1"/>
      <w:numFmt w:val="bullet"/>
      <w:lvlText w:val=""/>
      <w:lvlJc w:val="left"/>
      <w:pPr>
        <w:tabs>
          <w:tab w:val="num" w:pos="5760"/>
        </w:tabs>
        <w:ind w:left="5760" w:hanging="360"/>
      </w:pPr>
      <w:rPr>
        <w:rFonts w:ascii="Wingdings" w:hAnsi="Wingdings" w:hint="default"/>
      </w:rPr>
    </w:lvl>
    <w:lvl w:ilvl="8" w:tplc="F1B09E7A" w:tentative="1">
      <w:start w:val="1"/>
      <w:numFmt w:val="bullet"/>
      <w:lvlText w:val=""/>
      <w:lvlJc w:val="left"/>
      <w:pPr>
        <w:tabs>
          <w:tab w:val="num" w:pos="6480"/>
        </w:tabs>
        <w:ind w:left="6480" w:hanging="360"/>
      </w:pPr>
      <w:rPr>
        <w:rFonts w:ascii="Wingdings" w:hAnsi="Wingdings" w:hint="default"/>
      </w:rPr>
    </w:lvl>
  </w:abstractNum>
  <w:abstractNum w:abstractNumId="26">
    <w:nsid w:val="0EE92910"/>
    <w:multiLevelType w:val="hybridMultilevel"/>
    <w:tmpl w:val="03C86BCC"/>
    <w:lvl w:ilvl="0" w:tplc="E99EFB66">
      <w:start w:val="1"/>
      <w:numFmt w:val="bullet"/>
      <w:lvlText w:val=""/>
      <w:lvlJc w:val="left"/>
      <w:pPr>
        <w:tabs>
          <w:tab w:val="num" w:pos="720"/>
        </w:tabs>
        <w:ind w:left="720" w:hanging="360"/>
      </w:pPr>
      <w:rPr>
        <w:rFonts w:ascii="Wingdings" w:hAnsi="Wingdings" w:hint="default"/>
      </w:rPr>
    </w:lvl>
    <w:lvl w:ilvl="1" w:tplc="FD622E04" w:tentative="1">
      <w:start w:val="1"/>
      <w:numFmt w:val="bullet"/>
      <w:lvlText w:val=""/>
      <w:lvlJc w:val="left"/>
      <w:pPr>
        <w:tabs>
          <w:tab w:val="num" w:pos="1440"/>
        </w:tabs>
        <w:ind w:left="1440" w:hanging="360"/>
      </w:pPr>
      <w:rPr>
        <w:rFonts w:ascii="Wingdings" w:hAnsi="Wingdings" w:hint="default"/>
      </w:rPr>
    </w:lvl>
    <w:lvl w:ilvl="2" w:tplc="CAA2386C" w:tentative="1">
      <w:start w:val="1"/>
      <w:numFmt w:val="bullet"/>
      <w:lvlText w:val=""/>
      <w:lvlJc w:val="left"/>
      <w:pPr>
        <w:tabs>
          <w:tab w:val="num" w:pos="2160"/>
        </w:tabs>
        <w:ind w:left="2160" w:hanging="360"/>
      </w:pPr>
      <w:rPr>
        <w:rFonts w:ascii="Wingdings" w:hAnsi="Wingdings" w:hint="default"/>
      </w:rPr>
    </w:lvl>
    <w:lvl w:ilvl="3" w:tplc="11B00F22" w:tentative="1">
      <w:start w:val="1"/>
      <w:numFmt w:val="bullet"/>
      <w:lvlText w:val=""/>
      <w:lvlJc w:val="left"/>
      <w:pPr>
        <w:tabs>
          <w:tab w:val="num" w:pos="2880"/>
        </w:tabs>
        <w:ind w:left="2880" w:hanging="360"/>
      </w:pPr>
      <w:rPr>
        <w:rFonts w:ascii="Wingdings" w:hAnsi="Wingdings" w:hint="default"/>
      </w:rPr>
    </w:lvl>
    <w:lvl w:ilvl="4" w:tplc="011A811C" w:tentative="1">
      <w:start w:val="1"/>
      <w:numFmt w:val="bullet"/>
      <w:lvlText w:val=""/>
      <w:lvlJc w:val="left"/>
      <w:pPr>
        <w:tabs>
          <w:tab w:val="num" w:pos="3600"/>
        </w:tabs>
        <w:ind w:left="3600" w:hanging="360"/>
      </w:pPr>
      <w:rPr>
        <w:rFonts w:ascii="Wingdings" w:hAnsi="Wingdings" w:hint="default"/>
      </w:rPr>
    </w:lvl>
    <w:lvl w:ilvl="5" w:tplc="90F0D146" w:tentative="1">
      <w:start w:val="1"/>
      <w:numFmt w:val="bullet"/>
      <w:lvlText w:val=""/>
      <w:lvlJc w:val="left"/>
      <w:pPr>
        <w:tabs>
          <w:tab w:val="num" w:pos="4320"/>
        </w:tabs>
        <w:ind w:left="4320" w:hanging="360"/>
      </w:pPr>
      <w:rPr>
        <w:rFonts w:ascii="Wingdings" w:hAnsi="Wingdings" w:hint="default"/>
      </w:rPr>
    </w:lvl>
    <w:lvl w:ilvl="6" w:tplc="13E24D28" w:tentative="1">
      <w:start w:val="1"/>
      <w:numFmt w:val="bullet"/>
      <w:lvlText w:val=""/>
      <w:lvlJc w:val="left"/>
      <w:pPr>
        <w:tabs>
          <w:tab w:val="num" w:pos="5040"/>
        </w:tabs>
        <w:ind w:left="5040" w:hanging="360"/>
      </w:pPr>
      <w:rPr>
        <w:rFonts w:ascii="Wingdings" w:hAnsi="Wingdings" w:hint="default"/>
      </w:rPr>
    </w:lvl>
    <w:lvl w:ilvl="7" w:tplc="599E9336" w:tentative="1">
      <w:start w:val="1"/>
      <w:numFmt w:val="bullet"/>
      <w:lvlText w:val=""/>
      <w:lvlJc w:val="left"/>
      <w:pPr>
        <w:tabs>
          <w:tab w:val="num" w:pos="5760"/>
        </w:tabs>
        <w:ind w:left="5760" w:hanging="360"/>
      </w:pPr>
      <w:rPr>
        <w:rFonts w:ascii="Wingdings" w:hAnsi="Wingdings" w:hint="default"/>
      </w:rPr>
    </w:lvl>
    <w:lvl w:ilvl="8" w:tplc="089EDA5E" w:tentative="1">
      <w:start w:val="1"/>
      <w:numFmt w:val="bullet"/>
      <w:lvlText w:val=""/>
      <w:lvlJc w:val="left"/>
      <w:pPr>
        <w:tabs>
          <w:tab w:val="num" w:pos="6480"/>
        </w:tabs>
        <w:ind w:left="6480" w:hanging="360"/>
      </w:pPr>
      <w:rPr>
        <w:rFonts w:ascii="Wingdings" w:hAnsi="Wingdings" w:hint="default"/>
      </w:rPr>
    </w:lvl>
  </w:abstractNum>
  <w:abstractNum w:abstractNumId="27">
    <w:nsid w:val="10402148"/>
    <w:multiLevelType w:val="hybridMultilevel"/>
    <w:tmpl w:val="FED83EA6"/>
    <w:lvl w:ilvl="0" w:tplc="CDB2B260">
      <w:start w:val="1"/>
      <w:numFmt w:val="bullet"/>
      <w:lvlText w:val=""/>
      <w:lvlJc w:val="left"/>
      <w:pPr>
        <w:tabs>
          <w:tab w:val="num" w:pos="720"/>
        </w:tabs>
        <w:ind w:left="720" w:hanging="360"/>
      </w:pPr>
      <w:rPr>
        <w:rFonts w:ascii="Wingdings" w:hAnsi="Wingdings" w:hint="default"/>
      </w:rPr>
    </w:lvl>
    <w:lvl w:ilvl="1" w:tplc="9822BB3C" w:tentative="1">
      <w:start w:val="1"/>
      <w:numFmt w:val="bullet"/>
      <w:lvlText w:val=""/>
      <w:lvlJc w:val="left"/>
      <w:pPr>
        <w:tabs>
          <w:tab w:val="num" w:pos="1440"/>
        </w:tabs>
        <w:ind w:left="1440" w:hanging="360"/>
      </w:pPr>
      <w:rPr>
        <w:rFonts w:ascii="Wingdings" w:hAnsi="Wingdings" w:hint="default"/>
      </w:rPr>
    </w:lvl>
    <w:lvl w:ilvl="2" w:tplc="9BD6F25A" w:tentative="1">
      <w:start w:val="1"/>
      <w:numFmt w:val="bullet"/>
      <w:lvlText w:val=""/>
      <w:lvlJc w:val="left"/>
      <w:pPr>
        <w:tabs>
          <w:tab w:val="num" w:pos="2160"/>
        </w:tabs>
        <w:ind w:left="2160" w:hanging="360"/>
      </w:pPr>
      <w:rPr>
        <w:rFonts w:ascii="Wingdings" w:hAnsi="Wingdings" w:hint="default"/>
      </w:rPr>
    </w:lvl>
    <w:lvl w:ilvl="3" w:tplc="07F477A6" w:tentative="1">
      <w:start w:val="1"/>
      <w:numFmt w:val="bullet"/>
      <w:lvlText w:val=""/>
      <w:lvlJc w:val="left"/>
      <w:pPr>
        <w:tabs>
          <w:tab w:val="num" w:pos="2880"/>
        </w:tabs>
        <w:ind w:left="2880" w:hanging="360"/>
      </w:pPr>
      <w:rPr>
        <w:rFonts w:ascii="Wingdings" w:hAnsi="Wingdings" w:hint="default"/>
      </w:rPr>
    </w:lvl>
    <w:lvl w:ilvl="4" w:tplc="9EC8D56C" w:tentative="1">
      <w:start w:val="1"/>
      <w:numFmt w:val="bullet"/>
      <w:lvlText w:val=""/>
      <w:lvlJc w:val="left"/>
      <w:pPr>
        <w:tabs>
          <w:tab w:val="num" w:pos="3600"/>
        </w:tabs>
        <w:ind w:left="3600" w:hanging="360"/>
      </w:pPr>
      <w:rPr>
        <w:rFonts w:ascii="Wingdings" w:hAnsi="Wingdings" w:hint="default"/>
      </w:rPr>
    </w:lvl>
    <w:lvl w:ilvl="5" w:tplc="150272D4" w:tentative="1">
      <w:start w:val="1"/>
      <w:numFmt w:val="bullet"/>
      <w:lvlText w:val=""/>
      <w:lvlJc w:val="left"/>
      <w:pPr>
        <w:tabs>
          <w:tab w:val="num" w:pos="4320"/>
        </w:tabs>
        <w:ind w:left="4320" w:hanging="360"/>
      </w:pPr>
      <w:rPr>
        <w:rFonts w:ascii="Wingdings" w:hAnsi="Wingdings" w:hint="default"/>
      </w:rPr>
    </w:lvl>
    <w:lvl w:ilvl="6" w:tplc="AD10ACE4" w:tentative="1">
      <w:start w:val="1"/>
      <w:numFmt w:val="bullet"/>
      <w:lvlText w:val=""/>
      <w:lvlJc w:val="left"/>
      <w:pPr>
        <w:tabs>
          <w:tab w:val="num" w:pos="5040"/>
        </w:tabs>
        <w:ind w:left="5040" w:hanging="360"/>
      </w:pPr>
      <w:rPr>
        <w:rFonts w:ascii="Wingdings" w:hAnsi="Wingdings" w:hint="default"/>
      </w:rPr>
    </w:lvl>
    <w:lvl w:ilvl="7" w:tplc="3FB8C968" w:tentative="1">
      <w:start w:val="1"/>
      <w:numFmt w:val="bullet"/>
      <w:lvlText w:val=""/>
      <w:lvlJc w:val="left"/>
      <w:pPr>
        <w:tabs>
          <w:tab w:val="num" w:pos="5760"/>
        </w:tabs>
        <w:ind w:left="5760" w:hanging="360"/>
      </w:pPr>
      <w:rPr>
        <w:rFonts w:ascii="Wingdings" w:hAnsi="Wingdings" w:hint="default"/>
      </w:rPr>
    </w:lvl>
    <w:lvl w:ilvl="8" w:tplc="265E3DA6" w:tentative="1">
      <w:start w:val="1"/>
      <w:numFmt w:val="bullet"/>
      <w:lvlText w:val=""/>
      <w:lvlJc w:val="left"/>
      <w:pPr>
        <w:tabs>
          <w:tab w:val="num" w:pos="6480"/>
        </w:tabs>
        <w:ind w:left="6480" w:hanging="360"/>
      </w:pPr>
      <w:rPr>
        <w:rFonts w:ascii="Wingdings" w:hAnsi="Wingdings" w:hint="default"/>
      </w:rPr>
    </w:lvl>
  </w:abstractNum>
  <w:abstractNum w:abstractNumId="28">
    <w:nsid w:val="1054264F"/>
    <w:multiLevelType w:val="hybridMultilevel"/>
    <w:tmpl w:val="A6CEE0E0"/>
    <w:lvl w:ilvl="0" w:tplc="77D24088">
      <w:start w:val="1"/>
      <w:numFmt w:val="bullet"/>
      <w:lvlText w:val=""/>
      <w:lvlJc w:val="left"/>
      <w:pPr>
        <w:tabs>
          <w:tab w:val="num" w:pos="720"/>
        </w:tabs>
        <w:ind w:left="720" w:hanging="360"/>
      </w:pPr>
      <w:rPr>
        <w:rFonts w:ascii="Wingdings" w:hAnsi="Wingdings" w:hint="default"/>
      </w:rPr>
    </w:lvl>
    <w:lvl w:ilvl="1" w:tplc="258610A2">
      <w:start w:val="3618"/>
      <w:numFmt w:val="bullet"/>
      <w:lvlText w:val=""/>
      <w:lvlJc w:val="left"/>
      <w:pPr>
        <w:tabs>
          <w:tab w:val="num" w:pos="1440"/>
        </w:tabs>
        <w:ind w:left="1440" w:hanging="360"/>
      </w:pPr>
      <w:rPr>
        <w:rFonts w:ascii="Wingdings" w:hAnsi="Wingdings" w:hint="default"/>
      </w:rPr>
    </w:lvl>
    <w:lvl w:ilvl="2" w:tplc="765C48A2" w:tentative="1">
      <w:start w:val="1"/>
      <w:numFmt w:val="bullet"/>
      <w:lvlText w:val=""/>
      <w:lvlJc w:val="left"/>
      <w:pPr>
        <w:tabs>
          <w:tab w:val="num" w:pos="2160"/>
        </w:tabs>
        <w:ind w:left="2160" w:hanging="360"/>
      </w:pPr>
      <w:rPr>
        <w:rFonts w:ascii="Wingdings" w:hAnsi="Wingdings" w:hint="default"/>
      </w:rPr>
    </w:lvl>
    <w:lvl w:ilvl="3" w:tplc="E2904A86" w:tentative="1">
      <w:start w:val="1"/>
      <w:numFmt w:val="bullet"/>
      <w:lvlText w:val=""/>
      <w:lvlJc w:val="left"/>
      <w:pPr>
        <w:tabs>
          <w:tab w:val="num" w:pos="2880"/>
        </w:tabs>
        <w:ind w:left="2880" w:hanging="360"/>
      </w:pPr>
      <w:rPr>
        <w:rFonts w:ascii="Wingdings" w:hAnsi="Wingdings" w:hint="default"/>
      </w:rPr>
    </w:lvl>
    <w:lvl w:ilvl="4" w:tplc="8C0ADB7C" w:tentative="1">
      <w:start w:val="1"/>
      <w:numFmt w:val="bullet"/>
      <w:lvlText w:val=""/>
      <w:lvlJc w:val="left"/>
      <w:pPr>
        <w:tabs>
          <w:tab w:val="num" w:pos="3600"/>
        </w:tabs>
        <w:ind w:left="3600" w:hanging="360"/>
      </w:pPr>
      <w:rPr>
        <w:rFonts w:ascii="Wingdings" w:hAnsi="Wingdings" w:hint="default"/>
      </w:rPr>
    </w:lvl>
    <w:lvl w:ilvl="5" w:tplc="D82CCCE0" w:tentative="1">
      <w:start w:val="1"/>
      <w:numFmt w:val="bullet"/>
      <w:lvlText w:val=""/>
      <w:lvlJc w:val="left"/>
      <w:pPr>
        <w:tabs>
          <w:tab w:val="num" w:pos="4320"/>
        </w:tabs>
        <w:ind w:left="4320" w:hanging="360"/>
      </w:pPr>
      <w:rPr>
        <w:rFonts w:ascii="Wingdings" w:hAnsi="Wingdings" w:hint="default"/>
      </w:rPr>
    </w:lvl>
    <w:lvl w:ilvl="6" w:tplc="3410DC34" w:tentative="1">
      <w:start w:val="1"/>
      <w:numFmt w:val="bullet"/>
      <w:lvlText w:val=""/>
      <w:lvlJc w:val="left"/>
      <w:pPr>
        <w:tabs>
          <w:tab w:val="num" w:pos="5040"/>
        </w:tabs>
        <w:ind w:left="5040" w:hanging="360"/>
      </w:pPr>
      <w:rPr>
        <w:rFonts w:ascii="Wingdings" w:hAnsi="Wingdings" w:hint="default"/>
      </w:rPr>
    </w:lvl>
    <w:lvl w:ilvl="7" w:tplc="5802D2E0" w:tentative="1">
      <w:start w:val="1"/>
      <w:numFmt w:val="bullet"/>
      <w:lvlText w:val=""/>
      <w:lvlJc w:val="left"/>
      <w:pPr>
        <w:tabs>
          <w:tab w:val="num" w:pos="5760"/>
        </w:tabs>
        <w:ind w:left="5760" w:hanging="360"/>
      </w:pPr>
      <w:rPr>
        <w:rFonts w:ascii="Wingdings" w:hAnsi="Wingdings" w:hint="default"/>
      </w:rPr>
    </w:lvl>
    <w:lvl w:ilvl="8" w:tplc="6D6C6428" w:tentative="1">
      <w:start w:val="1"/>
      <w:numFmt w:val="bullet"/>
      <w:lvlText w:val=""/>
      <w:lvlJc w:val="left"/>
      <w:pPr>
        <w:tabs>
          <w:tab w:val="num" w:pos="6480"/>
        </w:tabs>
        <w:ind w:left="6480" w:hanging="360"/>
      </w:pPr>
      <w:rPr>
        <w:rFonts w:ascii="Wingdings" w:hAnsi="Wingdings" w:hint="default"/>
      </w:rPr>
    </w:lvl>
  </w:abstractNum>
  <w:abstractNum w:abstractNumId="29">
    <w:nsid w:val="12144331"/>
    <w:multiLevelType w:val="hybridMultilevel"/>
    <w:tmpl w:val="EC46E0F0"/>
    <w:lvl w:ilvl="0" w:tplc="0FEA06EE">
      <w:start w:val="1"/>
      <w:numFmt w:val="bullet"/>
      <w:lvlText w:val=""/>
      <w:lvlJc w:val="left"/>
      <w:pPr>
        <w:tabs>
          <w:tab w:val="num" w:pos="720"/>
        </w:tabs>
        <w:ind w:left="720" w:hanging="360"/>
      </w:pPr>
      <w:rPr>
        <w:rFonts w:ascii="Wingdings" w:hAnsi="Wingdings" w:hint="default"/>
      </w:rPr>
    </w:lvl>
    <w:lvl w:ilvl="1" w:tplc="213A2F6E" w:tentative="1">
      <w:start w:val="1"/>
      <w:numFmt w:val="bullet"/>
      <w:lvlText w:val=""/>
      <w:lvlJc w:val="left"/>
      <w:pPr>
        <w:tabs>
          <w:tab w:val="num" w:pos="1440"/>
        </w:tabs>
        <w:ind w:left="1440" w:hanging="360"/>
      </w:pPr>
      <w:rPr>
        <w:rFonts w:ascii="Wingdings" w:hAnsi="Wingdings" w:hint="default"/>
      </w:rPr>
    </w:lvl>
    <w:lvl w:ilvl="2" w:tplc="F650F070" w:tentative="1">
      <w:start w:val="1"/>
      <w:numFmt w:val="bullet"/>
      <w:lvlText w:val=""/>
      <w:lvlJc w:val="left"/>
      <w:pPr>
        <w:tabs>
          <w:tab w:val="num" w:pos="2160"/>
        </w:tabs>
        <w:ind w:left="2160" w:hanging="360"/>
      </w:pPr>
      <w:rPr>
        <w:rFonts w:ascii="Wingdings" w:hAnsi="Wingdings" w:hint="default"/>
      </w:rPr>
    </w:lvl>
    <w:lvl w:ilvl="3" w:tplc="AEE88DD4" w:tentative="1">
      <w:start w:val="1"/>
      <w:numFmt w:val="bullet"/>
      <w:lvlText w:val=""/>
      <w:lvlJc w:val="left"/>
      <w:pPr>
        <w:tabs>
          <w:tab w:val="num" w:pos="2880"/>
        </w:tabs>
        <w:ind w:left="2880" w:hanging="360"/>
      </w:pPr>
      <w:rPr>
        <w:rFonts w:ascii="Wingdings" w:hAnsi="Wingdings" w:hint="default"/>
      </w:rPr>
    </w:lvl>
    <w:lvl w:ilvl="4" w:tplc="A092AD84" w:tentative="1">
      <w:start w:val="1"/>
      <w:numFmt w:val="bullet"/>
      <w:lvlText w:val=""/>
      <w:lvlJc w:val="left"/>
      <w:pPr>
        <w:tabs>
          <w:tab w:val="num" w:pos="3600"/>
        </w:tabs>
        <w:ind w:left="3600" w:hanging="360"/>
      </w:pPr>
      <w:rPr>
        <w:rFonts w:ascii="Wingdings" w:hAnsi="Wingdings" w:hint="default"/>
      </w:rPr>
    </w:lvl>
    <w:lvl w:ilvl="5" w:tplc="3B64E0B0" w:tentative="1">
      <w:start w:val="1"/>
      <w:numFmt w:val="bullet"/>
      <w:lvlText w:val=""/>
      <w:lvlJc w:val="left"/>
      <w:pPr>
        <w:tabs>
          <w:tab w:val="num" w:pos="4320"/>
        </w:tabs>
        <w:ind w:left="4320" w:hanging="360"/>
      </w:pPr>
      <w:rPr>
        <w:rFonts w:ascii="Wingdings" w:hAnsi="Wingdings" w:hint="default"/>
      </w:rPr>
    </w:lvl>
    <w:lvl w:ilvl="6" w:tplc="7150897A" w:tentative="1">
      <w:start w:val="1"/>
      <w:numFmt w:val="bullet"/>
      <w:lvlText w:val=""/>
      <w:lvlJc w:val="left"/>
      <w:pPr>
        <w:tabs>
          <w:tab w:val="num" w:pos="5040"/>
        </w:tabs>
        <w:ind w:left="5040" w:hanging="360"/>
      </w:pPr>
      <w:rPr>
        <w:rFonts w:ascii="Wingdings" w:hAnsi="Wingdings" w:hint="default"/>
      </w:rPr>
    </w:lvl>
    <w:lvl w:ilvl="7" w:tplc="721AD7D4" w:tentative="1">
      <w:start w:val="1"/>
      <w:numFmt w:val="bullet"/>
      <w:lvlText w:val=""/>
      <w:lvlJc w:val="left"/>
      <w:pPr>
        <w:tabs>
          <w:tab w:val="num" w:pos="5760"/>
        </w:tabs>
        <w:ind w:left="5760" w:hanging="360"/>
      </w:pPr>
      <w:rPr>
        <w:rFonts w:ascii="Wingdings" w:hAnsi="Wingdings" w:hint="default"/>
      </w:rPr>
    </w:lvl>
    <w:lvl w:ilvl="8" w:tplc="A156F9F0" w:tentative="1">
      <w:start w:val="1"/>
      <w:numFmt w:val="bullet"/>
      <w:lvlText w:val=""/>
      <w:lvlJc w:val="left"/>
      <w:pPr>
        <w:tabs>
          <w:tab w:val="num" w:pos="6480"/>
        </w:tabs>
        <w:ind w:left="6480" w:hanging="360"/>
      </w:pPr>
      <w:rPr>
        <w:rFonts w:ascii="Wingdings" w:hAnsi="Wingdings" w:hint="default"/>
      </w:rPr>
    </w:lvl>
  </w:abstractNum>
  <w:abstractNum w:abstractNumId="30">
    <w:nsid w:val="125F769C"/>
    <w:multiLevelType w:val="hybridMultilevel"/>
    <w:tmpl w:val="2AA446A6"/>
    <w:lvl w:ilvl="0" w:tplc="C980DC5A">
      <w:start w:val="1"/>
      <w:numFmt w:val="bullet"/>
      <w:lvlText w:val=""/>
      <w:lvlJc w:val="left"/>
      <w:pPr>
        <w:tabs>
          <w:tab w:val="num" w:pos="720"/>
        </w:tabs>
        <w:ind w:left="720" w:hanging="360"/>
      </w:pPr>
      <w:rPr>
        <w:rFonts w:ascii="Wingdings" w:hAnsi="Wingdings" w:hint="default"/>
      </w:rPr>
    </w:lvl>
    <w:lvl w:ilvl="1" w:tplc="FB266C86" w:tentative="1">
      <w:start w:val="1"/>
      <w:numFmt w:val="bullet"/>
      <w:lvlText w:val=""/>
      <w:lvlJc w:val="left"/>
      <w:pPr>
        <w:tabs>
          <w:tab w:val="num" w:pos="1440"/>
        </w:tabs>
        <w:ind w:left="1440" w:hanging="360"/>
      </w:pPr>
      <w:rPr>
        <w:rFonts w:ascii="Wingdings" w:hAnsi="Wingdings" w:hint="default"/>
      </w:rPr>
    </w:lvl>
    <w:lvl w:ilvl="2" w:tplc="EC204F88" w:tentative="1">
      <w:start w:val="1"/>
      <w:numFmt w:val="bullet"/>
      <w:lvlText w:val=""/>
      <w:lvlJc w:val="left"/>
      <w:pPr>
        <w:tabs>
          <w:tab w:val="num" w:pos="2160"/>
        </w:tabs>
        <w:ind w:left="2160" w:hanging="360"/>
      </w:pPr>
      <w:rPr>
        <w:rFonts w:ascii="Wingdings" w:hAnsi="Wingdings" w:hint="default"/>
      </w:rPr>
    </w:lvl>
    <w:lvl w:ilvl="3" w:tplc="950A4E74" w:tentative="1">
      <w:start w:val="1"/>
      <w:numFmt w:val="bullet"/>
      <w:lvlText w:val=""/>
      <w:lvlJc w:val="left"/>
      <w:pPr>
        <w:tabs>
          <w:tab w:val="num" w:pos="2880"/>
        </w:tabs>
        <w:ind w:left="2880" w:hanging="360"/>
      </w:pPr>
      <w:rPr>
        <w:rFonts w:ascii="Wingdings" w:hAnsi="Wingdings" w:hint="default"/>
      </w:rPr>
    </w:lvl>
    <w:lvl w:ilvl="4" w:tplc="35289B40" w:tentative="1">
      <w:start w:val="1"/>
      <w:numFmt w:val="bullet"/>
      <w:lvlText w:val=""/>
      <w:lvlJc w:val="left"/>
      <w:pPr>
        <w:tabs>
          <w:tab w:val="num" w:pos="3600"/>
        </w:tabs>
        <w:ind w:left="3600" w:hanging="360"/>
      </w:pPr>
      <w:rPr>
        <w:rFonts w:ascii="Wingdings" w:hAnsi="Wingdings" w:hint="default"/>
      </w:rPr>
    </w:lvl>
    <w:lvl w:ilvl="5" w:tplc="4EC2F996" w:tentative="1">
      <w:start w:val="1"/>
      <w:numFmt w:val="bullet"/>
      <w:lvlText w:val=""/>
      <w:lvlJc w:val="left"/>
      <w:pPr>
        <w:tabs>
          <w:tab w:val="num" w:pos="4320"/>
        </w:tabs>
        <w:ind w:left="4320" w:hanging="360"/>
      </w:pPr>
      <w:rPr>
        <w:rFonts w:ascii="Wingdings" w:hAnsi="Wingdings" w:hint="default"/>
      </w:rPr>
    </w:lvl>
    <w:lvl w:ilvl="6" w:tplc="BAB42278" w:tentative="1">
      <w:start w:val="1"/>
      <w:numFmt w:val="bullet"/>
      <w:lvlText w:val=""/>
      <w:lvlJc w:val="left"/>
      <w:pPr>
        <w:tabs>
          <w:tab w:val="num" w:pos="5040"/>
        </w:tabs>
        <w:ind w:left="5040" w:hanging="360"/>
      </w:pPr>
      <w:rPr>
        <w:rFonts w:ascii="Wingdings" w:hAnsi="Wingdings" w:hint="default"/>
      </w:rPr>
    </w:lvl>
    <w:lvl w:ilvl="7" w:tplc="A5647086" w:tentative="1">
      <w:start w:val="1"/>
      <w:numFmt w:val="bullet"/>
      <w:lvlText w:val=""/>
      <w:lvlJc w:val="left"/>
      <w:pPr>
        <w:tabs>
          <w:tab w:val="num" w:pos="5760"/>
        </w:tabs>
        <w:ind w:left="5760" w:hanging="360"/>
      </w:pPr>
      <w:rPr>
        <w:rFonts w:ascii="Wingdings" w:hAnsi="Wingdings" w:hint="default"/>
      </w:rPr>
    </w:lvl>
    <w:lvl w:ilvl="8" w:tplc="1DB02ED4" w:tentative="1">
      <w:start w:val="1"/>
      <w:numFmt w:val="bullet"/>
      <w:lvlText w:val=""/>
      <w:lvlJc w:val="left"/>
      <w:pPr>
        <w:tabs>
          <w:tab w:val="num" w:pos="6480"/>
        </w:tabs>
        <w:ind w:left="6480" w:hanging="360"/>
      </w:pPr>
      <w:rPr>
        <w:rFonts w:ascii="Wingdings" w:hAnsi="Wingdings" w:hint="default"/>
      </w:rPr>
    </w:lvl>
  </w:abstractNum>
  <w:abstractNum w:abstractNumId="31">
    <w:nsid w:val="12EB69F3"/>
    <w:multiLevelType w:val="hybridMultilevel"/>
    <w:tmpl w:val="C4E07F2A"/>
    <w:lvl w:ilvl="0" w:tplc="E3EEBBBA">
      <w:start w:val="1"/>
      <w:numFmt w:val="bullet"/>
      <w:lvlText w:val=""/>
      <w:lvlJc w:val="left"/>
      <w:pPr>
        <w:tabs>
          <w:tab w:val="num" w:pos="720"/>
        </w:tabs>
        <w:ind w:left="720" w:hanging="360"/>
      </w:pPr>
      <w:rPr>
        <w:rFonts w:ascii="Wingdings" w:hAnsi="Wingdings" w:hint="default"/>
      </w:rPr>
    </w:lvl>
    <w:lvl w:ilvl="1" w:tplc="560A440A" w:tentative="1">
      <w:start w:val="1"/>
      <w:numFmt w:val="bullet"/>
      <w:lvlText w:val=""/>
      <w:lvlJc w:val="left"/>
      <w:pPr>
        <w:tabs>
          <w:tab w:val="num" w:pos="1440"/>
        </w:tabs>
        <w:ind w:left="1440" w:hanging="360"/>
      </w:pPr>
      <w:rPr>
        <w:rFonts w:ascii="Wingdings" w:hAnsi="Wingdings" w:hint="default"/>
      </w:rPr>
    </w:lvl>
    <w:lvl w:ilvl="2" w:tplc="81E81F5C" w:tentative="1">
      <w:start w:val="1"/>
      <w:numFmt w:val="bullet"/>
      <w:lvlText w:val=""/>
      <w:lvlJc w:val="left"/>
      <w:pPr>
        <w:tabs>
          <w:tab w:val="num" w:pos="2160"/>
        </w:tabs>
        <w:ind w:left="2160" w:hanging="360"/>
      </w:pPr>
      <w:rPr>
        <w:rFonts w:ascii="Wingdings" w:hAnsi="Wingdings" w:hint="default"/>
      </w:rPr>
    </w:lvl>
    <w:lvl w:ilvl="3" w:tplc="56CAEE30" w:tentative="1">
      <w:start w:val="1"/>
      <w:numFmt w:val="bullet"/>
      <w:lvlText w:val=""/>
      <w:lvlJc w:val="left"/>
      <w:pPr>
        <w:tabs>
          <w:tab w:val="num" w:pos="2880"/>
        </w:tabs>
        <w:ind w:left="2880" w:hanging="360"/>
      </w:pPr>
      <w:rPr>
        <w:rFonts w:ascii="Wingdings" w:hAnsi="Wingdings" w:hint="default"/>
      </w:rPr>
    </w:lvl>
    <w:lvl w:ilvl="4" w:tplc="4C6C2240" w:tentative="1">
      <w:start w:val="1"/>
      <w:numFmt w:val="bullet"/>
      <w:lvlText w:val=""/>
      <w:lvlJc w:val="left"/>
      <w:pPr>
        <w:tabs>
          <w:tab w:val="num" w:pos="3600"/>
        </w:tabs>
        <w:ind w:left="3600" w:hanging="360"/>
      </w:pPr>
      <w:rPr>
        <w:rFonts w:ascii="Wingdings" w:hAnsi="Wingdings" w:hint="default"/>
      </w:rPr>
    </w:lvl>
    <w:lvl w:ilvl="5" w:tplc="6658C6BA" w:tentative="1">
      <w:start w:val="1"/>
      <w:numFmt w:val="bullet"/>
      <w:lvlText w:val=""/>
      <w:lvlJc w:val="left"/>
      <w:pPr>
        <w:tabs>
          <w:tab w:val="num" w:pos="4320"/>
        </w:tabs>
        <w:ind w:left="4320" w:hanging="360"/>
      </w:pPr>
      <w:rPr>
        <w:rFonts w:ascii="Wingdings" w:hAnsi="Wingdings" w:hint="default"/>
      </w:rPr>
    </w:lvl>
    <w:lvl w:ilvl="6" w:tplc="5E0EB27E" w:tentative="1">
      <w:start w:val="1"/>
      <w:numFmt w:val="bullet"/>
      <w:lvlText w:val=""/>
      <w:lvlJc w:val="left"/>
      <w:pPr>
        <w:tabs>
          <w:tab w:val="num" w:pos="5040"/>
        </w:tabs>
        <w:ind w:left="5040" w:hanging="360"/>
      </w:pPr>
      <w:rPr>
        <w:rFonts w:ascii="Wingdings" w:hAnsi="Wingdings" w:hint="default"/>
      </w:rPr>
    </w:lvl>
    <w:lvl w:ilvl="7" w:tplc="13E0F234" w:tentative="1">
      <w:start w:val="1"/>
      <w:numFmt w:val="bullet"/>
      <w:lvlText w:val=""/>
      <w:lvlJc w:val="left"/>
      <w:pPr>
        <w:tabs>
          <w:tab w:val="num" w:pos="5760"/>
        </w:tabs>
        <w:ind w:left="5760" w:hanging="360"/>
      </w:pPr>
      <w:rPr>
        <w:rFonts w:ascii="Wingdings" w:hAnsi="Wingdings" w:hint="default"/>
      </w:rPr>
    </w:lvl>
    <w:lvl w:ilvl="8" w:tplc="6AE8BC34" w:tentative="1">
      <w:start w:val="1"/>
      <w:numFmt w:val="bullet"/>
      <w:lvlText w:val=""/>
      <w:lvlJc w:val="left"/>
      <w:pPr>
        <w:tabs>
          <w:tab w:val="num" w:pos="6480"/>
        </w:tabs>
        <w:ind w:left="6480" w:hanging="360"/>
      </w:pPr>
      <w:rPr>
        <w:rFonts w:ascii="Wingdings" w:hAnsi="Wingdings" w:hint="default"/>
      </w:rPr>
    </w:lvl>
  </w:abstractNum>
  <w:abstractNum w:abstractNumId="32">
    <w:nsid w:val="135315EE"/>
    <w:multiLevelType w:val="hybridMultilevel"/>
    <w:tmpl w:val="E57C8ACA"/>
    <w:lvl w:ilvl="0" w:tplc="D23C009E">
      <w:start w:val="1"/>
      <w:numFmt w:val="bullet"/>
      <w:lvlText w:val="•"/>
      <w:lvlJc w:val="left"/>
      <w:pPr>
        <w:tabs>
          <w:tab w:val="num" w:pos="720"/>
        </w:tabs>
        <w:ind w:left="720" w:hanging="360"/>
      </w:pPr>
      <w:rPr>
        <w:rFonts w:ascii="宋体" w:hAnsi="宋体" w:hint="default"/>
      </w:rPr>
    </w:lvl>
    <w:lvl w:ilvl="1" w:tplc="1D2ED0D0" w:tentative="1">
      <w:start w:val="1"/>
      <w:numFmt w:val="bullet"/>
      <w:lvlText w:val="•"/>
      <w:lvlJc w:val="left"/>
      <w:pPr>
        <w:tabs>
          <w:tab w:val="num" w:pos="1440"/>
        </w:tabs>
        <w:ind w:left="1440" w:hanging="360"/>
      </w:pPr>
      <w:rPr>
        <w:rFonts w:ascii="宋体" w:hAnsi="宋体" w:hint="default"/>
      </w:rPr>
    </w:lvl>
    <w:lvl w:ilvl="2" w:tplc="57781B02" w:tentative="1">
      <w:start w:val="1"/>
      <w:numFmt w:val="bullet"/>
      <w:lvlText w:val="•"/>
      <w:lvlJc w:val="left"/>
      <w:pPr>
        <w:tabs>
          <w:tab w:val="num" w:pos="2160"/>
        </w:tabs>
        <w:ind w:left="2160" w:hanging="360"/>
      </w:pPr>
      <w:rPr>
        <w:rFonts w:ascii="宋体" w:hAnsi="宋体" w:hint="default"/>
      </w:rPr>
    </w:lvl>
    <w:lvl w:ilvl="3" w:tplc="603673B2" w:tentative="1">
      <w:start w:val="1"/>
      <w:numFmt w:val="bullet"/>
      <w:lvlText w:val="•"/>
      <w:lvlJc w:val="left"/>
      <w:pPr>
        <w:tabs>
          <w:tab w:val="num" w:pos="2880"/>
        </w:tabs>
        <w:ind w:left="2880" w:hanging="360"/>
      </w:pPr>
      <w:rPr>
        <w:rFonts w:ascii="宋体" w:hAnsi="宋体" w:hint="default"/>
      </w:rPr>
    </w:lvl>
    <w:lvl w:ilvl="4" w:tplc="FEA0F9B2" w:tentative="1">
      <w:start w:val="1"/>
      <w:numFmt w:val="bullet"/>
      <w:lvlText w:val="•"/>
      <w:lvlJc w:val="left"/>
      <w:pPr>
        <w:tabs>
          <w:tab w:val="num" w:pos="3600"/>
        </w:tabs>
        <w:ind w:left="3600" w:hanging="360"/>
      </w:pPr>
      <w:rPr>
        <w:rFonts w:ascii="宋体" w:hAnsi="宋体" w:hint="default"/>
      </w:rPr>
    </w:lvl>
    <w:lvl w:ilvl="5" w:tplc="B922C678" w:tentative="1">
      <w:start w:val="1"/>
      <w:numFmt w:val="bullet"/>
      <w:lvlText w:val="•"/>
      <w:lvlJc w:val="left"/>
      <w:pPr>
        <w:tabs>
          <w:tab w:val="num" w:pos="4320"/>
        </w:tabs>
        <w:ind w:left="4320" w:hanging="360"/>
      </w:pPr>
      <w:rPr>
        <w:rFonts w:ascii="宋体" w:hAnsi="宋体" w:hint="default"/>
      </w:rPr>
    </w:lvl>
    <w:lvl w:ilvl="6" w:tplc="6E66AF0A" w:tentative="1">
      <w:start w:val="1"/>
      <w:numFmt w:val="bullet"/>
      <w:lvlText w:val="•"/>
      <w:lvlJc w:val="left"/>
      <w:pPr>
        <w:tabs>
          <w:tab w:val="num" w:pos="5040"/>
        </w:tabs>
        <w:ind w:left="5040" w:hanging="360"/>
      </w:pPr>
      <w:rPr>
        <w:rFonts w:ascii="宋体" w:hAnsi="宋体" w:hint="default"/>
      </w:rPr>
    </w:lvl>
    <w:lvl w:ilvl="7" w:tplc="82F432E8" w:tentative="1">
      <w:start w:val="1"/>
      <w:numFmt w:val="bullet"/>
      <w:lvlText w:val="•"/>
      <w:lvlJc w:val="left"/>
      <w:pPr>
        <w:tabs>
          <w:tab w:val="num" w:pos="5760"/>
        </w:tabs>
        <w:ind w:left="5760" w:hanging="360"/>
      </w:pPr>
      <w:rPr>
        <w:rFonts w:ascii="宋体" w:hAnsi="宋体" w:hint="default"/>
      </w:rPr>
    </w:lvl>
    <w:lvl w:ilvl="8" w:tplc="36F82A98" w:tentative="1">
      <w:start w:val="1"/>
      <w:numFmt w:val="bullet"/>
      <w:lvlText w:val="•"/>
      <w:lvlJc w:val="left"/>
      <w:pPr>
        <w:tabs>
          <w:tab w:val="num" w:pos="6480"/>
        </w:tabs>
        <w:ind w:left="6480" w:hanging="360"/>
      </w:pPr>
      <w:rPr>
        <w:rFonts w:ascii="宋体" w:hAnsi="宋体" w:hint="default"/>
      </w:rPr>
    </w:lvl>
  </w:abstractNum>
  <w:abstractNum w:abstractNumId="33">
    <w:nsid w:val="14011249"/>
    <w:multiLevelType w:val="hybridMultilevel"/>
    <w:tmpl w:val="3EA4778A"/>
    <w:lvl w:ilvl="0" w:tplc="594C1742">
      <w:start w:val="1"/>
      <w:numFmt w:val="bullet"/>
      <w:lvlText w:val=""/>
      <w:lvlJc w:val="left"/>
      <w:pPr>
        <w:tabs>
          <w:tab w:val="num" w:pos="720"/>
        </w:tabs>
        <w:ind w:left="720" w:hanging="360"/>
      </w:pPr>
      <w:rPr>
        <w:rFonts w:ascii="Wingdings" w:hAnsi="Wingdings" w:hint="default"/>
      </w:rPr>
    </w:lvl>
    <w:lvl w:ilvl="1" w:tplc="C024A88C">
      <w:start w:val="2131"/>
      <w:numFmt w:val="bullet"/>
      <w:lvlText w:val=""/>
      <w:lvlJc w:val="left"/>
      <w:pPr>
        <w:tabs>
          <w:tab w:val="num" w:pos="1440"/>
        </w:tabs>
        <w:ind w:left="1440" w:hanging="360"/>
      </w:pPr>
      <w:rPr>
        <w:rFonts w:ascii="Wingdings" w:hAnsi="Wingdings" w:hint="default"/>
      </w:rPr>
    </w:lvl>
    <w:lvl w:ilvl="2" w:tplc="8FFC2FAA" w:tentative="1">
      <w:start w:val="1"/>
      <w:numFmt w:val="bullet"/>
      <w:lvlText w:val=""/>
      <w:lvlJc w:val="left"/>
      <w:pPr>
        <w:tabs>
          <w:tab w:val="num" w:pos="2160"/>
        </w:tabs>
        <w:ind w:left="2160" w:hanging="360"/>
      </w:pPr>
      <w:rPr>
        <w:rFonts w:ascii="Wingdings" w:hAnsi="Wingdings" w:hint="default"/>
      </w:rPr>
    </w:lvl>
    <w:lvl w:ilvl="3" w:tplc="F24CF38C" w:tentative="1">
      <w:start w:val="1"/>
      <w:numFmt w:val="bullet"/>
      <w:lvlText w:val=""/>
      <w:lvlJc w:val="left"/>
      <w:pPr>
        <w:tabs>
          <w:tab w:val="num" w:pos="2880"/>
        </w:tabs>
        <w:ind w:left="2880" w:hanging="360"/>
      </w:pPr>
      <w:rPr>
        <w:rFonts w:ascii="Wingdings" w:hAnsi="Wingdings" w:hint="default"/>
      </w:rPr>
    </w:lvl>
    <w:lvl w:ilvl="4" w:tplc="C3041D98" w:tentative="1">
      <w:start w:val="1"/>
      <w:numFmt w:val="bullet"/>
      <w:lvlText w:val=""/>
      <w:lvlJc w:val="left"/>
      <w:pPr>
        <w:tabs>
          <w:tab w:val="num" w:pos="3600"/>
        </w:tabs>
        <w:ind w:left="3600" w:hanging="360"/>
      </w:pPr>
      <w:rPr>
        <w:rFonts w:ascii="Wingdings" w:hAnsi="Wingdings" w:hint="default"/>
      </w:rPr>
    </w:lvl>
    <w:lvl w:ilvl="5" w:tplc="D6BC71F6" w:tentative="1">
      <w:start w:val="1"/>
      <w:numFmt w:val="bullet"/>
      <w:lvlText w:val=""/>
      <w:lvlJc w:val="left"/>
      <w:pPr>
        <w:tabs>
          <w:tab w:val="num" w:pos="4320"/>
        </w:tabs>
        <w:ind w:left="4320" w:hanging="360"/>
      </w:pPr>
      <w:rPr>
        <w:rFonts w:ascii="Wingdings" w:hAnsi="Wingdings" w:hint="default"/>
      </w:rPr>
    </w:lvl>
    <w:lvl w:ilvl="6" w:tplc="6BE6B4F2" w:tentative="1">
      <w:start w:val="1"/>
      <w:numFmt w:val="bullet"/>
      <w:lvlText w:val=""/>
      <w:lvlJc w:val="left"/>
      <w:pPr>
        <w:tabs>
          <w:tab w:val="num" w:pos="5040"/>
        </w:tabs>
        <w:ind w:left="5040" w:hanging="360"/>
      </w:pPr>
      <w:rPr>
        <w:rFonts w:ascii="Wingdings" w:hAnsi="Wingdings" w:hint="default"/>
      </w:rPr>
    </w:lvl>
    <w:lvl w:ilvl="7" w:tplc="1562AFB4" w:tentative="1">
      <w:start w:val="1"/>
      <w:numFmt w:val="bullet"/>
      <w:lvlText w:val=""/>
      <w:lvlJc w:val="left"/>
      <w:pPr>
        <w:tabs>
          <w:tab w:val="num" w:pos="5760"/>
        </w:tabs>
        <w:ind w:left="5760" w:hanging="360"/>
      </w:pPr>
      <w:rPr>
        <w:rFonts w:ascii="Wingdings" w:hAnsi="Wingdings" w:hint="default"/>
      </w:rPr>
    </w:lvl>
    <w:lvl w:ilvl="8" w:tplc="00C49A2C" w:tentative="1">
      <w:start w:val="1"/>
      <w:numFmt w:val="bullet"/>
      <w:lvlText w:val=""/>
      <w:lvlJc w:val="left"/>
      <w:pPr>
        <w:tabs>
          <w:tab w:val="num" w:pos="6480"/>
        </w:tabs>
        <w:ind w:left="6480" w:hanging="360"/>
      </w:pPr>
      <w:rPr>
        <w:rFonts w:ascii="Wingdings" w:hAnsi="Wingdings" w:hint="default"/>
      </w:rPr>
    </w:lvl>
  </w:abstractNum>
  <w:abstractNum w:abstractNumId="34">
    <w:nsid w:val="148D1E6D"/>
    <w:multiLevelType w:val="hybridMultilevel"/>
    <w:tmpl w:val="D9A29794"/>
    <w:lvl w:ilvl="0" w:tplc="83C4787A">
      <w:start w:val="1"/>
      <w:numFmt w:val="bullet"/>
      <w:lvlText w:val=""/>
      <w:lvlJc w:val="left"/>
      <w:pPr>
        <w:tabs>
          <w:tab w:val="num" w:pos="720"/>
        </w:tabs>
        <w:ind w:left="720" w:hanging="360"/>
      </w:pPr>
      <w:rPr>
        <w:rFonts w:ascii="Wingdings" w:hAnsi="Wingdings" w:hint="default"/>
      </w:rPr>
    </w:lvl>
    <w:lvl w:ilvl="1" w:tplc="575E265A" w:tentative="1">
      <w:start w:val="1"/>
      <w:numFmt w:val="bullet"/>
      <w:lvlText w:val=""/>
      <w:lvlJc w:val="left"/>
      <w:pPr>
        <w:tabs>
          <w:tab w:val="num" w:pos="1440"/>
        </w:tabs>
        <w:ind w:left="1440" w:hanging="360"/>
      </w:pPr>
      <w:rPr>
        <w:rFonts w:ascii="Wingdings" w:hAnsi="Wingdings" w:hint="default"/>
      </w:rPr>
    </w:lvl>
    <w:lvl w:ilvl="2" w:tplc="93885ABC" w:tentative="1">
      <w:start w:val="1"/>
      <w:numFmt w:val="bullet"/>
      <w:lvlText w:val=""/>
      <w:lvlJc w:val="left"/>
      <w:pPr>
        <w:tabs>
          <w:tab w:val="num" w:pos="2160"/>
        </w:tabs>
        <w:ind w:left="2160" w:hanging="360"/>
      </w:pPr>
      <w:rPr>
        <w:rFonts w:ascii="Wingdings" w:hAnsi="Wingdings" w:hint="default"/>
      </w:rPr>
    </w:lvl>
    <w:lvl w:ilvl="3" w:tplc="4288D0D2" w:tentative="1">
      <w:start w:val="1"/>
      <w:numFmt w:val="bullet"/>
      <w:lvlText w:val=""/>
      <w:lvlJc w:val="left"/>
      <w:pPr>
        <w:tabs>
          <w:tab w:val="num" w:pos="2880"/>
        </w:tabs>
        <w:ind w:left="2880" w:hanging="360"/>
      </w:pPr>
      <w:rPr>
        <w:rFonts w:ascii="Wingdings" w:hAnsi="Wingdings" w:hint="default"/>
      </w:rPr>
    </w:lvl>
    <w:lvl w:ilvl="4" w:tplc="8636413C" w:tentative="1">
      <w:start w:val="1"/>
      <w:numFmt w:val="bullet"/>
      <w:lvlText w:val=""/>
      <w:lvlJc w:val="left"/>
      <w:pPr>
        <w:tabs>
          <w:tab w:val="num" w:pos="3600"/>
        </w:tabs>
        <w:ind w:left="3600" w:hanging="360"/>
      </w:pPr>
      <w:rPr>
        <w:rFonts w:ascii="Wingdings" w:hAnsi="Wingdings" w:hint="default"/>
      </w:rPr>
    </w:lvl>
    <w:lvl w:ilvl="5" w:tplc="F544B58A" w:tentative="1">
      <w:start w:val="1"/>
      <w:numFmt w:val="bullet"/>
      <w:lvlText w:val=""/>
      <w:lvlJc w:val="left"/>
      <w:pPr>
        <w:tabs>
          <w:tab w:val="num" w:pos="4320"/>
        </w:tabs>
        <w:ind w:left="4320" w:hanging="360"/>
      </w:pPr>
      <w:rPr>
        <w:rFonts w:ascii="Wingdings" w:hAnsi="Wingdings" w:hint="default"/>
      </w:rPr>
    </w:lvl>
    <w:lvl w:ilvl="6" w:tplc="206EA39C" w:tentative="1">
      <w:start w:val="1"/>
      <w:numFmt w:val="bullet"/>
      <w:lvlText w:val=""/>
      <w:lvlJc w:val="left"/>
      <w:pPr>
        <w:tabs>
          <w:tab w:val="num" w:pos="5040"/>
        </w:tabs>
        <w:ind w:left="5040" w:hanging="360"/>
      </w:pPr>
      <w:rPr>
        <w:rFonts w:ascii="Wingdings" w:hAnsi="Wingdings" w:hint="default"/>
      </w:rPr>
    </w:lvl>
    <w:lvl w:ilvl="7" w:tplc="455072EE" w:tentative="1">
      <w:start w:val="1"/>
      <w:numFmt w:val="bullet"/>
      <w:lvlText w:val=""/>
      <w:lvlJc w:val="left"/>
      <w:pPr>
        <w:tabs>
          <w:tab w:val="num" w:pos="5760"/>
        </w:tabs>
        <w:ind w:left="5760" w:hanging="360"/>
      </w:pPr>
      <w:rPr>
        <w:rFonts w:ascii="Wingdings" w:hAnsi="Wingdings" w:hint="default"/>
      </w:rPr>
    </w:lvl>
    <w:lvl w:ilvl="8" w:tplc="8C4478A4" w:tentative="1">
      <w:start w:val="1"/>
      <w:numFmt w:val="bullet"/>
      <w:lvlText w:val=""/>
      <w:lvlJc w:val="left"/>
      <w:pPr>
        <w:tabs>
          <w:tab w:val="num" w:pos="6480"/>
        </w:tabs>
        <w:ind w:left="6480" w:hanging="360"/>
      </w:pPr>
      <w:rPr>
        <w:rFonts w:ascii="Wingdings" w:hAnsi="Wingdings" w:hint="default"/>
      </w:rPr>
    </w:lvl>
  </w:abstractNum>
  <w:abstractNum w:abstractNumId="35">
    <w:nsid w:val="1523121C"/>
    <w:multiLevelType w:val="hybridMultilevel"/>
    <w:tmpl w:val="D070D5C2"/>
    <w:lvl w:ilvl="0" w:tplc="F346650E">
      <w:start w:val="1"/>
      <w:numFmt w:val="bullet"/>
      <w:lvlText w:val=""/>
      <w:lvlJc w:val="left"/>
      <w:pPr>
        <w:tabs>
          <w:tab w:val="num" w:pos="720"/>
        </w:tabs>
        <w:ind w:left="720" w:hanging="360"/>
      </w:pPr>
      <w:rPr>
        <w:rFonts w:ascii="Wingdings" w:hAnsi="Wingdings" w:hint="default"/>
      </w:rPr>
    </w:lvl>
    <w:lvl w:ilvl="1" w:tplc="1F1AA914" w:tentative="1">
      <w:start w:val="1"/>
      <w:numFmt w:val="bullet"/>
      <w:lvlText w:val=""/>
      <w:lvlJc w:val="left"/>
      <w:pPr>
        <w:tabs>
          <w:tab w:val="num" w:pos="1440"/>
        </w:tabs>
        <w:ind w:left="1440" w:hanging="360"/>
      </w:pPr>
      <w:rPr>
        <w:rFonts w:ascii="Wingdings" w:hAnsi="Wingdings" w:hint="default"/>
      </w:rPr>
    </w:lvl>
    <w:lvl w:ilvl="2" w:tplc="CDF85288" w:tentative="1">
      <w:start w:val="1"/>
      <w:numFmt w:val="bullet"/>
      <w:lvlText w:val=""/>
      <w:lvlJc w:val="left"/>
      <w:pPr>
        <w:tabs>
          <w:tab w:val="num" w:pos="2160"/>
        </w:tabs>
        <w:ind w:left="2160" w:hanging="360"/>
      </w:pPr>
      <w:rPr>
        <w:rFonts w:ascii="Wingdings" w:hAnsi="Wingdings" w:hint="default"/>
      </w:rPr>
    </w:lvl>
    <w:lvl w:ilvl="3" w:tplc="A92CA1BC" w:tentative="1">
      <w:start w:val="1"/>
      <w:numFmt w:val="bullet"/>
      <w:lvlText w:val=""/>
      <w:lvlJc w:val="left"/>
      <w:pPr>
        <w:tabs>
          <w:tab w:val="num" w:pos="2880"/>
        </w:tabs>
        <w:ind w:left="2880" w:hanging="360"/>
      </w:pPr>
      <w:rPr>
        <w:rFonts w:ascii="Wingdings" w:hAnsi="Wingdings" w:hint="default"/>
      </w:rPr>
    </w:lvl>
    <w:lvl w:ilvl="4" w:tplc="57BC5DFE" w:tentative="1">
      <w:start w:val="1"/>
      <w:numFmt w:val="bullet"/>
      <w:lvlText w:val=""/>
      <w:lvlJc w:val="left"/>
      <w:pPr>
        <w:tabs>
          <w:tab w:val="num" w:pos="3600"/>
        </w:tabs>
        <w:ind w:left="3600" w:hanging="360"/>
      </w:pPr>
      <w:rPr>
        <w:rFonts w:ascii="Wingdings" w:hAnsi="Wingdings" w:hint="default"/>
      </w:rPr>
    </w:lvl>
    <w:lvl w:ilvl="5" w:tplc="43DA666C" w:tentative="1">
      <w:start w:val="1"/>
      <w:numFmt w:val="bullet"/>
      <w:lvlText w:val=""/>
      <w:lvlJc w:val="left"/>
      <w:pPr>
        <w:tabs>
          <w:tab w:val="num" w:pos="4320"/>
        </w:tabs>
        <w:ind w:left="4320" w:hanging="360"/>
      </w:pPr>
      <w:rPr>
        <w:rFonts w:ascii="Wingdings" w:hAnsi="Wingdings" w:hint="default"/>
      </w:rPr>
    </w:lvl>
    <w:lvl w:ilvl="6" w:tplc="9EA6EE7C" w:tentative="1">
      <w:start w:val="1"/>
      <w:numFmt w:val="bullet"/>
      <w:lvlText w:val=""/>
      <w:lvlJc w:val="left"/>
      <w:pPr>
        <w:tabs>
          <w:tab w:val="num" w:pos="5040"/>
        </w:tabs>
        <w:ind w:left="5040" w:hanging="360"/>
      </w:pPr>
      <w:rPr>
        <w:rFonts w:ascii="Wingdings" w:hAnsi="Wingdings" w:hint="default"/>
      </w:rPr>
    </w:lvl>
    <w:lvl w:ilvl="7" w:tplc="AAE6C5FA" w:tentative="1">
      <w:start w:val="1"/>
      <w:numFmt w:val="bullet"/>
      <w:lvlText w:val=""/>
      <w:lvlJc w:val="left"/>
      <w:pPr>
        <w:tabs>
          <w:tab w:val="num" w:pos="5760"/>
        </w:tabs>
        <w:ind w:left="5760" w:hanging="360"/>
      </w:pPr>
      <w:rPr>
        <w:rFonts w:ascii="Wingdings" w:hAnsi="Wingdings" w:hint="default"/>
      </w:rPr>
    </w:lvl>
    <w:lvl w:ilvl="8" w:tplc="B890E236" w:tentative="1">
      <w:start w:val="1"/>
      <w:numFmt w:val="bullet"/>
      <w:lvlText w:val=""/>
      <w:lvlJc w:val="left"/>
      <w:pPr>
        <w:tabs>
          <w:tab w:val="num" w:pos="6480"/>
        </w:tabs>
        <w:ind w:left="6480" w:hanging="360"/>
      </w:pPr>
      <w:rPr>
        <w:rFonts w:ascii="Wingdings" w:hAnsi="Wingdings" w:hint="default"/>
      </w:rPr>
    </w:lvl>
  </w:abstractNum>
  <w:abstractNum w:abstractNumId="36">
    <w:nsid w:val="15CC636C"/>
    <w:multiLevelType w:val="hybridMultilevel"/>
    <w:tmpl w:val="002AC9DA"/>
    <w:lvl w:ilvl="0" w:tplc="46AED89C">
      <w:start w:val="1"/>
      <w:numFmt w:val="bullet"/>
      <w:lvlText w:val="•"/>
      <w:lvlJc w:val="left"/>
      <w:pPr>
        <w:tabs>
          <w:tab w:val="num" w:pos="720"/>
        </w:tabs>
        <w:ind w:left="720" w:hanging="360"/>
      </w:pPr>
      <w:rPr>
        <w:rFonts w:ascii="宋体" w:hAnsi="宋体" w:hint="default"/>
      </w:rPr>
    </w:lvl>
    <w:lvl w:ilvl="1" w:tplc="7D12C012" w:tentative="1">
      <w:start w:val="1"/>
      <w:numFmt w:val="bullet"/>
      <w:lvlText w:val="•"/>
      <w:lvlJc w:val="left"/>
      <w:pPr>
        <w:tabs>
          <w:tab w:val="num" w:pos="1440"/>
        </w:tabs>
        <w:ind w:left="1440" w:hanging="360"/>
      </w:pPr>
      <w:rPr>
        <w:rFonts w:ascii="宋体" w:hAnsi="宋体" w:hint="default"/>
      </w:rPr>
    </w:lvl>
    <w:lvl w:ilvl="2" w:tplc="275A2FC6" w:tentative="1">
      <w:start w:val="1"/>
      <w:numFmt w:val="bullet"/>
      <w:lvlText w:val="•"/>
      <w:lvlJc w:val="left"/>
      <w:pPr>
        <w:tabs>
          <w:tab w:val="num" w:pos="2160"/>
        </w:tabs>
        <w:ind w:left="2160" w:hanging="360"/>
      </w:pPr>
      <w:rPr>
        <w:rFonts w:ascii="宋体" w:hAnsi="宋体" w:hint="default"/>
      </w:rPr>
    </w:lvl>
    <w:lvl w:ilvl="3" w:tplc="2CB45134" w:tentative="1">
      <w:start w:val="1"/>
      <w:numFmt w:val="bullet"/>
      <w:lvlText w:val="•"/>
      <w:lvlJc w:val="left"/>
      <w:pPr>
        <w:tabs>
          <w:tab w:val="num" w:pos="2880"/>
        </w:tabs>
        <w:ind w:left="2880" w:hanging="360"/>
      </w:pPr>
      <w:rPr>
        <w:rFonts w:ascii="宋体" w:hAnsi="宋体" w:hint="default"/>
      </w:rPr>
    </w:lvl>
    <w:lvl w:ilvl="4" w:tplc="B6A0B5C0" w:tentative="1">
      <w:start w:val="1"/>
      <w:numFmt w:val="bullet"/>
      <w:lvlText w:val="•"/>
      <w:lvlJc w:val="left"/>
      <w:pPr>
        <w:tabs>
          <w:tab w:val="num" w:pos="3600"/>
        </w:tabs>
        <w:ind w:left="3600" w:hanging="360"/>
      </w:pPr>
      <w:rPr>
        <w:rFonts w:ascii="宋体" w:hAnsi="宋体" w:hint="default"/>
      </w:rPr>
    </w:lvl>
    <w:lvl w:ilvl="5" w:tplc="0FC0754C" w:tentative="1">
      <w:start w:val="1"/>
      <w:numFmt w:val="bullet"/>
      <w:lvlText w:val="•"/>
      <w:lvlJc w:val="left"/>
      <w:pPr>
        <w:tabs>
          <w:tab w:val="num" w:pos="4320"/>
        </w:tabs>
        <w:ind w:left="4320" w:hanging="360"/>
      </w:pPr>
      <w:rPr>
        <w:rFonts w:ascii="宋体" w:hAnsi="宋体" w:hint="default"/>
      </w:rPr>
    </w:lvl>
    <w:lvl w:ilvl="6" w:tplc="6BC27B76" w:tentative="1">
      <w:start w:val="1"/>
      <w:numFmt w:val="bullet"/>
      <w:lvlText w:val="•"/>
      <w:lvlJc w:val="left"/>
      <w:pPr>
        <w:tabs>
          <w:tab w:val="num" w:pos="5040"/>
        </w:tabs>
        <w:ind w:left="5040" w:hanging="360"/>
      </w:pPr>
      <w:rPr>
        <w:rFonts w:ascii="宋体" w:hAnsi="宋体" w:hint="default"/>
      </w:rPr>
    </w:lvl>
    <w:lvl w:ilvl="7" w:tplc="EA4C1AFE" w:tentative="1">
      <w:start w:val="1"/>
      <w:numFmt w:val="bullet"/>
      <w:lvlText w:val="•"/>
      <w:lvlJc w:val="left"/>
      <w:pPr>
        <w:tabs>
          <w:tab w:val="num" w:pos="5760"/>
        </w:tabs>
        <w:ind w:left="5760" w:hanging="360"/>
      </w:pPr>
      <w:rPr>
        <w:rFonts w:ascii="宋体" w:hAnsi="宋体" w:hint="default"/>
      </w:rPr>
    </w:lvl>
    <w:lvl w:ilvl="8" w:tplc="C210743C" w:tentative="1">
      <w:start w:val="1"/>
      <w:numFmt w:val="bullet"/>
      <w:lvlText w:val="•"/>
      <w:lvlJc w:val="left"/>
      <w:pPr>
        <w:tabs>
          <w:tab w:val="num" w:pos="6480"/>
        </w:tabs>
        <w:ind w:left="6480" w:hanging="360"/>
      </w:pPr>
      <w:rPr>
        <w:rFonts w:ascii="宋体" w:hAnsi="宋体" w:hint="default"/>
      </w:rPr>
    </w:lvl>
  </w:abstractNum>
  <w:abstractNum w:abstractNumId="37">
    <w:nsid w:val="15E241F9"/>
    <w:multiLevelType w:val="hybridMultilevel"/>
    <w:tmpl w:val="76147690"/>
    <w:lvl w:ilvl="0" w:tplc="0AAE3368">
      <w:start w:val="1"/>
      <w:numFmt w:val="bullet"/>
      <w:lvlText w:val=""/>
      <w:lvlJc w:val="left"/>
      <w:pPr>
        <w:tabs>
          <w:tab w:val="num" w:pos="720"/>
        </w:tabs>
        <w:ind w:left="720" w:hanging="360"/>
      </w:pPr>
      <w:rPr>
        <w:rFonts w:ascii="Wingdings" w:hAnsi="Wingdings" w:hint="default"/>
      </w:rPr>
    </w:lvl>
    <w:lvl w:ilvl="1" w:tplc="7CD6C1DE" w:tentative="1">
      <w:start w:val="1"/>
      <w:numFmt w:val="bullet"/>
      <w:lvlText w:val=""/>
      <w:lvlJc w:val="left"/>
      <w:pPr>
        <w:tabs>
          <w:tab w:val="num" w:pos="1440"/>
        </w:tabs>
        <w:ind w:left="1440" w:hanging="360"/>
      </w:pPr>
      <w:rPr>
        <w:rFonts w:ascii="Wingdings" w:hAnsi="Wingdings" w:hint="default"/>
      </w:rPr>
    </w:lvl>
    <w:lvl w:ilvl="2" w:tplc="0486097E" w:tentative="1">
      <w:start w:val="1"/>
      <w:numFmt w:val="bullet"/>
      <w:lvlText w:val=""/>
      <w:lvlJc w:val="left"/>
      <w:pPr>
        <w:tabs>
          <w:tab w:val="num" w:pos="2160"/>
        </w:tabs>
        <w:ind w:left="2160" w:hanging="360"/>
      </w:pPr>
      <w:rPr>
        <w:rFonts w:ascii="Wingdings" w:hAnsi="Wingdings" w:hint="default"/>
      </w:rPr>
    </w:lvl>
    <w:lvl w:ilvl="3" w:tplc="851AA734" w:tentative="1">
      <w:start w:val="1"/>
      <w:numFmt w:val="bullet"/>
      <w:lvlText w:val=""/>
      <w:lvlJc w:val="left"/>
      <w:pPr>
        <w:tabs>
          <w:tab w:val="num" w:pos="2880"/>
        </w:tabs>
        <w:ind w:left="2880" w:hanging="360"/>
      </w:pPr>
      <w:rPr>
        <w:rFonts w:ascii="Wingdings" w:hAnsi="Wingdings" w:hint="default"/>
      </w:rPr>
    </w:lvl>
    <w:lvl w:ilvl="4" w:tplc="275EC4B8" w:tentative="1">
      <w:start w:val="1"/>
      <w:numFmt w:val="bullet"/>
      <w:lvlText w:val=""/>
      <w:lvlJc w:val="left"/>
      <w:pPr>
        <w:tabs>
          <w:tab w:val="num" w:pos="3600"/>
        </w:tabs>
        <w:ind w:left="3600" w:hanging="360"/>
      </w:pPr>
      <w:rPr>
        <w:rFonts w:ascii="Wingdings" w:hAnsi="Wingdings" w:hint="default"/>
      </w:rPr>
    </w:lvl>
    <w:lvl w:ilvl="5" w:tplc="45FC3A9C" w:tentative="1">
      <w:start w:val="1"/>
      <w:numFmt w:val="bullet"/>
      <w:lvlText w:val=""/>
      <w:lvlJc w:val="left"/>
      <w:pPr>
        <w:tabs>
          <w:tab w:val="num" w:pos="4320"/>
        </w:tabs>
        <w:ind w:left="4320" w:hanging="360"/>
      </w:pPr>
      <w:rPr>
        <w:rFonts w:ascii="Wingdings" w:hAnsi="Wingdings" w:hint="default"/>
      </w:rPr>
    </w:lvl>
    <w:lvl w:ilvl="6" w:tplc="F1EEDD52" w:tentative="1">
      <w:start w:val="1"/>
      <w:numFmt w:val="bullet"/>
      <w:lvlText w:val=""/>
      <w:lvlJc w:val="left"/>
      <w:pPr>
        <w:tabs>
          <w:tab w:val="num" w:pos="5040"/>
        </w:tabs>
        <w:ind w:left="5040" w:hanging="360"/>
      </w:pPr>
      <w:rPr>
        <w:rFonts w:ascii="Wingdings" w:hAnsi="Wingdings" w:hint="default"/>
      </w:rPr>
    </w:lvl>
    <w:lvl w:ilvl="7" w:tplc="32A68CCA" w:tentative="1">
      <w:start w:val="1"/>
      <w:numFmt w:val="bullet"/>
      <w:lvlText w:val=""/>
      <w:lvlJc w:val="left"/>
      <w:pPr>
        <w:tabs>
          <w:tab w:val="num" w:pos="5760"/>
        </w:tabs>
        <w:ind w:left="5760" w:hanging="360"/>
      </w:pPr>
      <w:rPr>
        <w:rFonts w:ascii="Wingdings" w:hAnsi="Wingdings" w:hint="default"/>
      </w:rPr>
    </w:lvl>
    <w:lvl w:ilvl="8" w:tplc="BEC29A04" w:tentative="1">
      <w:start w:val="1"/>
      <w:numFmt w:val="bullet"/>
      <w:lvlText w:val=""/>
      <w:lvlJc w:val="left"/>
      <w:pPr>
        <w:tabs>
          <w:tab w:val="num" w:pos="6480"/>
        </w:tabs>
        <w:ind w:left="6480" w:hanging="360"/>
      </w:pPr>
      <w:rPr>
        <w:rFonts w:ascii="Wingdings" w:hAnsi="Wingdings" w:hint="default"/>
      </w:rPr>
    </w:lvl>
  </w:abstractNum>
  <w:abstractNum w:abstractNumId="38">
    <w:nsid w:val="1604407A"/>
    <w:multiLevelType w:val="hybridMultilevel"/>
    <w:tmpl w:val="72B62876"/>
    <w:lvl w:ilvl="0" w:tplc="911A1240">
      <w:start w:val="1"/>
      <w:numFmt w:val="bullet"/>
      <w:lvlText w:val=""/>
      <w:lvlJc w:val="left"/>
      <w:pPr>
        <w:tabs>
          <w:tab w:val="num" w:pos="720"/>
        </w:tabs>
        <w:ind w:left="720" w:hanging="360"/>
      </w:pPr>
      <w:rPr>
        <w:rFonts w:ascii="Wingdings" w:hAnsi="Wingdings" w:hint="default"/>
      </w:rPr>
    </w:lvl>
    <w:lvl w:ilvl="1" w:tplc="68BA1B98" w:tentative="1">
      <w:start w:val="1"/>
      <w:numFmt w:val="bullet"/>
      <w:lvlText w:val=""/>
      <w:lvlJc w:val="left"/>
      <w:pPr>
        <w:tabs>
          <w:tab w:val="num" w:pos="1440"/>
        </w:tabs>
        <w:ind w:left="1440" w:hanging="360"/>
      </w:pPr>
      <w:rPr>
        <w:rFonts w:ascii="Wingdings" w:hAnsi="Wingdings" w:hint="default"/>
      </w:rPr>
    </w:lvl>
    <w:lvl w:ilvl="2" w:tplc="E7A6586A" w:tentative="1">
      <w:start w:val="1"/>
      <w:numFmt w:val="bullet"/>
      <w:lvlText w:val=""/>
      <w:lvlJc w:val="left"/>
      <w:pPr>
        <w:tabs>
          <w:tab w:val="num" w:pos="2160"/>
        </w:tabs>
        <w:ind w:left="2160" w:hanging="360"/>
      </w:pPr>
      <w:rPr>
        <w:rFonts w:ascii="Wingdings" w:hAnsi="Wingdings" w:hint="default"/>
      </w:rPr>
    </w:lvl>
    <w:lvl w:ilvl="3" w:tplc="4078D1B0" w:tentative="1">
      <w:start w:val="1"/>
      <w:numFmt w:val="bullet"/>
      <w:lvlText w:val=""/>
      <w:lvlJc w:val="left"/>
      <w:pPr>
        <w:tabs>
          <w:tab w:val="num" w:pos="2880"/>
        </w:tabs>
        <w:ind w:left="2880" w:hanging="360"/>
      </w:pPr>
      <w:rPr>
        <w:rFonts w:ascii="Wingdings" w:hAnsi="Wingdings" w:hint="default"/>
      </w:rPr>
    </w:lvl>
    <w:lvl w:ilvl="4" w:tplc="E3664414" w:tentative="1">
      <w:start w:val="1"/>
      <w:numFmt w:val="bullet"/>
      <w:lvlText w:val=""/>
      <w:lvlJc w:val="left"/>
      <w:pPr>
        <w:tabs>
          <w:tab w:val="num" w:pos="3600"/>
        </w:tabs>
        <w:ind w:left="3600" w:hanging="360"/>
      </w:pPr>
      <w:rPr>
        <w:rFonts w:ascii="Wingdings" w:hAnsi="Wingdings" w:hint="default"/>
      </w:rPr>
    </w:lvl>
    <w:lvl w:ilvl="5" w:tplc="0AA48B4A" w:tentative="1">
      <w:start w:val="1"/>
      <w:numFmt w:val="bullet"/>
      <w:lvlText w:val=""/>
      <w:lvlJc w:val="left"/>
      <w:pPr>
        <w:tabs>
          <w:tab w:val="num" w:pos="4320"/>
        </w:tabs>
        <w:ind w:left="4320" w:hanging="360"/>
      </w:pPr>
      <w:rPr>
        <w:rFonts w:ascii="Wingdings" w:hAnsi="Wingdings" w:hint="default"/>
      </w:rPr>
    </w:lvl>
    <w:lvl w:ilvl="6" w:tplc="FCE6AD86" w:tentative="1">
      <w:start w:val="1"/>
      <w:numFmt w:val="bullet"/>
      <w:lvlText w:val=""/>
      <w:lvlJc w:val="left"/>
      <w:pPr>
        <w:tabs>
          <w:tab w:val="num" w:pos="5040"/>
        </w:tabs>
        <w:ind w:left="5040" w:hanging="360"/>
      </w:pPr>
      <w:rPr>
        <w:rFonts w:ascii="Wingdings" w:hAnsi="Wingdings" w:hint="default"/>
      </w:rPr>
    </w:lvl>
    <w:lvl w:ilvl="7" w:tplc="744E3F5C" w:tentative="1">
      <w:start w:val="1"/>
      <w:numFmt w:val="bullet"/>
      <w:lvlText w:val=""/>
      <w:lvlJc w:val="left"/>
      <w:pPr>
        <w:tabs>
          <w:tab w:val="num" w:pos="5760"/>
        </w:tabs>
        <w:ind w:left="5760" w:hanging="360"/>
      </w:pPr>
      <w:rPr>
        <w:rFonts w:ascii="Wingdings" w:hAnsi="Wingdings" w:hint="default"/>
      </w:rPr>
    </w:lvl>
    <w:lvl w:ilvl="8" w:tplc="22DC9366" w:tentative="1">
      <w:start w:val="1"/>
      <w:numFmt w:val="bullet"/>
      <w:lvlText w:val=""/>
      <w:lvlJc w:val="left"/>
      <w:pPr>
        <w:tabs>
          <w:tab w:val="num" w:pos="6480"/>
        </w:tabs>
        <w:ind w:left="6480" w:hanging="360"/>
      </w:pPr>
      <w:rPr>
        <w:rFonts w:ascii="Wingdings" w:hAnsi="Wingdings" w:hint="default"/>
      </w:rPr>
    </w:lvl>
  </w:abstractNum>
  <w:abstractNum w:abstractNumId="39">
    <w:nsid w:val="16BA1A8E"/>
    <w:multiLevelType w:val="hybridMultilevel"/>
    <w:tmpl w:val="F0CC6DC6"/>
    <w:lvl w:ilvl="0" w:tplc="E30E38EA">
      <w:start w:val="1"/>
      <w:numFmt w:val="bullet"/>
      <w:lvlText w:val=""/>
      <w:lvlJc w:val="left"/>
      <w:pPr>
        <w:tabs>
          <w:tab w:val="num" w:pos="720"/>
        </w:tabs>
        <w:ind w:left="720" w:hanging="360"/>
      </w:pPr>
      <w:rPr>
        <w:rFonts w:ascii="Wingdings" w:hAnsi="Wingdings" w:hint="default"/>
      </w:rPr>
    </w:lvl>
    <w:lvl w:ilvl="1" w:tplc="E47CE6F2" w:tentative="1">
      <w:start w:val="1"/>
      <w:numFmt w:val="bullet"/>
      <w:lvlText w:val=""/>
      <w:lvlJc w:val="left"/>
      <w:pPr>
        <w:tabs>
          <w:tab w:val="num" w:pos="1440"/>
        </w:tabs>
        <w:ind w:left="1440" w:hanging="360"/>
      </w:pPr>
      <w:rPr>
        <w:rFonts w:ascii="Wingdings" w:hAnsi="Wingdings" w:hint="default"/>
      </w:rPr>
    </w:lvl>
    <w:lvl w:ilvl="2" w:tplc="74207EA0" w:tentative="1">
      <w:start w:val="1"/>
      <w:numFmt w:val="bullet"/>
      <w:lvlText w:val=""/>
      <w:lvlJc w:val="left"/>
      <w:pPr>
        <w:tabs>
          <w:tab w:val="num" w:pos="2160"/>
        </w:tabs>
        <w:ind w:left="2160" w:hanging="360"/>
      </w:pPr>
      <w:rPr>
        <w:rFonts w:ascii="Wingdings" w:hAnsi="Wingdings" w:hint="default"/>
      </w:rPr>
    </w:lvl>
    <w:lvl w:ilvl="3" w:tplc="5932458C" w:tentative="1">
      <w:start w:val="1"/>
      <w:numFmt w:val="bullet"/>
      <w:lvlText w:val=""/>
      <w:lvlJc w:val="left"/>
      <w:pPr>
        <w:tabs>
          <w:tab w:val="num" w:pos="2880"/>
        </w:tabs>
        <w:ind w:left="2880" w:hanging="360"/>
      </w:pPr>
      <w:rPr>
        <w:rFonts w:ascii="Wingdings" w:hAnsi="Wingdings" w:hint="default"/>
      </w:rPr>
    </w:lvl>
    <w:lvl w:ilvl="4" w:tplc="66403C84" w:tentative="1">
      <w:start w:val="1"/>
      <w:numFmt w:val="bullet"/>
      <w:lvlText w:val=""/>
      <w:lvlJc w:val="left"/>
      <w:pPr>
        <w:tabs>
          <w:tab w:val="num" w:pos="3600"/>
        </w:tabs>
        <w:ind w:left="3600" w:hanging="360"/>
      </w:pPr>
      <w:rPr>
        <w:rFonts w:ascii="Wingdings" w:hAnsi="Wingdings" w:hint="default"/>
      </w:rPr>
    </w:lvl>
    <w:lvl w:ilvl="5" w:tplc="1AE64CF4" w:tentative="1">
      <w:start w:val="1"/>
      <w:numFmt w:val="bullet"/>
      <w:lvlText w:val=""/>
      <w:lvlJc w:val="left"/>
      <w:pPr>
        <w:tabs>
          <w:tab w:val="num" w:pos="4320"/>
        </w:tabs>
        <w:ind w:left="4320" w:hanging="360"/>
      </w:pPr>
      <w:rPr>
        <w:rFonts w:ascii="Wingdings" w:hAnsi="Wingdings" w:hint="default"/>
      </w:rPr>
    </w:lvl>
    <w:lvl w:ilvl="6" w:tplc="92402204" w:tentative="1">
      <w:start w:val="1"/>
      <w:numFmt w:val="bullet"/>
      <w:lvlText w:val=""/>
      <w:lvlJc w:val="left"/>
      <w:pPr>
        <w:tabs>
          <w:tab w:val="num" w:pos="5040"/>
        </w:tabs>
        <w:ind w:left="5040" w:hanging="360"/>
      </w:pPr>
      <w:rPr>
        <w:rFonts w:ascii="Wingdings" w:hAnsi="Wingdings" w:hint="default"/>
      </w:rPr>
    </w:lvl>
    <w:lvl w:ilvl="7" w:tplc="524472C2" w:tentative="1">
      <w:start w:val="1"/>
      <w:numFmt w:val="bullet"/>
      <w:lvlText w:val=""/>
      <w:lvlJc w:val="left"/>
      <w:pPr>
        <w:tabs>
          <w:tab w:val="num" w:pos="5760"/>
        </w:tabs>
        <w:ind w:left="5760" w:hanging="360"/>
      </w:pPr>
      <w:rPr>
        <w:rFonts w:ascii="Wingdings" w:hAnsi="Wingdings" w:hint="default"/>
      </w:rPr>
    </w:lvl>
    <w:lvl w:ilvl="8" w:tplc="0666B6BA" w:tentative="1">
      <w:start w:val="1"/>
      <w:numFmt w:val="bullet"/>
      <w:lvlText w:val=""/>
      <w:lvlJc w:val="left"/>
      <w:pPr>
        <w:tabs>
          <w:tab w:val="num" w:pos="6480"/>
        </w:tabs>
        <w:ind w:left="6480" w:hanging="360"/>
      </w:pPr>
      <w:rPr>
        <w:rFonts w:ascii="Wingdings" w:hAnsi="Wingdings" w:hint="default"/>
      </w:rPr>
    </w:lvl>
  </w:abstractNum>
  <w:abstractNum w:abstractNumId="40">
    <w:nsid w:val="16E053DF"/>
    <w:multiLevelType w:val="hybridMultilevel"/>
    <w:tmpl w:val="C6565D20"/>
    <w:lvl w:ilvl="0" w:tplc="2E3ABF60">
      <w:start w:val="1"/>
      <w:numFmt w:val="bullet"/>
      <w:lvlText w:val=""/>
      <w:lvlJc w:val="left"/>
      <w:pPr>
        <w:tabs>
          <w:tab w:val="num" w:pos="720"/>
        </w:tabs>
        <w:ind w:left="720" w:hanging="360"/>
      </w:pPr>
      <w:rPr>
        <w:rFonts w:ascii="Wingdings" w:hAnsi="Wingdings" w:hint="default"/>
      </w:rPr>
    </w:lvl>
    <w:lvl w:ilvl="1" w:tplc="7DC8C0D2">
      <w:start w:val="2527"/>
      <w:numFmt w:val="bullet"/>
      <w:lvlText w:val=""/>
      <w:lvlJc w:val="left"/>
      <w:pPr>
        <w:tabs>
          <w:tab w:val="num" w:pos="1440"/>
        </w:tabs>
        <w:ind w:left="1440" w:hanging="360"/>
      </w:pPr>
      <w:rPr>
        <w:rFonts w:ascii="Wingdings" w:hAnsi="Wingdings" w:hint="default"/>
      </w:rPr>
    </w:lvl>
    <w:lvl w:ilvl="2" w:tplc="C6C27374" w:tentative="1">
      <w:start w:val="1"/>
      <w:numFmt w:val="bullet"/>
      <w:lvlText w:val=""/>
      <w:lvlJc w:val="left"/>
      <w:pPr>
        <w:tabs>
          <w:tab w:val="num" w:pos="2160"/>
        </w:tabs>
        <w:ind w:left="2160" w:hanging="360"/>
      </w:pPr>
      <w:rPr>
        <w:rFonts w:ascii="Wingdings" w:hAnsi="Wingdings" w:hint="default"/>
      </w:rPr>
    </w:lvl>
    <w:lvl w:ilvl="3" w:tplc="B656A66E" w:tentative="1">
      <w:start w:val="1"/>
      <w:numFmt w:val="bullet"/>
      <w:lvlText w:val=""/>
      <w:lvlJc w:val="left"/>
      <w:pPr>
        <w:tabs>
          <w:tab w:val="num" w:pos="2880"/>
        </w:tabs>
        <w:ind w:left="2880" w:hanging="360"/>
      </w:pPr>
      <w:rPr>
        <w:rFonts w:ascii="Wingdings" w:hAnsi="Wingdings" w:hint="default"/>
      </w:rPr>
    </w:lvl>
    <w:lvl w:ilvl="4" w:tplc="53EAD1C4" w:tentative="1">
      <w:start w:val="1"/>
      <w:numFmt w:val="bullet"/>
      <w:lvlText w:val=""/>
      <w:lvlJc w:val="left"/>
      <w:pPr>
        <w:tabs>
          <w:tab w:val="num" w:pos="3600"/>
        </w:tabs>
        <w:ind w:left="3600" w:hanging="360"/>
      </w:pPr>
      <w:rPr>
        <w:rFonts w:ascii="Wingdings" w:hAnsi="Wingdings" w:hint="default"/>
      </w:rPr>
    </w:lvl>
    <w:lvl w:ilvl="5" w:tplc="ECCC0466" w:tentative="1">
      <w:start w:val="1"/>
      <w:numFmt w:val="bullet"/>
      <w:lvlText w:val=""/>
      <w:lvlJc w:val="left"/>
      <w:pPr>
        <w:tabs>
          <w:tab w:val="num" w:pos="4320"/>
        </w:tabs>
        <w:ind w:left="4320" w:hanging="360"/>
      </w:pPr>
      <w:rPr>
        <w:rFonts w:ascii="Wingdings" w:hAnsi="Wingdings" w:hint="default"/>
      </w:rPr>
    </w:lvl>
    <w:lvl w:ilvl="6" w:tplc="1E46C0CE" w:tentative="1">
      <w:start w:val="1"/>
      <w:numFmt w:val="bullet"/>
      <w:lvlText w:val=""/>
      <w:lvlJc w:val="left"/>
      <w:pPr>
        <w:tabs>
          <w:tab w:val="num" w:pos="5040"/>
        </w:tabs>
        <w:ind w:left="5040" w:hanging="360"/>
      </w:pPr>
      <w:rPr>
        <w:rFonts w:ascii="Wingdings" w:hAnsi="Wingdings" w:hint="default"/>
      </w:rPr>
    </w:lvl>
    <w:lvl w:ilvl="7" w:tplc="4508B1D2" w:tentative="1">
      <w:start w:val="1"/>
      <w:numFmt w:val="bullet"/>
      <w:lvlText w:val=""/>
      <w:lvlJc w:val="left"/>
      <w:pPr>
        <w:tabs>
          <w:tab w:val="num" w:pos="5760"/>
        </w:tabs>
        <w:ind w:left="5760" w:hanging="360"/>
      </w:pPr>
      <w:rPr>
        <w:rFonts w:ascii="Wingdings" w:hAnsi="Wingdings" w:hint="default"/>
      </w:rPr>
    </w:lvl>
    <w:lvl w:ilvl="8" w:tplc="7A14E770" w:tentative="1">
      <w:start w:val="1"/>
      <w:numFmt w:val="bullet"/>
      <w:lvlText w:val=""/>
      <w:lvlJc w:val="left"/>
      <w:pPr>
        <w:tabs>
          <w:tab w:val="num" w:pos="6480"/>
        </w:tabs>
        <w:ind w:left="6480" w:hanging="360"/>
      </w:pPr>
      <w:rPr>
        <w:rFonts w:ascii="Wingdings" w:hAnsi="Wingdings" w:hint="default"/>
      </w:rPr>
    </w:lvl>
  </w:abstractNum>
  <w:abstractNum w:abstractNumId="41">
    <w:nsid w:val="17B51F04"/>
    <w:multiLevelType w:val="hybridMultilevel"/>
    <w:tmpl w:val="4B64ABEE"/>
    <w:lvl w:ilvl="0" w:tplc="7E4E1698">
      <w:start w:val="1"/>
      <w:numFmt w:val="bullet"/>
      <w:lvlText w:val=""/>
      <w:lvlJc w:val="left"/>
      <w:pPr>
        <w:tabs>
          <w:tab w:val="num" w:pos="720"/>
        </w:tabs>
        <w:ind w:left="720" w:hanging="360"/>
      </w:pPr>
      <w:rPr>
        <w:rFonts w:ascii="Wingdings" w:hAnsi="Wingdings" w:hint="default"/>
      </w:rPr>
    </w:lvl>
    <w:lvl w:ilvl="1" w:tplc="1A38438E" w:tentative="1">
      <w:start w:val="1"/>
      <w:numFmt w:val="bullet"/>
      <w:lvlText w:val=""/>
      <w:lvlJc w:val="left"/>
      <w:pPr>
        <w:tabs>
          <w:tab w:val="num" w:pos="1440"/>
        </w:tabs>
        <w:ind w:left="1440" w:hanging="360"/>
      </w:pPr>
      <w:rPr>
        <w:rFonts w:ascii="Wingdings" w:hAnsi="Wingdings" w:hint="default"/>
      </w:rPr>
    </w:lvl>
    <w:lvl w:ilvl="2" w:tplc="12F470AA" w:tentative="1">
      <w:start w:val="1"/>
      <w:numFmt w:val="bullet"/>
      <w:lvlText w:val=""/>
      <w:lvlJc w:val="left"/>
      <w:pPr>
        <w:tabs>
          <w:tab w:val="num" w:pos="2160"/>
        </w:tabs>
        <w:ind w:left="2160" w:hanging="360"/>
      </w:pPr>
      <w:rPr>
        <w:rFonts w:ascii="Wingdings" w:hAnsi="Wingdings" w:hint="default"/>
      </w:rPr>
    </w:lvl>
    <w:lvl w:ilvl="3" w:tplc="BCD6F226" w:tentative="1">
      <w:start w:val="1"/>
      <w:numFmt w:val="bullet"/>
      <w:lvlText w:val=""/>
      <w:lvlJc w:val="left"/>
      <w:pPr>
        <w:tabs>
          <w:tab w:val="num" w:pos="2880"/>
        </w:tabs>
        <w:ind w:left="2880" w:hanging="360"/>
      </w:pPr>
      <w:rPr>
        <w:rFonts w:ascii="Wingdings" w:hAnsi="Wingdings" w:hint="default"/>
      </w:rPr>
    </w:lvl>
    <w:lvl w:ilvl="4" w:tplc="521A3B0C" w:tentative="1">
      <w:start w:val="1"/>
      <w:numFmt w:val="bullet"/>
      <w:lvlText w:val=""/>
      <w:lvlJc w:val="left"/>
      <w:pPr>
        <w:tabs>
          <w:tab w:val="num" w:pos="3600"/>
        </w:tabs>
        <w:ind w:left="3600" w:hanging="360"/>
      </w:pPr>
      <w:rPr>
        <w:rFonts w:ascii="Wingdings" w:hAnsi="Wingdings" w:hint="default"/>
      </w:rPr>
    </w:lvl>
    <w:lvl w:ilvl="5" w:tplc="B15483BC" w:tentative="1">
      <w:start w:val="1"/>
      <w:numFmt w:val="bullet"/>
      <w:lvlText w:val=""/>
      <w:lvlJc w:val="left"/>
      <w:pPr>
        <w:tabs>
          <w:tab w:val="num" w:pos="4320"/>
        </w:tabs>
        <w:ind w:left="4320" w:hanging="360"/>
      </w:pPr>
      <w:rPr>
        <w:rFonts w:ascii="Wingdings" w:hAnsi="Wingdings" w:hint="default"/>
      </w:rPr>
    </w:lvl>
    <w:lvl w:ilvl="6" w:tplc="601CB070" w:tentative="1">
      <w:start w:val="1"/>
      <w:numFmt w:val="bullet"/>
      <w:lvlText w:val=""/>
      <w:lvlJc w:val="left"/>
      <w:pPr>
        <w:tabs>
          <w:tab w:val="num" w:pos="5040"/>
        </w:tabs>
        <w:ind w:left="5040" w:hanging="360"/>
      </w:pPr>
      <w:rPr>
        <w:rFonts w:ascii="Wingdings" w:hAnsi="Wingdings" w:hint="default"/>
      </w:rPr>
    </w:lvl>
    <w:lvl w:ilvl="7" w:tplc="60A411B6" w:tentative="1">
      <w:start w:val="1"/>
      <w:numFmt w:val="bullet"/>
      <w:lvlText w:val=""/>
      <w:lvlJc w:val="left"/>
      <w:pPr>
        <w:tabs>
          <w:tab w:val="num" w:pos="5760"/>
        </w:tabs>
        <w:ind w:left="5760" w:hanging="360"/>
      </w:pPr>
      <w:rPr>
        <w:rFonts w:ascii="Wingdings" w:hAnsi="Wingdings" w:hint="default"/>
      </w:rPr>
    </w:lvl>
    <w:lvl w:ilvl="8" w:tplc="F37692B0" w:tentative="1">
      <w:start w:val="1"/>
      <w:numFmt w:val="bullet"/>
      <w:lvlText w:val=""/>
      <w:lvlJc w:val="left"/>
      <w:pPr>
        <w:tabs>
          <w:tab w:val="num" w:pos="6480"/>
        </w:tabs>
        <w:ind w:left="6480" w:hanging="360"/>
      </w:pPr>
      <w:rPr>
        <w:rFonts w:ascii="Wingdings" w:hAnsi="Wingdings" w:hint="default"/>
      </w:rPr>
    </w:lvl>
  </w:abstractNum>
  <w:abstractNum w:abstractNumId="42">
    <w:nsid w:val="1BDC789B"/>
    <w:multiLevelType w:val="hybridMultilevel"/>
    <w:tmpl w:val="30C68C58"/>
    <w:lvl w:ilvl="0" w:tplc="6F268922">
      <w:start w:val="1"/>
      <w:numFmt w:val="bullet"/>
      <w:lvlText w:val=""/>
      <w:lvlJc w:val="left"/>
      <w:pPr>
        <w:tabs>
          <w:tab w:val="num" w:pos="720"/>
        </w:tabs>
        <w:ind w:left="720" w:hanging="360"/>
      </w:pPr>
      <w:rPr>
        <w:rFonts w:ascii="Wingdings" w:hAnsi="Wingdings" w:hint="default"/>
      </w:rPr>
    </w:lvl>
    <w:lvl w:ilvl="1" w:tplc="4BD81CB2" w:tentative="1">
      <w:start w:val="1"/>
      <w:numFmt w:val="bullet"/>
      <w:lvlText w:val=""/>
      <w:lvlJc w:val="left"/>
      <w:pPr>
        <w:tabs>
          <w:tab w:val="num" w:pos="1440"/>
        </w:tabs>
        <w:ind w:left="1440" w:hanging="360"/>
      </w:pPr>
      <w:rPr>
        <w:rFonts w:ascii="Wingdings" w:hAnsi="Wingdings" w:hint="default"/>
      </w:rPr>
    </w:lvl>
    <w:lvl w:ilvl="2" w:tplc="2A486310" w:tentative="1">
      <w:start w:val="1"/>
      <w:numFmt w:val="bullet"/>
      <w:lvlText w:val=""/>
      <w:lvlJc w:val="left"/>
      <w:pPr>
        <w:tabs>
          <w:tab w:val="num" w:pos="2160"/>
        </w:tabs>
        <w:ind w:left="2160" w:hanging="360"/>
      </w:pPr>
      <w:rPr>
        <w:rFonts w:ascii="Wingdings" w:hAnsi="Wingdings" w:hint="default"/>
      </w:rPr>
    </w:lvl>
    <w:lvl w:ilvl="3" w:tplc="F634CC4C" w:tentative="1">
      <w:start w:val="1"/>
      <w:numFmt w:val="bullet"/>
      <w:lvlText w:val=""/>
      <w:lvlJc w:val="left"/>
      <w:pPr>
        <w:tabs>
          <w:tab w:val="num" w:pos="2880"/>
        </w:tabs>
        <w:ind w:left="2880" w:hanging="360"/>
      </w:pPr>
      <w:rPr>
        <w:rFonts w:ascii="Wingdings" w:hAnsi="Wingdings" w:hint="default"/>
      </w:rPr>
    </w:lvl>
    <w:lvl w:ilvl="4" w:tplc="30CC6D6E" w:tentative="1">
      <w:start w:val="1"/>
      <w:numFmt w:val="bullet"/>
      <w:lvlText w:val=""/>
      <w:lvlJc w:val="left"/>
      <w:pPr>
        <w:tabs>
          <w:tab w:val="num" w:pos="3600"/>
        </w:tabs>
        <w:ind w:left="3600" w:hanging="360"/>
      </w:pPr>
      <w:rPr>
        <w:rFonts w:ascii="Wingdings" w:hAnsi="Wingdings" w:hint="default"/>
      </w:rPr>
    </w:lvl>
    <w:lvl w:ilvl="5" w:tplc="A02A1B96" w:tentative="1">
      <w:start w:val="1"/>
      <w:numFmt w:val="bullet"/>
      <w:lvlText w:val=""/>
      <w:lvlJc w:val="left"/>
      <w:pPr>
        <w:tabs>
          <w:tab w:val="num" w:pos="4320"/>
        </w:tabs>
        <w:ind w:left="4320" w:hanging="360"/>
      </w:pPr>
      <w:rPr>
        <w:rFonts w:ascii="Wingdings" w:hAnsi="Wingdings" w:hint="default"/>
      </w:rPr>
    </w:lvl>
    <w:lvl w:ilvl="6" w:tplc="D3B0BB90" w:tentative="1">
      <w:start w:val="1"/>
      <w:numFmt w:val="bullet"/>
      <w:lvlText w:val=""/>
      <w:lvlJc w:val="left"/>
      <w:pPr>
        <w:tabs>
          <w:tab w:val="num" w:pos="5040"/>
        </w:tabs>
        <w:ind w:left="5040" w:hanging="360"/>
      </w:pPr>
      <w:rPr>
        <w:rFonts w:ascii="Wingdings" w:hAnsi="Wingdings" w:hint="default"/>
      </w:rPr>
    </w:lvl>
    <w:lvl w:ilvl="7" w:tplc="250C9F5E" w:tentative="1">
      <w:start w:val="1"/>
      <w:numFmt w:val="bullet"/>
      <w:lvlText w:val=""/>
      <w:lvlJc w:val="left"/>
      <w:pPr>
        <w:tabs>
          <w:tab w:val="num" w:pos="5760"/>
        </w:tabs>
        <w:ind w:left="5760" w:hanging="360"/>
      </w:pPr>
      <w:rPr>
        <w:rFonts w:ascii="Wingdings" w:hAnsi="Wingdings" w:hint="default"/>
      </w:rPr>
    </w:lvl>
    <w:lvl w:ilvl="8" w:tplc="890AE678" w:tentative="1">
      <w:start w:val="1"/>
      <w:numFmt w:val="bullet"/>
      <w:lvlText w:val=""/>
      <w:lvlJc w:val="left"/>
      <w:pPr>
        <w:tabs>
          <w:tab w:val="num" w:pos="6480"/>
        </w:tabs>
        <w:ind w:left="6480" w:hanging="360"/>
      </w:pPr>
      <w:rPr>
        <w:rFonts w:ascii="Wingdings" w:hAnsi="Wingdings" w:hint="default"/>
      </w:rPr>
    </w:lvl>
  </w:abstractNum>
  <w:abstractNum w:abstractNumId="43">
    <w:nsid w:val="1D905439"/>
    <w:multiLevelType w:val="hybridMultilevel"/>
    <w:tmpl w:val="863C4F16"/>
    <w:lvl w:ilvl="0" w:tplc="517A355C">
      <w:start w:val="1"/>
      <w:numFmt w:val="bullet"/>
      <w:lvlText w:val=""/>
      <w:lvlJc w:val="left"/>
      <w:pPr>
        <w:tabs>
          <w:tab w:val="num" w:pos="720"/>
        </w:tabs>
        <w:ind w:left="720" w:hanging="360"/>
      </w:pPr>
      <w:rPr>
        <w:rFonts w:ascii="Wingdings" w:hAnsi="Wingdings" w:hint="default"/>
      </w:rPr>
    </w:lvl>
    <w:lvl w:ilvl="1" w:tplc="69741358">
      <w:start w:val="2328"/>
      <w:numFmt w:val="bullet"/>
      <w:lvlText w:val=""/>
      <w:lvlJc w:val="left"/>
      <w:pPr>
        <w:tabs>
          <w:tab w:val="num" w:pos="1440"/>
        </w:tabs>
        <w:ind w:left="1440" w:hanging="360"/>
      </w:pPr>
      <w:rPr>
        <w:rFonts w:ascii="Wingdings" w:hAnsi="Wingdings" w:hint="default"/>
      </w:rPr>
    </w:lvl>
    <w:lvl w:ilvl="2" w:tplc="9E7EF79A" w:tentative="1">
      <w:start w:val="1"/>
      <w:numFmt w:val="bullet"/>
      <w:lvlText w:val=""/>
      <w:lvlJc w:val="left"/>
      <w:pPr>
        <w:tabs>
          <w:tab w:val="num" w:pos="2160"/>
        </w:tabs>
        <w:ind w:left="2160" w:hanging="360"/>
      </w:pPr>
      <w:rPr>
        <w:rFonts w:ascii="Wingdings" w:hAnsi="Wingdings" w:hint="default"/>
      </w:rPr>
    </w:lvl>
    <w:lvl w:ilvl="3" w:tplc="5F4AFDFC" w:tentative="1">
      <w:start w:val="1"/>
      <w:numFmt w:val="bullet"/>
      <w:lvlText w:val=""/>
      <w:lvlJc w:val="left"/>
      <w:pPr>
        <w:tabs>
          <w:tab w:val="num" w:pos="2880"/>
        </w:tabs>
        <w:ind w:left="2880" w:hanging="360"/>
      </w:pPr>
      <w:rPr>
        <w:rFonts w:ascii="Wingdings" w:hAnsi="Wingdings" w:hint="default"/>
      </w:rPr>
    </w:lvl>
    <w:lvl w:ilvl="4" w:tplc="7AA0D184" w:tentative="1">
      <w:start w:val="1"/>
      <w:numFmt w:val="bullet"/>
      <w:lvlText w:val=""/>
      <w:lvlJc w:val="left"/>
      <w:pPr>
        <w:tabs>
          <w:tab w:val="num" w:pos="3600"/>
        </w:tabs>
        <w:ind w:left="3600" w:hanging="360"/>
      </w:pPr>
      <w:rPr>
        <w:rFonts w:ascii="Wingdings" w:hAnsi="Wingdings" w:hint="default"/>
      </w:rPr>
    </w:lvl>
    <w:lvl w:ilvl="5" w:tplc="449A356E" w:tentative="1">
      <w:start w:val="1"/>
      <w:numFmt w:val="bullet"/>
      <w:lvlText w:val=""/>
      <w:lvlJc w:val="left"/>
      <w:pPr>
        <w:tabs>
          <w:tab w:val="num" w:pos="4320"/>
        </w:tabs>
        <w:ind w:left="4320" w:hanging="360"/>
      </w:pPr>
      <w:rPr>
        <w:rFonts w:ascii="Wingdings" w:hAnsi="Wingdings" w:hint="default"/>
      </w:rPr>
    </w:lvl>
    <w:lvl w:ilvl="6" w:tplc="36DAA632" w:tentative="1">
      <w:start w:val="1"/>
      <w:numFmt w:val="bullet"/>
      <w:lvlText w:val=""/>
      <w:lvlJc w:val="left"/>
      <w:pPr>
        <w:tabs>
          <w:tab w:val="num" w:pos="5040"/>
        </w:tabs>
        <w:ind w:left="5040" w:hanging="360"/>
      </w:pPr>
      <w:rPr>
        <w:rFonts w:ascii="Wingdings" w:hAnsi="Wingdings" w:hint="default"/>
      </w:rPr>
    </w:lvl>
    <w:lvl w:ilvl="7" w:tplc="476A3634" w:tentative="1">
      <w:start w:val="1"/>
      <w:numFmt w:val="bullet"/>
      <w:lvlText w:val=""/>
      <w:lvlJc w:val="left"/>
      <w:pPr>
        <w:tabs>
          <w:tab w:val="num" w:pos="5760"/>
        </w:tabs>
        <w:ind w:left="5760" w:hanging="360"/>
      </w:pPr>
      <w:rPr>
        <w:rFonts w:ascii="Wingdings" w:hAnsi="Wingdings" w:hint="default"/>
      </w:rPr>
    </w:lvl>
    <w:lvl w:ilvl="8" w:tplc="B97A16BC" w:tentative="1">
      <w:start w:val="1"/>
      <w:numFmt w:val="bullet"/>
      <w:lvlText w:val=""/>
      <w:lvlJc w:val="left"/>
      <w:pPr>
        <w:tabs>
          <w:tab w:val="num" w:pos="6480"/>
        </w:tabs>
        <w:ind w:left="6480" w:hanging="360"/>
      </w:pPr>
      <w:rPr>
        <w:rFonts w:ascii="Wingdings" w:hAnsi="Wingdings" w:hint="default"/>
      </w:rPr>
    </w:lvl>
  </w:abstractNum>
  <w:abstractNum w:abstractNumId="44">
    <w:nsid w:val="1DEB0262"/>
    <w:multiLevelType w:val="hybridMultilevel"/>
    <w:tmpl w:val="10922758"/>
    <w:lvl w:ilvl="0" w:tplc="E6D2C606">
      <w:start w:val="1"/>
      <w:numFmt w:val="bullet"/>
      <w:lvlText w:val=""/>
      <w:lvlJc w:val="left"/>
      <w:pPr>
        <w:tabs>
          <w:tab w:val="num" w:pos="720"/>
        </w:tabs>
        <w:ind w:left="720" w:hanging="360"/>
      </w:pPr>
      <w:rPr>
        <w:rFonts w:ascii="Wingdings" w:hAnsi="Wingdings" w:hint="default"/>
      </w:rPr>
    </w:lvl>
    <w:lvl w:ilvl="1" w:tplc="612E99DA">
      <w:start w:val="2889"/>
      <w:numFmt w:val="bullet"/>
      <w:lvlText w:val=""/>
      <w:lvlJc w:val="left"/>
      <w:pPr>
        <w:tabs>
          <w:tab w:val="num" w:pos="1440"/>
        </w:tabs>
        <w:ind w:left="1440" w:hanging="360"/>
      </w:pPr>
      <w:rPr>
        <w:rFonts w:ascii="Wingdings" w:hAnsi="Wingdings" w:hint="default"/>
      </w:rPr>
    </w:lvl>
    <w:lvl w:ilvl="2" w:tplc="B9E872C6" w:tentative="1">
      <w:start w:val="1"/>
      <w:numFmt w:val="bullet"/>
      <w:lvlText w:val=""/>
      <w:lvlJc w:val="left"/>
      <w:pPr>
        <w:tabs>
          <w:tab w:val="num" w:pos="2160"/>
        </w:tabs>
        <w:ind w:left="2160" w:hanging="360"/>
      </w:pPr>
      <w:rPr>
        <w:rFonts w:ascii="Wingdings" w:hAnsi="Wingdings" w:hint="default"/>
      </w:rPr>
    </w:lvl>
    <w:lvl w:ilvl="3" w:tplc="9F24928C" w:tentative="1">
      <w:start w:val="1"/>
      <w:numFmt w:val="bullet"/>
      <w:lvlText w:val=""/>
      <w:lvlJc w:val="left"/>
      <w:pPr>
        <w:tabs>
          <w:tab w:val="num" w:pos="2880"/>
        </w:tabs>
        <w:ind w:left="2880" w:hanging="360"/>
      </w:pPr>
      <w:rPr>
        <w:rFonts w:ascii="Wingdings" w:hAnsi="Wingdings" w:hint="default"/>
      </w:rPr>
    </w:lvl>
    <w:lvl w:ilvl="4" w:tplc="7812CE9E" w:tentative="1">
      <w:start w:val="1"/>
      <w:numFmt w:val="bullet"/>
      <w:lvlText w:val=""/>
      <w:lvlJc w:val="left"/>
      <w:pPr>
        <w:tabs>
          <w:tab w:val="num" w:pos="3600"/>
        </w:tabs>
        <w:ind w:left="3600" w:hanging="360"/>
      </w:pPr>
      <w:rPr>
        <w:rFonts w:ascii="Wingdings" w:hAnsi="Wingdings" w:hint="default"/>
      </w:rPr>
    </w:lvl>
    <w:lvl w:ilvl="5" w:tplc="22DA84D6" w:tentative="1">
      <w:start w:val="1"/>
      <w:numFmt w:val="bullet"/>
      <w:lvlText w:val=""/>
      <w:lvlJc w:val="left"/>
      <w:pPr>
        <w:tabs>
          <w:tab w:val="num" w:pos="4320"/>
        </w:tabs>
        <w:ind w:left="4320" w:hanging="360"/>
      </w:pPr>
      <w:rPr>
        <w:rFonts w:ascii="Wingdings" w:hAnsi="Wingdings" w:hint="default"/>
      </w:rPr>
    </w:lvl>
    <w:lvl w:ilvl="6" w:tplc="81C84E8C" w:tentative="1">
      <w:start w:val="1"/>
      <w:numFmt w:val="bullet"/>
      <w:lvlText w:val=""/>
      <w:lvlJc w:val="left"/>
      <w:pPr>
        <w:tabs>
          <w:tab w:val="num" w:pos="5040"/>
        </w:tabs>
        <w:ind w:left="5040" w:hanging="360"/>
      </w:pPr>
      <w:rPr>
        <w:rFonts w:ascii="Wingdings" w:hAnsi="Wingdings" w:hint="default"/>
      </w:rPr>
    </w:lvl>
    <w:lvl w:ilvl="7" w:tplc="C08416FA" w:tentative="1">
      <w:start w:val="1"/>
      <w:numFmt w:val="bullet"/>
      <w:lvlText w:val=""/>
      <w:lvlJc w:val="left"/>
      <w:pPr>
        <w:tabs>
          <w:tab w:val="num" w:pos="5760"/>
        </w:tabs>
        <w:ind w:left="5760" w:hanging="360"/>
      </w:pPr>
      <w:rPr>
        <w:rFonts w:ascii="Wingdings" w:hAnsi="Wingdings" w:hint="default"/>
      </w:rPr>
    </w:lvl>
    <w:lvl w:ilvl="8" w:tplc="E100526E" w:tentative="1">
      <w:start w:val="1"/>
      <w:numFmt w:val="bullet"/>
      <w:lvlText w:val=""/>
      <w:lvlJc w:val="left"/>
      <w:pPr>
        <w:tabs>
          <w:tab w:val="num" w:pos="6480"/>
        </w:tabs>
        <w:ind w:left="6480" w:hanging="360"/>
      </w:pPr>
      <w:rPr>
        <w:rFonts w:ascii="Wingdings" w:hAnsi="Wingdings" w:hint="default"/>
      </w:rPr>
    </w:lvl>
  </w:abstractNum>
  <w:abstractNum w:abstractNumId="45">
    <w:nsid w:val="1EB25505"/>
    <w:multiLevelType w:val="hybridMultilevel"/>
    <w:tmpl w:val="B9129E60"/>
    <w:lvl w:ilvl="0" w:tplc="6602BE6A">
      <w:start w:val="1"/>
      <w:numFmt w:val="bullet"/>
      <w:lvlText w:val=""/>
      <w:lvlJc w:val="left"/>
      <w:pPr>
        <w:tabs>
          <w:tab w:val="num" w:pos="720"/>
        </w:tabs>
        <w:ind w:left="720" w:hanging="360"/>
      </w:pPr>
      <w:rPr>
        <w:rFonts w:ascii="Wingdings" w:hAnsi="Wingdings" w:hint="default"/>
      </w:rPr>
    </w:lvl>
    <w:lvl w:ilvl="1" w:tplc="6E18F612" w:tentative="1">
      <w:start w:val="1"/>
      <w:numFmt w:val="bullet"/>
      <w:lvlText w:val=""/>
      <w:lvlJc w:val="left"/>
      <w:pPr>
        <w:tabs>
          <w:tab w:val="num" w:pos="1440"/>
        </w:tabs>
        <w:ind w:left="1440" w:hanging="360"/>
      </w:pPr>
      <w:rPr>
        <w:rFonts w:ascii="Wingdings" w:hAnsi="Wingdings" w:hint="default"/>
      </w:rPr>
    </w:lvl>
    <w:lvl w:ilvl="2" w:tplc="D4D47166" w:tentative="1">
      <w:start w:val="1"/>
      <w:numFmt w:val="bullet"/>
      <w:lvlText w:val=""/>
      <w:lvlJc w:val="left"/>
      <w:pPr>
        <w:tabs>
          <w:tab w:val="num" w:pos="2160"/>
        </w:tabs>
        <w:ind w:left="2160" w:hanging="360"/>
      </w:pPr>
      <w:rPr>
        <w:rFonts w:ascii="Wingdings" w:hAnsi="Wingdings" w:hint="default"/>
      </w:rPr>
    </w:lvl>
    <w:lvl w:ilvl="3" w:tplc="F00ECC5C" w:tentative="1">
      <w:start w:val="1"/>
      <w:numFmt w:val="bullet"/>
      <w:lvlText w:val=""/>
      <w:lvlJc w:val="left"/>
      <w:pPr>
        <w:tabs>
          <w:tab w:val="num" w:pos="2880"/>
        </w:tabs>
        <w:ind w:left="2880" w:hanging="360"/>
      </w:pPr>
      <w:rPr>
        <w:rFonts w:ascii="Wingdings" w:hAnsi="Wingdings" w:hint="default"/>
      </w:rPr>
    </w:lvl>
    <w:lvl w:ilvl="4" w:tplc="9DE87A2A" w:tentative="1">
      <w:start w:val="1"/>
      <w:numFmt w:val="bullet"/>
      <w:lvlText w:val=""/>
      <w:lvlJc w:val="left"/>
      <w:pPr>
        <w:tabs>
          <w:tab w:val="num" w:pos="3600"/>
        </w:tabs>
        <w:ind w:left="3600" w:hanging="360"/>
      </w:pPr>
      <w:rPr>
        <w:rFonts w:ascii="Wingdings" w:hAnsi="Wingdings" w:hint="default"/>
      </w:rPr>
    </w:lvl>
    <w:lvl w:ilvl="5" w:tplc="FDEE1614" w:tentative="1">
      <w:start w:val="1"/>
      <w:numFmt w:val="bullet"/>
      <w:lvlText w:val=""/>
      <w:lvlJc w:val="left"/>
      <w:pPr>
        <w:tabs>
          <w:tab w:val="num" w:pos="4320"/>
        </w:tabs>
        <w:ind w:left="4320" w:hanging="360"/>
      </w:pPr>
      <w:rPr>
        <w:rFonts w:ascii="Wingdings" w:hAnsi="Wingdings" w:hint="default"/>
      </w:rPr>
    </w:lvl>
    <w:lvl w:ilvl="6" w:tplc="555C0CA4" w:tentative="1">
      <w:start w:val="1"/>
      <w:numFmt w:val="bullet"/>
      <w:lvlText w:val=""/>
      <w:lvlJc w:val="left"/>
      <w:pPr>
        <w:tabs>
          <w:tab w:val="num" w:pos="5040"/>
        </w:tabs>
        <w:ind w:left="5040" w:hanging="360"/>
      </w:pPr>
      <w:rPr>
        <w:rFonts w:ascii="Wingdings" w:hAnsi="Wingdings" w:hint="default"/>
      </w:rPr>
    </w:lvl>
    <w:lvl w:ilvl="7" w:tplc="2AA68C9C" w:tentative="1">
      <w:start w:val="1"/>
      <w:numFmt w:val="bullet"/>
      <w:lvlText w:val=""/>
      <w:lvlJc w:val="left"/>
      <w:pPr>
        <w:tabs>
          <w:tab w:val="num" w:pos="5760"/>
        </w:tabs>
        <w:ind w:left="5760" w:hanging="360"/>
      </w:pPr>
      <w:rPr>
        <w:rFonts w:ascii="Wingdings" w:hAnsi="Wingdings" w:hint="default"/>
      </w:rPr>
    </w:lvl>
    <w:lvl w:ilvl="8" w:tplc="A8E4AF7C" w:tentative="1">
      <w:start w:val="1"/>
      <w:numFmt w:val="bullet"/>
      <w:lvlText w:val=""/>
      <w:lvlJc w:val="left"/>
      <w:pPr>
        <w:tabs>
          <w:tab w:val="num" w:pos="6480"/>
        </w:tabs>
        <w:ind w:left="6480" w:hanging="360"/>
      </w:pPr>
      <w:rPr>
        <w:rFonts w:ascii="Wingdings" w:hAnsi="Wingdings" w:hint="default"/>
      </w:rPr>
    </w:lvl>
  </w:abstractNum>
  <w:abstractNum w:abstractNumId="46">
    <w:nsid w:val="1F455DBD"/>
    <w:multiLevelType w:val="hybridMultilevel"/>
    <w:tmpl w:val="E9AE5CF4"/>
    <w:lvl w:ilvl="0" w:tplc="82C8C9F2">
      <w:start w:val="1"/>
      <w:numFmt w:val="bullet"/>
      <w:lvlText w:val=""/>
      <w:lvlJc w:val="left"/>
      <w:pPr>
        <w:tabs>
          <w:tab w:val="num" w:pos="720"/>
        </w:tabs>
        <w:ind w:left="720" w:hanging="360"/>
      </w:pPr>
      <w:rPr>
        <w:rFonts w:ascii="Wingdings" w:hAnsi="Wingdings" w:hint="default"/>
      </w:rPr>
    </w:lvl>
    <w:lvl w:ilvl="1" w:tplc="D3BEC55E">
      <w:start w:val="2985"/>
      <w:numFmt w:val="bullet"/>
      <w:lvlText w:val=""/>
      <w:lvlJc w:val="left"/>
      <w:pPr>
        <w:tabs>
          <w:tab w:val="num" w:pos="1440"/>
        </w:tabs>
        <w:ind w:left="1440" w:hanging="360"/>
      </w:pPr>
      <w:rPr>
        <w:rFonts w:ascii="Wingdings" w:hAnsi="Wingdings" w:hint="default"/>
      </w:rPr>
    </w:lvl>
    <w:lvl w:ilvl="2" w:tplc="2574292E" w:tentative="1">
      <w:start w:val="1"/>
      <w:numFmt w:val="bullet"/>
      <w:lvlText w:val=""/>
      <w:lvlJc w:val="left"/>
      <w:pPr>
        <w:tabs>
          <w:tab w:val="num" w:pos="2160"/>
        </w:tabs>
        <w:ind w:left="2160" w:hanging="360"/>
      </w:pPr>
      <w:rPr>
        <w:rFonts w:ascii="Wingdings" w:hAnsi="Wingdings" w:hint="default"/>
      </w:rPr>
    </w:lvl>
    <w:lvl w:ilvl="3" w:tplc="12A835A2" w:tentative="1">
      <w:start w:val="1"/>
      <w:numFmt w:val="bullet"/>
      <w:lvlText w:val=""/>
      <w:lvlJc w:val="left"/>
      <w:pPr>
        <w:tabs>
          <w:tab w:val="num" w:pos="2880"/>
        </w:tabs>
        <w:ind w:left="2880" w:hanging="360"/>
      </w:pPr>
      <w:rPr>
        <w:rFonts w:ascii="Wingdings" w:hAnsi="Wingdings" w:hint="default"/>
      </w:rPr>
    </w:lvl>
    <w:lvl w:ilvl="4" w:tplc="EE5E41C2" w:tentative="1">
      <w:start w:val="1"/>
      <w:numFmt w:val="bullet"/>
      <w:lvlText w:val=""/>
      <w:lvlJc w:val="left"/>
      <w:pPr>
        <w:tabs>
          <w:tab w:val="num" w:pos="3600"/>
        </w:tabs>
        <w:ind w:left="3600" w:hanging="360"/>
      </w:pPr>
      <w:rPr>
        <w:rFonts w:ascii="Wingdings" w:hAnsi="Wingdings" w:hint="default"/>
      </w:rPr>
    </w:lvl>
    <w:lvl w:ilvl="5" w:tplc="4596F046" w:tentative="1">
      <w:start w:val="1"/>
      <w:numFmt w:val="bullet"/>
      <w:lvlText w:val=""/>
      <w:lvlJc w:val="left"/>
      <w:pPr>
        <w:tabs>
          <w:tab w:val="num" w:pos="4320"/>
        </w:tabs>
        <w:ind w:left="4320" w:hanging="360"/>
      </w:pPr>
      <w:rPr>
        <w:rFonts w:ascii="Wingdings" w:hAnsi="Wingdings" w:hint="default"/>
      </w:rPr>
    </w:lvl>
    <w:lvl w:ilvl="6" w:tplc="3490EF14" w:tentative="1">
      <w:start w:val="1"/>
      <w:numFmt w:val="bullet"/>
      <w:lvlText w:val=""/>
      <w:lvlJc w:val="left"/>
      <w:pPr>
        <w:tabs>
          <w:tab w:val="num" w:pos="5040"/>
        </w:tabs>
        <w:ind w:left="5040" w:hanging="360"/>
      </w:pPr>
      <w:rPr>
        <w:rFonts w:ascii="Wingdings" w:hAnsi="Wingdings" w:hint="default"/>
      </w:rPr>
    </w:lvl>
    <w:lvl w:ilvl="7" w:tplc="5F70D578" w:tentative="1">
      <w:start w:val="1"/>
      <w:numFmt w:val="bullet"/>
      <w:lvlText w:val=""/>
      <w:lvlJc w:val="left"/>
      <w:pPr>
        <w:tabs>
          <w:tab w:val="num" w:pos="5760"/>
        </w:tabs>
        <w:ind w:left="5760" w:hanging="360"/>
      </w:pPr>
      <w:rPr>
        <w:rFonts w:ascii="Wingdings" w:hAnsi="Wingdings" w:hint="default"/>
      </w:rPr>
    </w:lvl>
    <w:lvl w:ilvl="8" w:tplc="10529502" w:tentative="1">
      <w:start w:val="1"/>
      <w:numFmt w:val="bullet"/>
      <w:lvlText w:val=""/>
      <w:lvlJc w:val="left"/>
      <w:pPr>
        <w:tabs>
          <w:tab w:val="num" w:pos="6480"/>
        </w:tabs>
        <w:ind w:left="6480" w:hanging="360"/>
      </w:pPr>
      <w:rPr>
        <w:rFonts w:ascii="Wingdings" w:hAnsi="Wingdings" w:hint="default"/>
      </w:rPr>
    </w:lvl>
  </w:abstractNum>
  <w:abstractNum w:abstractNumId="47">
    <w:nsid w:val="1FC3282C"/>
    <w:multiLevelType w:val="hybridMultilevel"/>
    <w:tmpl w:val="BAA4A01C"/>
    <w:lvl w:ilvl="0" w:tplc="C2C4901C">
      <w:start w:val="1"/>
      <w:numFmt w:val="bullet"/>
      <w:lvlText w:val=""/>
      <w:lvlJc w:val="left"/>
      <w:pPr>
        <w:tabs>
          <w:tab w:val="num" w:pos="720"/>
        </w:tabs>
        <w:ind w:left="720" w:hanging="360"/>
      </w:pPr>
      <w:rPr>
        <w:rFonts w:ascii="Wingdings" w:hAnsi="Wingdings" w:hint="default"/>
      </w:rPr>
    </w:lvl>
    <w:lvl w:ilvl="1" w:tplc="ED14A014">
      <w:start w:val="2116"/>
      <w:numFmt w:val="bullet"/>
      <w:lvlText w:val=""/>
      <w:lvlJc w:val="left"/>
      <w:pPr>
        <w:tabs>
          <w:tab w:val="num" w:pos="1440"/>
        </w:tabs>
        <w:ind w:left="1440" w:hanging="360"/>
      </w:pPr>
      <w:rPr>
        <w:rFonts w:ascii="Wingdings" w:hAnsi="Wingdings" w:hint="default"/>
      </w:rPr>
    </w:lvl>
    <w:lvl w:ilvl="2" w:tplc="A3CA2886" w:tentative="1">
      <w:start w:val="1"/>
      <w:numFmt w:val="bullet"/>
      <w:lvlText w:val=""/>
      <w:lvlJc w:val="left"/>
      <w:pPr>
        <w:tabs>
          <w:tab w:val="num" w:pos="2160"/>
        </w:tabs>
        <w:ind w:left="2160" w:hanging="360"/>
      </w:pPr>
      <w:rPr>
        <w:rFonts w:ascii="Wingdings" w:hAnsi="Wingdings" w:hint="default"/>
      </w:rPr>
    </w:lvl>
    <w:lvl w:ilvl="3" w:tplc="F2BA6F5C" w:tentative="1">
      <w:start w:val="1"/>
      <w:numFmt w:val="bullet"/>
      <w:lvlText w:val=""/>
      <w:lvlJc w:val="left"/>
      <w:pPr>
        <w:tabs>
          <w:tab w:val="num" w:pos="2880"/>
        </w:tabs>
        <w:ind w:left="2880" w:hanging="360"/>
      </w:pPr>
      <w:rPr>
        <w:rFonts w:ascii="Wingdings" w:hAnsi="Wingdings" w:hint="default"/>
      </w:rPr>
    </w:lvl>
    <w:lvl w:ilvl="4" w:tplc="B2D63DF6" w:tentative="1">
      <w:start w:val="1"/>
      <w:numFmt w:val="bullet"/>
      <w:lvlText w:val=""/>
      <w:lvlJc w:val="left"/>
      <w:pPr>
        <w:tabs>
          <w:tab w:val="num" w:pos="3600"/>
        </w:tabs>
        <w:ind w:left="3600" w:hanging="360"/>
      </w:pPr>
      <w:rPr>
        <w:rFonts w:ascii="Wingdings" w:hAnsi="Wingdings" w:hint="default"/>
      </w:rPr>
    </w:lvl>
    <w:lvl w:ilvl="5" w:tplc="55CE32F6" w:tentative="1">
      <w:start w:val="1"/>
      <w:numFmt w:val="bullet"/>
      <w:lvlText w:val=""/>
      <w:lvlJc w:val="left"/>
      <w:pPr>
        <w:tabs>
          <w:tab w:val="num" w:pos="4320"/>
        </w:tabs>
        <w:ind w:left="4320" w:hanging="360"/>
      </w:pPr>
      <w:rPr>
        <w:rFonts w:ascii="Wingdings" w:hAnsi="Wingdings" w:hint="default"/>
      </w:rPr>
    </w:lvl>
    <w:lvl w:ilvl="6" w:tplc="90E0599E" w:tentative="1">
      <w:start w:val="1"/>
      <w:numFmt w:val="bullet"/>
      <w:lvlText w:val=""/>
      <w:lvlJc w:val="left"/>
      <w:pPr>
        <w:tabs>
          <w:tab w:val="num" w:pos="5040"/>
        </w:tabs>
        <w:ind w:left="5040" w:hanging="360"/>
      </w:pPr>
      <w:rPr>
        <w:rFonts w:ascii="Wingdings" w:hAnsi="Wingdings" w:hint="default"/>
      </w:rPr>
    </w:lvl>
    <w:lvl w:ilvl="7" w:tplc="571A1836" w:tentative="1">
      <w:start w:val="1"/>
      <w:numFmt w:val="bullet"/>
      <w:lvlText w:val=""/>
      <w:lvlJc w:val="left"/>
      <w:pPr>
        <w:tabs>
          <w:tab w:val="num" w:pos="5760"/>
        </w:tabs>
        <w:ind w:left="5760" w:hanging="360"/>
      </w:pPr>
      <w:rPr>
        <w:rFonts w:ascii="Wingdings" w:hAnsi="Wingdings" w:hint="default"/>
      </w:rPr>
    </w:lvl>
    <w:lvl w:ilvl="8" w:tplc="27A41F6E" w:tentative="1">
      <w:start w:val="1"/>
      <w:numFmt w:val="bullet"/>
      <w:lvlText w:val=""/>
      <w:lvlJc w:val="left"/>
      <w:pPr>
        <w:tabs>
          <w:tab w:val="num" w:pos="6480"/>
        </w:tabs>
        <w:ind w:left="6480" w:hanging="360"/>
      </w:pPr>
      <w:rPr>
        <w:rFonts w:ascii="Wingdings" w:hAnsi="Wingdings" w:hint="default"/>
      </w:rPr>
    </w:lvl>
  </w:abstractNum>
  <w:abstractNum w:abstractNumId="48">
    <w:nsid w:val="20C2579C"/>
    <w:multiLevelType w:val="hybridMultilevel"/>
    <w:tmpl w:val="A140A778"/>
    <w:lvl w:ilvl="0" w:tplc="1382E464">
      <w:start w:val="1"/>
      <w:numFmt w:val="bullet"/>
      <w:lvlText w:val=""/>
      <w:lvlJc w:val="left"/>
      <w:pPr>
        <w:tabs>
          <w:tab w:val="num" w:pos="720"/>
        </w:tabs>
        <w:ind w:left="720" w:hanging="360"/>
      </w:pPr>
      <w:rPr>
        <w:rFonts w:ascii="Wingdings" w:hAnsi="Wingdings" w:hint="default"/>
      </w:rPr>
    </w:lvl>
    <w:lvl w:ilvl="1" w:tplc="885A5FD2">
      <w:start w:val="3614"/>
      <w:numFmt w:val="bullet"/>
      <w:lvlText w:val=""/>
      <w:lvlJc w:val="left"/>
      <w:pPr>
        <w:tabs>
          <w:tab w:val="num" w:pos="1440"/>
        </w:tabs>
        <w:ind w:left="1440" w:hanging="360"/>
      </w:pPr>
      <w:rPr>
        <w:rFonts w:ascii="Wingdings" w:hAnsi="Wingdings" w:hint="default"/>
      </w:rPr>
    </w:lvl>
    <w:lvl w:ilvl="2" w:tplc="7520DC84" w:tentative="1">
      <w:start w:val="1"/>
      <w:numFmt w:val="bullet"/>
      <w:lvlText w:val=""/>
      <w:lvlJc w:val="left"/>
      <w:pPr>
        <w:tabs>
          <w:tab w:val="num" w:pos="2160"/>
        </w:tabs>
        <w:ind w:left="2160" w:hanging="360"/>
      </w:pPr>
      <w:rPr>
        <w:rFonts w:ascii="Wingdings" w:hAnsi="Wingdings" w:hint="default"/>
      </w:rPr>
    </w:lvl>
    <w:lvl w:ilvl="3" w:tplc="3D90362A" w:tentative="1">
      <w:start w:val="1"/>
      <w:numFmt w:val="bullet"/>
      <w:lvlText w:val=""/>
      <w:lvlJc w:val="left"/>
      <w:pPr>
        <w:tabs>
          <w:tab w:val="num" w:pos="2880"/>
        </w:tabs>
        <w:ind w:left="2880" w:hanging="360"/>
      </w:pPr>
      <w:rPr>
        <w:rFonts w:ascii="Wingdings" w:hAnsi="Wingdings" w:hint="default"/>
      </w:rPr>
    </w:lvl>
    <w:lvl w:ilvl="4" w:tplc="4B44C9F2" w:tentative="1">
      <w:start w:val="1"/>
      <w:numFmt w:val="bullet"/>
      <w:lvlText w:val=""/>
      <w:lvlJc w:val="left"/>
      <w:pPr>
        <w:tabs>
          <w:tab w:val="num" w:pos="3600"/>
        </w:tabs>
        <w:ind w:left="3600" w:hanging="360"/>
      </w:pPr>
      <w:rPr>
        <w:rFonts w:ascii="Wingdings" w:hAnsi="Wingdings" w:hint="default"/>
      </w:rPr>
    </w:lvl>
    <w:lvl w:ilvl="5" w:tplc="D1F2F08E" w:tentative="1">
      <w:start w:val="1"/>
      <w:numFmt w:val="bullet"/>
      <w:lvlText w:val=""/>
      <w:lvlJc w:val="left"/>
      <w:pPr>
        <w:tabs>
          <w:tab w:val="num" w:pos="4320"/>
        </w:tabs>
        <w:ind w:left="4320" w:hanging="360"/>
      </w:pPr>
      <w:rPr>
        <w:rFonts w:ascii="Wingdings" w:hAnsi="Wingdings" w:hint="default"/>
      </w:rPr>
    </w:lvl>
    <w:lvl w:ilvl="6" w:tplc="0A04A284" w:tentative="1">
      <w:start w:val="1"/>
      <w:numFmt w:val="bullet"/>
      <w:lvlText w:val=""/>
      <w:lvlJc w:val="left"/>
      <w:pPr>
        <w:tabs>
          <w:tab w:val="num" w:pos="5040"/>
        </w:tabs>
        <w:ind w:left="5040" w:hanging="360"/>
      </w:pPr>
      <w:rPr>
        <w:rFonts w:ascii="Wingdings" w:hAnsi="Wingdings" w:hint="default"/>
      </w:rPr>
    </w:lvl>
    <w:lvl w:ilvl="7" w:tplc="50C891F0" w:tentative="1">
      <w:start w:val="1"/>
      <w:numFmt w:val="bullet"/>
      <w:lvlText w:val=""/>
      <w:lvlJc w:val="left"/>
      <w:pPr>
        <w:tabs>
          <w:tab w:val="num" w:pos="5760"/>
        </w:tabs>
        <w:ind w:left="5760" w:hanging="360"/>
      </w:pPr>
      <w:rPr>
        <w:rFonts w:ascii="Wingdings" w:hAnsi="Wingdings" w:hint="default"/>
      </w:rPr>
    </w:lvl>
    <w:lvl w:ilvl="8" w:tplc="520ACC34" w:tentative="1">
      <w:start w:val="1"/>
      <w:numFmt w:val="bullet"/>
      <w:lvlText w:val=""/>
      <w:lvlJc w:val="left"/>
      <w:pPr>
        <w:tabs>
          <w:tab w:val="num" w:pos="6480"/>
        </w:tabs>
        <w:ind w:left="6480" w:hanging="360"/>
      </w:pPr>
      <w:rPr>
        <w:rFonts w:ascii="Wingdings" w:hAnsi="Wingdings" w:hint="default"/>
      </w:rPr>
    </w:lvl>
  </w:abstractNum>
  <w:abstractNum w:abstractNumId="49">
    <w:nsid w:val="21201172"/>
    <w:multiLevelType w:val="hybridMultilevel"/>
    <w:tmpl w:val="CDF47EDC"/>
    <w:lvl w:ilvl="0" w:tplc="25745A8A">
      <w:start w:val="1"/>
      <w:numFmt w:val="bullet"/>
      <w:lvlText w:val=""/>
      <w:lvlJc w:val="left"/>
      <w:pPr>
        <w:tabs>
          <w:tab w:val="num" w:pos="720"/>
        </w:tabs>
        <w:ind w:left="720" w:hanging="360"/>
      </w:pPr>
      <w:rPr>
        <w:rFonts w:ascii="Wingdings" w:hAnsi="Wingdings" w:hint="default"/>
      </w:rPr>
    </w:lvl>
    <w:lvl w:ilvl="1" w:tplc="B5D06196">
      <w:start w:val="2309"/>
      <w:numFmt w:val="bullet"/>
      <w:lvlText w:val=""/>
      <w:lvlJc w:val="left"/>
      <w:pPr>
        <w:tabs>
          <w:tab w:val="num" w:pos="1440"/>
        </w:tabs>
        <w:ind w:left="1440" w:hanging="360"/>
      </w:pPr>
      <w:rPr>
        <w:rFonts w:ascii="Wingdings" w:hAnsi="Wingdings" w:hint="default"/>
      </w:rPr>
    </w:lvl>
    <w:lvl w:ilvl="2" w:tplc="11FA26E0" w:tentative="1">
      <w:start w:val="1"/>
      <w:numFmt w:val="bullet"/>
      <w:lvlText w:val=""/>
      <w:lvlJc w:val="left"/>
      <w:pPr>
        <w:tabs>
          <w:tab w:val="num" w:pos="2160"/>
        </w:tabs>
        <w:ind w:left="2160" w:hanging="360"/>
      </w:pPr>
      <w:rPr>
        <w:rFonts w:ascii="Wingdings" w:hAnsi="Wingdings" w:hint="default"/>
      </w:rPr>
    </w:lvl>
    <w:lvl w:ilvl="3" w:tplc="B5D06C0A" w:tentative="1">
      <w:start w:val="1"/>
      <w:numFmt w:val="bullet"/>
      <w:lvlText w:val=""/>
      <w:lvlJc w:val="left"/>
      <w:pPr>
        <w:tabs>
          <w:tab w:val="num" w:pos="2880"/>
        </w:tabs>
        <w:ind w:left="2880" w:hanging="360"/>
      </w:pPr>
      <w:rPr>
        <w:rFonts w:ascii="Wingdings" w:hAnsi="Wingdings" w:hint="default"/>
      </w:rPr>
    </w:lvl>
    <w:lvl w:ilvl="4" w:tplc="56D0D2C0" w:tentative="1">
      <w:start w:val="1"/>
      <w:numFmt w:val="bullet"/>
      <w:lvlText w:val=""/>
      <w:lvlJc w:val="left"/>
      <w:pPr>
        <w:tabs>
          <w:tab w:val="num" w:pos="3600"/>
        </w:tabs>
        <w:ind w:left="3600" w:hanging="360"/>
      </w:pPr>
      <w:rPr>
        <w:rFonts w:ascii="Wingdings" w:hAnsi="Wingdings" w:hint="default"/>
      </w:rPr>
    </w:lvl>
    <w:lvl w:ilvl="5" w:tplc="BBB235C2" w:tentative="1">
      <w:start w:val="1"/>
      <w:numFmt w:val="bullet"/>
      <w:lvlText w:val=""/>
      <w:lvlJc w:val="left"/>
      <w:pPr>
        <w:tabs>
          <w:tab w:val="num" w:pos="4320"/>
        </w:tabs>
        <w:ind w:left="4320" w:hanging="360"/>
      </w:pPr>
      <w:rPr>
        <w:rFonts w:ascii="Wingdings" w:hAnsi="Wingdings" w:hint="default"/>
      </w:rPr>
    </w:lvl>
    <w:lvl w:ilvl="6" w:tplc="E5A43FF0" w:tentative="1">
      <w:start w:val="1"/>
      <w:numFmt w:val="bullet"/>
      <w:lvlText w:val=""/>
      <w:lvlJc w:val="left"/>
      <w:pPr>
        <w:tabs>
          <w:tab w:val="num" w:pos="5040"/>
        </w:tabs>
        <w:ind w:left="5040" w:hanging="360"/>
      </w:pPr>
      <w:rPr>
        <w:rFonts w:ascii="Wingdings" w:hAnsi="Wingdings" w:hint="default"/>
      </w:rPr>
    </w:lvl>
    <w:lvl w:ilvl="7" w:tplc="30F82112" w:tentative="1">
      <w:start w:val="1"/>
      <w:numFmt w:val="bullet"/>
      <w:lvlText w:val=""/>
      <w:lvlJc w:val="left"/>
      <w:pPr>
        <w:tabs>
          <w:tab w:val="num" w:pos="5760"/>
        </w:tabs>
        <w:ind w:left="5760" w:hanging="360"/>
      </w:pPr>
      <w:rPr>
        <w:rFonts w:ascii="Wingdings" w:hAnsi="Wingdings" w:hint="default"/>
      </w:rPr>
    </w:lvl>
    <w:lvl w:ilvl="8" w:tplc="F55ECA54" w:tentative="1">
      <w:start w:val="1"/>
      <w:numFmt w:val="bullet"/>
      <w:lvlText w:val=""/>
      <w:lvlJc w:val="left"/>
      <w:pPr>
        <w:tabs>
          <w:tab w:val="num" w:pos="6480"/>
        </w:tabs>
        <w:ind w:left="6480" w:hanging="360"/>
      </w:pPr>
      <w:rPr>
        <w:rFonts w:ascii="Wingdings" w:hAnsi="Wingdings" w:hint="default"/>
      </w:rPr>
    </w:lvl>
  </w:abstractNum>
  <w:abstractNum w:abstractNumId="50">
    <w:nsid w:val="2391347F"/>
    <w:multiLevelType w:val="hybridMultilevel"/>
    <w:tmpl w:val="55FAAC20"/>
    <w:lvl w:ilvl="0" w:tplc="F57E9CE0">
      <w:start w:val="1"/>
      <w:numFmt w:val="bullet"/>
      <w:lvlText w:val=""/>
      <w:lvlJc w:val="left"/>
      <w:pPr>
        <w:tabs>
          <w:tab w:val="num" w:pos="720"/>
        </w:tabs>
        <w:ind w:left="720" w:hanging="360"/>
      </w:pPr>
      <w:rPr>
        <w:rFonts w:ascii="Wingdings" w:hAnsi="Wingdings" w:hint="default"/>
      </w:rPr>
    </w:lvl>
    <w:lvl w:ilvl="1" w:tplc="D4264D74" w:tentative="1">
      <w:start w:val="1"/>
      <w:numFmt w:val="bullet"/>
      <w:lvlText w:val=""/>
      <w:lvlJc w:val="left"/>
      <w:pPr>
        <w:tabs>
          <w:tab w:val="num" w:pos="1440"/>
        </w:tabs>
        <w:ind w:left="1440" w:hanging="360"/>
      </w:pPr>
      <w:rPr>
        <w:rFonts w:ascii="Wingdings" w:hAnsi="Wingdings" w:hint="default"/>
      </w:rPr>
    </w:lvl>
    <w:lvl w:ilvl="2" w:tplc="C720994C" w:tentative="1">
      <w:start w:val="1"/>
      <w:numFmt w:val="bullet"/>
      <w:lvlText w:val=""/>
      <w:lvlJc w:val="left"/>
      <w:pPr>
        <w:tabs>
          <w:tab w:val="num" w:pos="2160"/>
        </w:tabs>
        <w:ind w:left="2160" w:hanging="360"/>
      </w:pPr>
      <w:rPr>
        <w:rFonts w:ascii="Wingdings" w:hAnsi="Wingdings" w:hint="default"/>
      </w:rPr>
    </w:lvl>
    <w:lvl w:ilvl="3" w:tplc="8AD0DEA2" w:tentative="1">
      <w:start w:val="1"/>
      <w:numFmt w:val="bullet"/>
      <w:lvlText w:val=""/>
      <w:lvlJc w:val="left"/>
      <w:pPr>
        <w:tabs>
          <w:tab w:val="num" w:pos="2880"/>
        </w:tabs>
        <w:ind w:left="2880" w:hanging="360"/>
      </w:pPr>
      <w:rPr>
        <w:rFonts w:ascii="Wingdings" w:hAnsi="Wingdings" w:hint="default"/>
      </w:rPr>
    </w:lvl>
    <w:lvl w:ilvl="4" w:tplc="7416001A" w:tentative="1">
      <w:start w:val="1"/>
      <w:numFmt w:val="bullet"/>
      <w:lvlText w:val=""/>
      <w:lvlJc w:val="left"/>
      <w:pPr>
        <w:tabs>
          <w:tab w:val="num" w:pos="3600"/>
        </w:tabs>
        <w:ind w:left="3600" w:hanging="360"/>
      </w:pPr>
      <w:rPr>
        <w:rFonts w:ascii="Wingdings" w:hAnsi="Wingdings" w:hint="default"/>
      </w:rPr>
    </w:lvl>
    <w:lvl w:ilvl="5" w:tplc="254AF3CE" w:tentative="1">
      <w:start w:val="1"/>
      <w:numFmt w:val="bullet"/>
      <w:lvlText w:val=""/>
      <w:lvlJc w:val="left"/>
      <w:pPr>
        <w:tabs>
          <w:tab w:val="num" w:pos="4320"/>
        </w:tabs>
        <w:ind w:left="4320" w:hanging="360"/>
      </w:pPr>
      <w:rPr>
        <w:rFonts w:ascii="Wingdings" w:hAnsi="Wingdings" w:hint="default"/>
      </w:rPr>
    </w:lvl>
    <w:lvl w:ilvl="6" w:tplc="B8D441F4" w:tentative="1">
      <w:start w:val="1"/>
      <w:numFmt w:val="bullet"/>
      <w:lvlText w:val=""/>
      <w:lvlJc w:val="left"/>
      <w:pPr>
        <w:tabs>
          <w:tab w:val="num" w:pos="5040"/>
        </w:tabs>
        <w:ind w:left="5040" w:hanging="360"/>
      </w:pPr>
      <w:rPr>
        <w:rFonts w:ascii="Wingdings" w:hAnsi="Wingdings" w:hint="default"/>
      </w:rPr>
    </w:lvl>
    <w:lvl w:ilvl="7" w:tplc="A72E4468" w:tentative="1">
      <w:start w:val="1"/>
      <w:numFmt w:val="bullet"/>
      <w:lvlText w:val=""/>
      <w:lvlJc w:val="left"/>
      <w:pPr>
        <w:tabs>
          <w:tab w:val="num" w:pos="5760"/>
        </w:tabs>
        <w:ind w:left="5760" w:hanging="360"/>
      </w:pPr>
      <w:rPr>
        <w:rFonts w:ascii="Wingdings" w:hAnsi="Wingdings" w:hint="default"/>
      </w:rPr>
    </w:lvl>
    <w:lvl w:ilvl="8" w:tplc="C0F87628" w:tentative="1">
      <w:start w:val="1"/>
      <w:numFmt w:val="bullet"/>
      <w:lvlText w:val=""/>
      <w:lvlJc w:val="left"/>
      <w:pPr>
        <w:tabs>
          <w:tab w:val="num" w:pos="6480"/>
        </w:tabs>
        <w:ind w:left="6480" w:hanging="360"/>
      </w:pPr>
      <w:rPr>
        <w:rFonts w:ascii="Wingdings" w:hAnsi="Wingdings" w:hint="default"/>
      </w:rPr>
    </w:lvl>
  </w:abstractNum>
  <w:abstractNum w:abstractNumId="51">
    <w:nsid w:val="24CD0D32"/>
    <w:multiLevelType w:val="hybridMultilevel"/>
    <w:tmpl w:val="ED28ABD4"/>
    <w:lvl w:ilvl="0" w:tplc="9334B996">
      <w:start w:val="1"/>
      <w:numFmt w:val="bullet"/>
      <w:lvlText w:val=""/>
      <w:lvlJc w:val="left"/>
      <w:pPr>
        <w:tabs>
          <w:tab w:val="num" w:pos="720"/>
        </w:tabs>
        <w:ind w:left="720" w:hanging="360"/>
      </w:pPr>
      <w:rPr>
        <w:rFonts w:ascii="Wingdings" w:hAnsi="Wingdings" w:hint="default"/>
      </w:rPr>
    </w:lvl>
    <w:lvl w:ilvl="1" w:tplc="5E7C4EFC">
      <w:start w:val="2170"/>
      <w:numFmt w:val="bullet"/>
      <w:lvlText w:val=""/>
      <w:lvlJc w:val="left"/>
      <w:pPr>
        <w:tabs>
          <w:tab w:val="num" w:pos="1440"/>
        </w:tabs>
        <w:ind w:left="1440" w:hanging="360"/>
      </w:pPr>
      <w:rPr>
        <w:rFonts w:ascii="Wingdings" w:hAnsi="Wingdings" w:hint="default"/>
      </w:rPr>
    </w:lvl>
    <w:lvl w:ilvl="2" w:tplc="ABBCCD14" w:tentative="1">
      <w:start w:val="1"/>
      <w:numFmt w:val="bullet"/>
      <w:lvlText w:val=""/>
      <w:lvlJc w:val="left"/>
      <w:pPr>
        <w:tabs>
          <w:tab w:val="num" w:pos="2160"/>
        </w:tabs>
        <w:ind w:left="2160" w:hanging="360"/>
      </w:pPr>
      <w:rPr>
        <w:rFonts w:ascii="Wingdings" w:hAnsi="Wingdings" w:hint="default"/>
      </w:rPr>
    </w:lvl>
    <w:lvl w:ilvl="3" w:tplc="030888F4" w:tentative="1">
      <w:start w:val="1"/>
      <w:numFmt w:val="bullet"/>
      <w:lvlText w:val=""/>
      <w:lvlJc w:val="left"/>
      <w:pPr>
        <w:tabs>
          <w:tab w:val="num" w:pos="2880"/>
        </w:tabs>
        <w:ind w:left="2880" w:hanging="360"/>
      </w:pPr>
      <w:rPr>
        <w:rFonts w:ascii="Wingdings" w:hAnsi="Wingdings" w:hint="default"/>
      </w:rPr>
    </w:lvl>
    <w:lvl w:ilvl="4" w:tplc="7F50C262" w:tentative="1">
      <w:start w:val="1"/>
      <w:numFmt w:val="bullet"/>
      <w:lvlText w:val=""/>
      <w:lvlJc w:val="left"/>
      <w:pPr>
        <w:tabs>
          <w:tab w:val="num" w:pos="3600"/>
        </w:tabs>
        <w:ind w:left="3600" w:hanging="360"/>
      </w:pPr>
      <w:rPr>
        <w:rFonts w:ascii="Wingdings" w:hAnsi="Wingdings" w:hint="default"/>
      </w:rPr>
    </w:lvl>
    <w:lvl w:ilvl="5" w:tplc="AEFC7042" w:tentative="1">
      <w:start w:val="1"/>
      <w:numFmt w:val="bullet"/>
      <w:lvlText w:val=""/>
      <w:lvlJc w:val="left"/>
      <w:pPr>
        <w:tabs>
          <w:tab w:val="num" w:pos="4320"/>
        </w:tabs>
        <w:ind w:left="4320" w:hanging="360"/>
      </w:pPr>
      <w:rPr>
        <w:rFonts w:ascii="Wingdings" w:hAnsi="Wingdings" w:hint="default"/>
      </w:rPr>
    </w:lvl>
    <w:lvl w:ilvl="6" w:tplc="0DE43540" w:tentative="1">
      <w:start w:val="1"/>
      <w:numFmt w:val="bullet"/>
      <w:lvlText w:val=""/>
      <w:lvlJc w:val="left"/>
      <w:pPr>
        <w:tabs>
          <w:tab w:val="num" w:pos="5040"/>
        </w:tabs>
        <w:ind w:left="5040" w:hanging="360"/>
      </w:pPr>
      <w:rPr>
        <w:rFonts w:ascii="Wingdings" w:hAnsi="Wingdings" w:hint="default"/>
      </w:rPr>
    </w:lvl>
    <w:lvl w:ilvl="7" w:tplc="204C58AA" w:tentative="1">
      <w:start w:val="1"/>
      <w:numFmt w:val="bullet"/>
      <w:lvlText w:val=""/>
      <w:lvlJc w:val="left"/>
      <w:pPr>
        <w:tabs>
          <w:tab w:val="num" w:pos="5760"/>
        </w:tabs>
        <w:ind w:left="5760" w:hanging="360"/>
      </w:pPr>
      <w:rPr>
        <w:rFonts w:ascii="Wingdings" w:hAnsi="Wingdings" w:hint="default"/>
      </w:rPr>
    </w:lvl>
    <w:lvl w:ilvl="8" w:tplc="EF38D616" w:tentative="1">
      <w:start w:val="1"/>
      <w:numFmt w:val="bullet"/>
      <w:lvlText w:val=""/>
      <w:lvlJc w:val="left"/>
      <w:pPr>
        <w:tabs>
          <w:tab w:val="num" w:pos="6480"/>
        </w:tabs>
        <w:ind w:left="6480" w:hanging="360"/>
      </w:pPr>
      <w:rPr>
        <w:rFonts w:ascii="Wingdings" w:hAnsi="Wingdings" w:hint="default"/>
      </w:rPr>
    </w:lvl>
  </w:abstractNum>
  <w:abstractNum w:abstractNumId="52">
    <w:nsid w:val="24D404B0"/>
    <w:multiLevelType w:val="hybridMultilevel"/>
    <w:tmpl w:val="F1329360"/>
    <w:lvl w:ilvl="0" w:tplc="6E9E0C66">
      <w:start w:val="1"/>
      <w:numFmt w:val="bullet"/>
      <w:lvlText w:val="•"/>
      <w:lvlJc w:val="left"/>
      <w:pPr>
        <w:tabs>
          <w:tab w:val="num" w:pos="720"/>
        </w:tabs>
        <w:ind w:left="720" w:hanging="360"/>
      </w:pPr>
      <w:rPr>
        <w:rFonts w:ascii="宋体" w:hAnsi="宋体" w:hint="default"/>
      </w:rPr>
    </w:lvl>
    <w:lvl w:ilvl="1" w:tplc="E85CADA6" w:tentative="1">
      <w:start w:val="1"/>
      <w:numFmt w:val="bullet"/>
      <w:lvlText w:val="•"/>
      <w:lvlJc w:val="left"/>
      <w:pPr>
        <w:tabs>
          <w:tab w:val="num" w:pos="1440"/>
        </w:tabs>
        <w:ind w:left="1440" w:hanging="360"/>
      </w:pPr>
      <w:rPr>
        <w:rFonts w:ascii="宋体" w:hAnsi="宋体" w:hint="default"/>
      </w:rPr>
    </w:lvl>
    <w:lvl w:ilvl="2" w:tplc="59881D96" w:tentative="1">
      <w:start w:val="1"/>
      <w:numFmt w:val="bullet"/>
      <w:lvlText w:val="•"/>
      <w:lvlJc w:val="left"/>
      <w:pPr>
        <w:tabs>
          <w:tab w:val="num" w:pos="2160"/>
        </w:tabs>
        <w:ind w:left="2160" w:hanging="360"/>
      </w:pPr>
      <w:rPr>
        <w:rFonts w:ascii="宋体" w:hAnsi="宋体" w:hint="default"/>
      </w:rPr>
    </w:lvl>
    <w:lvl w:ilvl="3" w:tplc="538EDA7A" w:tentative="1">
      <w:start w:val="1"/>
      <w:numFmt w:val="bullet"/>
      <w:lvlText w:val="•"/>
      <w:lvlJc w:val="left"/>
      <w:pPr>
        <w:tabs>
          <w:tab w:val="num" w:pos="2880"/>
        </w:tabs>
        <w:ind w:left="2880" w:hanging="360"/>
      </w:pPr>
      <w:rPr>
        <w:rFonts w:ascii="宋体" w:hAnsi="宋体" w:hint="default"/>
      </w:rPr>
    </w:lvl>
    <w:lvl w:ilvl="4" w:tplc="1D62ACC2" w:tentative="1">
      <w:start w:val="1"/>
      <w:numFmt w:val="bullet"/>
      <w:lvlText w:val="•"/>
      <w:lvlJc w:val="left"/>
      <w:pPr>
        <w:tabs>
          <w:tab w:val="num" w:pos="3600"/>
        </w:tabs>
        <w:ind w:left="3600" w:hanging="360"/>
      </w:pPr>
      <w:rPr>
        <w:rFonts w:ascii="宋体" w:hAnsi="宋体" w:hint="default"/>
      </w:rPr>
    </w:lvl>
    <w:lvl w:ilvl="5" w:tplc="1218A878" w:tentative="1">
      <w:start w:val="1"/>
      <w:numFmt w:val="bullet"/>
      <w:lvlText w:val="•"/>
      <w:lvlJc w:val="left"/>
      <w:pPr>
        <w:tabs>
          <w:tab w:val="num" w:pos="4320"/>
        </w:tabs>
        <w:ind w:left="4320" w:hanging="360"/>
      </w:pPr>
      <w:rPr>
        <w:rFonts w:ascii="宋体" w:hAnsi="宋体" w:hint="default"/>
      </w:rPr>
    </w:lvl>
    <w:lvl w:ilvl="6" w:tplc="7C7ADDE8" w:tentative="1">
      <w:start w:val="1"/>
      <w:numFmt w:val="bullet"/>
      <w:lvlText w:val="•"/>
      <w:lvlJc w:val="left"/>
      <w:pPr>
        <w:tabs>
          <w:tab w:val="num" w:pos="5040"/>
        </w:tabs>
        <w:ind w:left="5040" w:hanging="360"/>
      </w:pPr>
      <w:rPr>
        <w:rFonts w:ascii="宋体" w:hAnsi="宋体" w:hint="default"/>
      </w:rPr>
    </w:lvl>
    <w:lvl w:ilvl="7" w:tplc="9412FE16" w:tentative="1">
      <w:start w:val="1"/>
      <w:numFmt w:val="bullet"/>
      <w:lvlText w:val="•"/>
      <w:lvlJc w:val="left"/>
      <w:pPr>
        <w:tabs>
          <w:tab w:val="num" w:pos="5760"/>
        </w:tabs>
        <w:ind w:left="5760" w:hanging="360"/>
      </w:pPr>
      <w:rPr>
        <w:rFonts w:ascii="宋体" w:hAnsi="宋体" w:hint="default"/>
      </w:rPr>
    </w:lvl>
    <w:lvl w:ilvl="8" w:tplc="4100F128" w:tentative="1">
      <w:start w:val="1"/>
      <w:numFmt w:val="bullet"/>
      <w:lvlText w:val="•"/>
      <w:lvlJc w:val="left"/>
      <w:pPr>
        <w:tabs>
          <w:tab w:val="num" w:pos="6480"/>
        </w:tabs>
        <w:ind w:left="6480" w:hanging="360"/>
      </w:pPr>
      <w:rPr>
        <w:rFonts w:ascii="宋体" w:hAnsi="宋体" w:hint="default"/>
      </w:rPr>
    </w:lvl>
  </w:abstractNum>
  <w:abstractNum w:abstractNumId="53">
    <w:nsid w:val="26414BD5"/>
    <w:multiLevelType w:val="hybridMultilevel"/>
    <w:tmpl w:val="D39817DE"/>
    <w:lvl w:ilvl="0" w:tplc="FBE2AF50">
      <w:start w:val="1"/>
      <w:numFmt w:val="bullet"/>
      <w:lvlText w:val=""/>
      <w:lvlJc w:val="left"/>
      <w:pPr>
        <w:tabs>
          <w:tab w:val="num" w:pos="720"/>
        </w:tabs>
        <w:ind w:left="720" w:hanging="360"/>
      </w:pPr>
      <w:rPr>
        <w:rFonts w:ascii="Wingdings" w:hAnsi="Wingdings" w:hint="default"/>
      </w:rPr>
    </w:lvl>
    <w:lvl w:ilvl="1" w:tplc="07327518" w:tentative="1">
      <w:start w:val="1"/>
      <w:numFmt w:val="bullet"/>
      <w:lvlText w:val=""/>
      <w:lvlJc w:val="left"/>
      <w:pPr>
        <w:tabs>
          <w:tab w:val="num" w:pos="1440"/>
        </w:tabs>
        <w:ind w:left="1440" w:hanging="360"/>
      </w:pPr>
      <w:rPr>
        <w:rFonts w:ascii="Wingdings" w:hAnsi="Wingdings" w:hint="default"/>
      </w:rPr>
    </w:lvl>
    <w:lvl w:ilvl="2" w:tplc="AD2CF61A" w:tentative="1">
      <w:start w:val="1"/>
      <w:numFmt w:val="bullet"/>
      <w:lvlText w:val=""/>
      <w:lvlJc w:val="left"/>
      <w:pPr>
        <w:tabs>
          <w:tab w:val="num" w:pos="2160"/>
        </w:tabs>
        <w:ind w:left="2160" w:hanging="360"/>
      </w:pPr>
      <w:rPr>
        <w:rFonts w:ascii="Wingdings" w:hAnsi="Wingdings" w:hint="default"/>
      </w:rPr>
    </w:lvl>
    <w:lvl w:ilvl="3" w:tplc="F9722B76" w:tentative="1">
      <w:start w:val="1"/>
      <w:numFmt w:val="bullet"/>
      <w:lvlText w:val=""/>
      <w:lvlJc w:val="left"/>
      <w:pPr>
        <w:tabs>
          <w:tab w:val="num" w:pos="2880"/>
        </w:tabs>
        <w:ind w:left="2880" w:hanging="360"/>
      </w:pPr>
      <w:rPr>
        <w:rFonts w:ascii="Wingdings" w:hAnsi="Wingdings" w:hint="default"/>
      </w:rPr>
    </w:lvl>
    <w:lvl w:ilvl="4" w:tplc="A5923E68" w:tentative="1">
      <w:start w:val="1"/>
      <w:numFmt w:val="bullet"/>
      <w:lvlText w:val=""/>
      <w:lvlJc w:val="left"/>
      <w:pPr>
        <w:tabs>
          <w:tab w:val="num" w:pos="3600"/>
        </w:tabs>
        <w:ind w:left="3600" w:hanging="360"/>
      </w:pPr>
      <w:rPr>
        <w:rFonts w:ascii="Wingdings" w:hAnsi="Wingdings" w:hint="default"/>
      </w:rPr>
    </w:lvl>
    <w:lvl w:ilvl="5" w:tplc="6F8268AA" w:tentative="1">
      <w:start w:val="1"/>
      <w:numFmt w:val="bullet"/>
      <w:lvlText w:val=""/>
      <w:lvlJc w:val="left"/>
      <w:pPr>
        <w:tabs>
          <w:tab w:val="num" w:pos="4320"/>
        </w:tabs>
        <w:ind w:left="4320" w:hanging="360"/>
      </w:pPr>
      <w:rPr>
        <w:rFonts w:ascii="Wingdings" w:hAnsi="Wingdings" w:hint="default"/>
      </w:rPr>
    </w:lvl>
    <w:lvl w:ilvl="6" w:tplc="A84C1034" w:tentative="1">
      <w:start w:val="1"/>
      <w:numFmt w:val="bullet"/>
      <w:lvlText w:val=""/>
      <w:lvlJc w:val="left"/>
      <w:pPr>
        <w:tabs>
          <w:tab w:val="num" w:pos="5040"/>
        </w:tabs>
        <w:ind w:left="5040" w:hanging="360"/>
      </w:pPr>
      <w:rPr>
        <w:rFonts w:ascii="Wingdings" w:hAnsi="Wingdings" w:hint="default"/>
      </w:rPr>
    </w:lvl>
    <w:lvl w:ilvl="7" w:tplc="1A5A64EA" w:tentative="1">
      <w:start w:val="1"/>
      <w:numFmt w:val="bullet"/>
      <w:lvlText w:val=""/>
      <w:lvlJc w:val="left"/>
      <w:pPr>
        <w:tabs>
          <w:tab w:val="num" w:pos="5760"/>
        </w:tabs>
        <w:ind w:left="5760" w:hanging="360"/>
      </w:pPr>
      <w:rPr>
        <w:rFonts w:ascii="Wingdings" w:hAnsi="Wingdings" w:hint="default"/>
      </w:rPr>
    </w:lvl>
    <w:lvl w:ilvl="8" w:tplc="DA5A4A2E" w:tentative="1">
      <w:start w:val="1"/>
      <w:numFmt w:val="bullet"/>
      <w:lvlText w:val=""/>
      <w:lvlJc w:val="left"/>
      <w:pPr>
        <w:tabs>
          <w:tab w:val="num" w:pos="6480"/>
        </w:tabs>
        <w:ind w:left="6480" w:hanging="360"/>
      </w:pPr>
      <w:rPr>
        <w:rFonts w:ascii="Wingdings" w:hAnsi="Wingdings" w:hint="default"/>
      </w:rPr>
    </w:lvl>
  </w:abstractNum>
  <w:abstractNum w:abstractNumId="54">
    <w:nsid w:val="27312FFB"/>
    <w:multiLevelType w:val="hybridMultilevel"/>
    <w:tmpl w:val="F0F801F0"/>
    <w:lvl w:ilvl="0" w:tplc="D6F4DADE">
      <w:start w:val="1"/>
      <w:numFmt w:val="bullet"/>
      <w:lvlText w:val=""/>
      <w:lvlJc w:val="left"/>
      <w:pPr>
        <w:tabs>
          <w:tab w:val="num" w:pos="720"/>
        </w:tabs>
        <w:ind w:left="720" w:hanging="360"/>
      </w:pPr>
      <w:rPr>
        <w:rFonts w:ascii="Wingdings" w:hAnsi="Wingdings" w:hint="default"/>
      </w:rPr>
    </w:lvl>
    <w:lvl w:ilvl="1" w:tplc="F82EB646" w:tentative="1">
      <w:start w:val="1"/>
      <w:numFmt w:val="bullet"/>
      <w:lvlText w:val=""/>
      <w:lvlJc w:val="left"/>
      <w:pPr>
        <w:tabs>
          <w:tab w:val="num" w:pos="1440"/>
        </w:tabs>
        <w:ind w:left="1440" w:hanging="360"/>
      </w:pPr>
      <w:rPr>
        <w:rFonts w:ascii="Wingdings" w:hAnsi="Wingdings" w:hint="default"/>
      </w:rPr>
    </w:lvl>
    <w:lvl w:ilvl="2" w:tplc="2B5E263E" w:tentative="1">
      <w:start w:val="1"/>
      <w:numFmt w:val="bullet"/>
      <w:lvlText w:val=""/>
      <w:lvlJc w:val="left"/>
      <w:pPr>
        <w:tabs>
          <w:tab w:val="num" w:pos="2160"/>
        </w:tabs>
        <w:ind w:left="2160" w:hanging="360"/>
      </w:pPr>
      <w:rPr>
        <w:rFonts w:ascii="Wingdings" w:hAnsi="Wingdings" w:hint="default"/>
      </w:rPr>
    </w:lvl>
    <w:lvl w:ilvl="3" w:tplc="A05ED848" w:tentative="1">
      <w:start w:val="1"/>
      <w:numFmt w:val="bullet"/>
      <w:lvlText w:val=""/>
      <w:lvlJc w:val="left"/>
      <w:pPr>
        <w:tabs>
          <w:tab w:val="num" w:pos="2880"/>
        </w:tabs>
        <w:ind w:left="2880" w:hanging="360"/>
      </w:pPr>
      <w:rPr>
        <w:rFonts w:ascii="Wingdings" w:hAnsi="Wingdings" w:hint="default"/>
      </w:rPr>
    </w:lvl>
    <w:lvl w:ilvl="4" w:tplc="05B0A00A" w:tentative="1">
      <w:start w:val="1"/>
      <w:numFmt w:val="bullet"/>
      <w:lvlText w:val=""/>
      <w:lvlJc w:val="left"/>
      <w:pPr>
        <w:tabs>
          <w:tab w:val="num" w:pos="3600"/>
        </w:tabs>
        <w:ind w:left="3600" w:hanging="360"/>
      </w:pPr>
      <w:rPr>
        <w:rFonts w:ascii="Wingdings" w:hAnsi="Wingdings" w:hint="default"/>
      </w:rPr>
    </w:lvl>
    <w:lvl w:ilvl="5" w:tplc="2D021842" w:tentative="1">
      <w:start w:val="1"/>
      <w:numFmt w:val="bullet"/>
      <w:lvlText w:val=""/>
      <w:lvlJc w:val="left"/>
      <w:pPr>
        <w:tabs>
          <w:tab w:val="num" w:pos="4320"/>
        </w:tabs>
        <w:ind w:left="4320" w:hanging="360"/>
      </w:pPr>
      <w:rPr>
        <w:rFonts w:ascii="Wingdings" w:hAnsi="Wingdings" w:hint="default"/>
      </w:rPr>
    </w:lvl>
    <w:lvl w:ilvl="6" w:tplc="152CB47C" w:tentative="1">
      <w:start w:val="1"/>
      <w:numFmt w:val="bullet"/>
      <w:lvlText w:val=""/>
      <w:lvlJc w:val="left"/>
      <w:pPr>
        <w:tabs>
          <w:tab w:val="num" w:pos="5040"/>
        </w:tabs>
        <w:ind w:left="5040" w:hanging="360"/>
      </w:pPr>
      <w:rPr>
        <w:rFonts w:ascii="Wingdings" w:hAnsi="Wingdings" w:hint="default"/>
      </w:rPr>
    </w:lvl>
    <w:lvl w:ilvl="7" w:tplc="B1DCB6F0" w:tentative="1">
      <w:start w:val="1"/>
      <w:numFmt w:val="bullet"/>
      <w:lvlText w:val=""/>
      <w:lvlJc w:val="left"/>
      <w:pPr>
        <w:tabs>
          <w:tab w:val="num" w:pos="5760"/>
        </w:tabs>
        <w:ind w:left="5760" w:hanging="360"/>
      </w:pPr>
      <w:rPr>
        <w:rFonts w:ascii="Wingdings" w:hAnsi="Wingdings" w:hint="default"/>
      </w:rPr>
    </w:lvl>
    <w:lvl w:ilvl="8" w:tplc="8F5C5622" w:tentative="1">
      <w:start w:val="1"/>
      <w:numFmt w:val="bullet"/>
      <w:lvlText w:val=""/>
      <w:lvlJc w:val="left"/>
      <w:pPr>
        <w:tabs>
          <w:tab w:val="num" w:pos="6480"/>
        </w:tabs>
        <w:ind w:left="6480" w:hanging="360"/>
      </w:pPr>
      <w:rPr>
        <w:rFonts w:ascii="Wingdings" w:hAnsi="Wingdings" w:hint="default"/>
      </w:rPr>
    </w:lvl>
  </w:abstractNum>
  <w:abstractNum w:abstractNumId="55">
    <w:nsid w:val="28E507CD"/>
    <w:multiLevelType w:val="hybridMultilevel"/>
    <w:tmpl w:val="EED26C16"/>
    <w:lvl w:ilvl="0" w:tplc="FC247488">
      <w:start w:val="1"/>
      <w:numFmt w:val="bullet"/>
      <w:lvlText w:val=""/>
      <w:lvlJc w:val="left"/>
      <w:pPr>
        <w:tabs>
          <w:tab w:val="num" w:pos="720"/>
        </w:tabs>
        <w:ind w:left="720" w:hanging="360"/>
      </w:pPr>
      <w:rPr>
        <w:rFonts w:ascii="Wingdings" w:hAnsi="Wingdings" w:hint="default"/>
      </w:rPr>
    </w:lvl>
    <w:lvl w:ilvl="1" w:tplc="F66AF00C">
      <w:start w:val="1"/>
      <w:numFmt w:val="bullet"/>
      <w:lvlText w:val=""/>
      <w:lvlJc w:val="left"/>
      <w:pPr>
        <w:tabs>
          <w:tab w:val="num" w:pos="1440"/>
        </w:tabs>
        <w:ind w:left="1440" w:hanging="360"/>
      </w:pPr>
      <w:rPr>
        <w:rFonts w:ascii="Wingdings" w:hAnsi="Wingdings" w:hint="default"/>
      </w:rPr>
    </w:lvl>
    <w:lvl w:ilvl="2" w:tplc="9C0AD428" w:tentative="1">
      <w:start w:val="1"/>
      <w:numFmt w:val="bullet"/>
      <w:lvlText w:val=""/>
      <w:lvlJc w:val="left"/>
      <w:pPr>
        <w:tabs>
          <w:tab w:val="num" w:pos="2160"/>
        </w:tabs>
        <w:ind w:left="2160" w:hanging="360"/>
      </w:pPr>
      <w:rPr>
        <w:rFonts w:ascii="Wingdings" w:hAnsi="Wingdings" w:hint="default"/>
      </w:rPr>
    </w:lvl>
    <w:lvl w:ilvl="3" w:tplc="93CC996E" w:tentative="1">
      <w:start w:val="1"/>
      <w:numFmt w:val="bullet"/>
      <w:lvlText w:val=""/>
      <w:lvlJc w:val="left"/>
      <w:pPr>
        <w:tabs>
          <w:tab w:val="num" w:pos="2880"/>
        </w:tabs>
        <w:ind w:left="2880" w:hanging="360"/>
      </w:pPr>
      <w:rPr>
        <w:rFonts w:ascii="Wingdings" w:hAnsi="Wingdings" w:hint="default"/>
      </w:rPr>
    </w:lvl>
    <w:lvl w:ilvl="4" w:tplc="90A20C48" w:tentative="1">
      <w:start w:val="1"/>
      <w:numFmt w:val="bullet"/>
      <w:lvlText w:val=""/>
      <w:lvlJc w:val="left"/>
      <w:pPr>
        <w:tabs>
          <w:tab w:val="num" w:pos="3600"/>
        </w:tabs>
        <w:ind w:left="3600" w:hanging="360"/>
      </w:pPr>
      <w:rPr>
        <w:rFonts w:ascii="Wingdings" w:hAnsi="Wingdings" w:hint="default"/>
      </w:rPr>
    </w:lvl>
    <w:lvl w:ilvl="5" w:tplc="8B76A7B2" w:tentative="1">
      <w:start w:val="1"/>
      <w:numFmt w:val="bullet"/>
      <w:lvlText w:val=""/>
      <w:lvlJc w:val="left"/>
      <w:pPr>
        <w:tabs>
          <w:tab w:val="num" w:pos="4320"/>
        </w:tabs>
        <w:ind w:left="4320" w:hanging="360"/>
      </w:pPr>
      <w:rPr>
        <w:rFonts w:ascii="Wingdings" w:hAnsi="Wingdings" w:hint="default"/>
      </w:rPr>
    </w:lvl>
    <w:lvl w:ilvl="6" w:tplc="00E23092" w:tentative="1">
      <w:start w:val="1"/>
      <w:numFmt w:val="bullet"/>
      <w:lvlText w:val=""/>
      <w:lvlJc w:val="left"/>
      <w:pPr>
        <w:tabs>
          <w:tab w:val="num" w:pos="5040"/>
        </w:tabs>
        <w:ind w:left="5040" w:hanging="360"/>
      </w:pPr>
      <w:rPr>
        <w:rFonts w:ascii="Wingdings" w:hAnsi="Wingdings" w:hint="default"/>
      </w:rPr>
    </w:lvl>
    <w:lvl w:ilvl="7" w:tplc="D85A99CC" w:tentative="1">
      <w:start w:val="1"/>
      <w:numFmt w:val="bullet"/>
      <w:lvlText w:val=""/>
      <w:lvlJc w:val="left"/>
      <w:pPr>
        <w:tabs>
          <w:tab w:val="num" w:pos="5760"/>
        </w:tabs>
        <w:ind w:left="5760" w:hanging="360"/>
      </w:pPr>
      <w:rPr>
        <w:rFonts w:ascii="Wingdings" w:hAnsi="Wingdings" w:hint="default"/>
      </w:rPr>
    </w:lvl>
    <w:lvl w:ilvl="8" w:tplc="9BB037C2" w:tentative="1">
      <w:start w:val="1"/>
      <w:numFmt w:val="bullet"/>
      <w:lvlText w:val=""/>
      <w:lvlJc w:val="left"/>
      <w:pPr>
        <w:tabs>
          <w:tab w:val="num" w:pos="6480"/>
        </w:tabs>
        <w:ind w:left="6480" w:hanging="360"/>
      </w:pPr>
      <w:rPr>
        <w:rFonts w:ascii="Wingdings" w:hAnsi="Wingdings" w:hint="default"/>
      </w:rPr>
    </w:lvl>
  </w:abstractNum>
  <w:abstractNum w:abstractNumId="56">
    <w:nsid w:val="29C64E42"/>
    <w:multiLevelType w:val="hybridMultilevel"/>
    <w:tmpl w:val="FF481364"/>
    <w:lvl w:ilvl="0" w:tplc="4FB2F9F8">
      <w:start w:val="1"/>
      <w:numFmt w:val="bullet"/>
      <w:lvlText w:val=""/>
      <w:lvlJc w:val="left"/>
      <w:pPr>
        <w:tabs>
          <w:tab w:val="num" w:pos="720"/>
        </w:tabs>
        <w:ind w:left="720" w:hanging="360"/>
      </w:pPr>
      <w:rPr>
        <w:rFonts w:ascii="Wingdings" w:hAnsi="Wingdings" w:hint="default"/>
      </w:rPr>
    </w:lvl>
    <w:lvl w:ilvl="1" w:tplc="62C0CA98" w:tentative="1">
      <w:start w:val="1"/>
      <w:numFmt w:val="bullet"/>
      <w:lvlText w:val=""/>
      <w:lvlJc w:val="left"/>
      <w:pPr>
        <w:tabs>
          <w:tab w:val="num" w:pos="1440"/>
        </w:tabs>
        <w:ind w:left="1440" w:hanging="360"/>
      </w:pPr>
      <w:rPr>
        <w:rFonts w:ascii="Wingdings" w:hAnsi="Wingdings" w:hint="default"/>
      </w:rPr>
    </w:lvl>
    <w:lvl w:ilvl="2" w:tplc="B50C0F68" w:tentative="1">
      <w:start w:val="1"/>
      <w:numFmt w:val="bullet"/>
      <w:lvlText w:val=""/>
      <w:lvlJc w:val="left"/>
      <w:pPr>
        <w:tabs>
          <w:tab w:val="num" w:pos="2160"/>
        </w:tabs>
        <w:ind w:left="2160" w:hanging="360"/>
      </w:pPr>
      <w:rPr>
        <w:rFonts w:ascii="Wingdings" w:hAnsi="Wingdings" w:hint="default"/>
      </w:rPr>
    </w:lvl>
    <w:lvl w:ilvl="3" w:tplc="73424396" w:tentative="1">
      <w:start w:val="1"/>
      <w:numFmt w:val="bullet"/>
      <w:lvlText w:val=""/>
      <w:lvlJc w:val="left"/>
      <w:pPr>
        <w:tabs>
          <w:tab w:val="num" w:pos="2880"/>
        </w:tabs>
        <w:ind w:left="2880" w:hanging="360"/>
      </w:pPr>
      <w:rPr>
        <w:rFonts w:ascii="Wingdings" w:hAnsi="Wingdings" w:hint="default"/>
      </w:rPr>
    </w:lvl>
    <w:lvl w:ilvl="4" w:tplc="63981840" w:tentative="1">
      <w:start w:val="1"/>
      <w:numFmt w:val="bullet"/>
      <w:lvlText w:val=""/>
      <w:lvlJc w:val="left"/>
      <w:pPr>
        <w:tabs>
          <w:tab w:val="num" w:pos="3600"/>
        </w:tabs>
        <w:ind w:left="3600" w:hanging="360"/>
      </w:pPr>
      <w:rPr>
        <w:rFonts w:ascii="Wingdings" w:hAnsi="Wingdings" w:hint="default"/>
      </w:rPr>
    </w:lvl>
    <w:lvl w:ilvl="5" w:tplc="8DB03484" w:tentative="1">
      <w:start w:val="1"/>
      <w:numFmt w:val="bullet"/>
      <w:lvlText w:val=""/>
      <w:lvlJc w:val="left"/>
      <w:pPr>
        <w:tabs>
          <w:tab w:val="num" w:pos="4320"/>
        </w:tabs>
        <w:ind w:left="4320" w:hanging="360"/>
      </w:pPr>
      <w:rPr>
        <w:rFonts w:ascii="Wingdings" w:hAnsi="Wingdings" w:hint="default"/>
      </w:rPr>
    </w:lvl>
    <w:lvl w:ilvl="6" w:tplc="33FEE5A6" w:tentative="1">
      <w:start w:val="1"/>
      <w:numFmt w:val="bullet"/>
      <w:lvlText w:val=""/>
      <w:lvlJc w:val="left"/>
      <w:pPr>
        <w:tabs>
          <w:tab w:val="num" w:pos="5040"/>
        </w:tabs>
        <w:ind w:left="5040" w:hanging="360"/>
      </w:pPr>
      <w:rPr>
        <w:rFonts w:ascii="Wingdings" w:hAnsi="Wingdings" w:hint="default"/>
      </w:rPr>
    </w:lvl>
    <w:lvl w:ilvl="7" w:tplc="90802B98" w:tentative="1">
      <w:start w:val="1"/>
      <w:numFmt w:val="bullet"/>
      <w:lvlText w:val=""/>
      <w:lvlJc w:val="left"/>
      <w:pPr>
        <w:tabs>
          <w:tab w:val="num" w:pos="5760"/>
        </w:tabs>
        <w:ind w:left="5760" w:hanging="360"/>
      </w:pPr>
      <w:rPr>
        <w:rFonts w:ascii="Wingdings" w:hAnsi="Wingdings" w:hint="default"/>
      </w:rPr>
    </w:lvl>
    <w:lvl w:ilvl="8" w:tplc="BAEA3C10" w:tentative="1">
      <w:start w:val="1"/>
      <w:numFmt w:val="bullet"/>
      <w:lvlText w:val=""/>
      <w:lvlJc w:val="left"/>
      <w:pPr>
        <w:tabs>
          <w:tab w:val="num" w:pos="6480"/>
        </w:tabs>
        <w:ind w:left="6480" w:hanging="360"/>
      </w:pPr>
      <w:rPr>
        <w:rFonts w:ascii="Wingdings" w:hAnsi="Wingdings" w:hint="default"/>
      </w:rPr>
    </w:lvl>
  </w:abstractNum>
  <w:abstractNum w:abstractNumId="57">
    <w:nsid w:val="2B0A6488"/>
    <w:multiLevelType w:val="hybridMultilevel"/>
    <w:tmpl w:val="072A4F1A"/>
    <w:lvl w:ilvl="0" w:tplc="14568C84">
      <w:start w:val="1"/>
      <w:numFmt w:val="bullet"/>
      <w:lvlText w:val=""/>
      <w:lvlJc w:val="left"/>
      <w:pPr>
        <w:tabs>
          <w:tab w:val="num" w:pos="720"/>
        </w:tabs>
        <w:ind w:left="720" w:hanging="360"/>
      </w:pPr>
      <w:rPr>
        <w:rFonts w:ascii="Wingdings" w:hAnsi="Wingdings" w:hint="default"/>
      </w:rPr>
    </w:lvl>
    <w:lvl w:ilvl="1" w:tplc="08E46F40" w:tentative="1">
      <w:start w:val="1"/>
      <w:numFmt w:val="bullet"/>
      <w:lvlText w:val=""/>
      <w:lvlJc w:val="left"/>
      <w:pPr>
        <w:tabs>
          <w:tab w:val="num" w:pos="1440"/>
        </w:tabs>
        <w:ind w:left="1440" w:hanging="360"/>
      </w:pPr>
      <w:rPr>
        <w:rFonts w:ascii="Wingdings" w:hAnsi="Wingdings" w:hint="default"/>
      </w:rPr>
    </w:lvl>
    <w:lvl w:ilvl="2" w:tplc="494EB320" w:tentative="1">
      <w:start w:val="1"/>
      <w:numFmt w:val="bullet"/>
      <w:lvlText w:val=""/>
      <w:lvlJc w:val="left"/>
      <w:pPr>
        <w:tabs>
          <w:tab w:val="num" w:pos="2160"/>
        </w:tabs>
        <w:ind w:left="2160" w:hanging="360"/>
      </w:pPr>
      <w:rPr>
        <w:rFonts w:ascii="Wingdings" w:hAnsi="Wingdings" w:hint="default"/>
      </w:rPr>
    </w:lvl>
    <w:lvl w:ilvl="3" w:tplc="65608702" w:tentative="1">
      <w:start w:val="1"/>
      <w:numFmt w:val="bullet"/>
      <w:lvlText w:val=""/>
      <w:lvlJc w:val="left"/>
      <w:pPr>
        <w:tabs>
          <w:tab w:val="num" w:pos="2880"/>
        </w:tabs>
        <w:ind w:left="2880" w:hanging="360"/>
      </w:pPr>
      <w:rPr>
        <w:rFonts w:ascii="Wingdings" w:hAnsi="Wingdings" w:hint="default"/>
      </w:rPr>
    </w:lvl>
    <w:lvl w:ilvl="4" w:tplc="F0826140" w:tentative="1">
      <w:start w:val="1"/>
      <w:numFmt w:val="bullet"/>
      <w:lvlText w:val=""/>
      <w:lvlJc w:val="left"/>
      <w:pPr>
        <w:tabs>
          <w:tab w:val="num" w:pos="3600"/>
        </w:tabs>
        <w:ind w:left="3600" w:hanging="360"/>
      </w:pPr>
      <w:rPr>
        <w:rFonts w:ascii="Wingdings" w:hAnsi="Wingdings" w:hint="default"/>
      </w:rPr>
    </w:lvl>
    <w:lvl w:ilvl="5" w:tplc="5BECE292" w:tentative="1">
      <w:start w:val="1"/>
      <w:numFmt w:val="bullet"/>
      <w:lvlText w:val=""/>
      <w:lvlJc w:val="left"/>
      <w:pPr>
        <w:tabs>
          <w:tab w:val="num" w:pos="4320"/>
        </w:tabs>
        <w:ind w:left="4320" w:hanging="360"/>
      </w:pPr>
      <w:rPr>
        <w:rFonts w:ascii="Wingdings" w:hAnsi="Wingdings" w:hint="default"/>
      </w:rPr>
    </w:lvl>
    <w:lvl w:ilvl="6" w:tplc="829C0930" w:tentative="1">
      <w:start w:val="1"/>
      <w:numFmt w:val="bullet"/>
      <w:lvlText w:val=""/>
      <w:lvlJc w:val="left"/>
      <w:pPr>
        <w:tabs>
          <w:tab w:val="num" w:pos="5040"/>
        </w:tabs>
        <w:ind w:left="5040" w:hanging="360"/>
      </w:pPr>
      <w:rPr>
        <w:rFonts w:ascii="Wingdings" w:hAnsi="Wingdings" w:hint="default"/>
      </w:rPr>
    </w:lvl>
    <w:lvl w:ilvl="7" w:tplc="CC5CA09A" w:tentative="1">
      <w:start w:val="1"/>
      <w:numFmt w:val="bullet"/>
      <w:lvlText w:val=""/>
      <w:lvlJc w:val="left"/>
      <w:pPr>
        <w:tabs>
          <w:tab w:val="num" w:pos="5760"/>
        </w:tabs>
        <w:ind w:left="5760" w:hanging="360"/>
      </w:pPr>
      <w:rPr>
        <w:rFonts w:ascii="Wingdings" w:hAnsi="Wingdings" w:hint="default"/>
      </w:rPr>
    </w:lvl>
    <w:lvl w:ilvl="8" w:tplc="DE481130" w:tentative="1">
      <w:start w:val="1"/>
      <w:numFmt w:val="bullet"/>
      <w:lvlText w:val=""/>
      <w:lvlJc w:val="left"/>
      <w:pPr>
        <w:tabs>
          <w:tab w:val="num" w:pos="6480"/>
        </w:tabs>
        <w:ind w:left="6480" w:hanging="360"/>
      </w:pPr>
      <w:rPr>
        <w:rFonts w:ascii="Wingdings" w:hAnsi="Wingdings" w:hint="default"/>
      </w:rPr>
    </w:lvl>
  </w:abstractNum>
  <w:abstractNum w:abstractNumId="58">
    <w:nsid w:val="2B0D3BCB"/>
    <w:multiLevelType w:val="hybridMultilevel"/>
    <w:tmpl w:val="2630596C"/>
    <w:lvl w:ilvl="0" w:tplc="E7A67254">
      <w:start w:val="1"/>
      <w:numFmt w:val="bullet"/>
      <w:lvlText w:val=""/>
      <w:lvlJc w:val="left"/>
      <w:pPr>
        <w:tabs>
          <w:tab w:val="num" w:pos="720"/>
        </w:tabs>
        <w:ind w:left="720" w:hanging="360"/>
      </w:pPr>
      <w:rPr>
        <w:rFonts w:ascii="Wingdings" w:hAnsi="Wingdings" w:hint="default"/>
      </w:rPr>
    </w:lvl>
    <w:lvl w:ilvl="1" w:tplc="73F86634" w:tentative="1">
      <w:start w:val="1"/>
      <w:numFmt w:val="bullet"/>
      <w:lvlText w:val=""/>
      <w:lvlJc w:val="left"/>
      <w:pPr>
        <w:tabs>
          <w:tab w:val="num" w:pos="1440"/>
        </w:tabs>
        <w:ind w:left="1440" w:hanging="360"/>
      </w:pPr>
      <w:rPr>
        <w:rFonts w:ascii="Wingdings" w:hAnsi="Wingdings" w:hint="default"/>
      </w:rPr>
    </w:lvl>
    <w:lvl w:ilvl="2" w:tplc="6B5E8BB8" w:tentative="1">
      <w:start w:val="1"/>
      <w:numFmt w:val="bullet"/>
      <w:lvlText w:val=""/>
      <w:lvlJc w:val="left"/>
      <w:pPr>
        <w:tabs>
          <w:tab w:val="num" w:pos="2160"/>
        </w:tabs>
        <w:ind w:left="2160" w:hanging="360"/>
      </w:pPr>
      <w:rPr>
        <w:rFonts w:ascii="Wingdings" w:hAnsi="Wingdings" w:hint="default"/>
      </w:rPr>
    </w:lvl>
    <w:lvl w:ilvl="3" w:tplc="A9AE1D7A" w:tentative="1">
      <w:start w:val="1"/>
      <w:numFmt w:val="bullet"/>
      <w:lvlText w:val=""/>
      <w:lvlJc w:val="left"/>
      <w:pPr>
        <w:tabs>
          <w:tab w:val="num" w:pos="2880"/>
        </w:tabs>
        <w:ind w:left="2880" w:hanging="360"/>
      </w:pPr>
      <w:rPr>
        <w:rFonts w:ascii="Wingdings" w:hAnsi="Wingdings" w:hint="default"/>
      </w:rPr>
    </w:lvl>
    <w:lvl w:ilvl="4" w:tplc="3A1CACEC" w:tentative="1">
      <w:start w:val="1"/>
      <w:numFmt w:val="bullet"/>
      <w:lvlText w:val=""/>
      <w:lvlJc w:val="left"/>
      <w:pPr>
        <w:tabs>
          <w:tab w:val="num" w:pos="3600"/>
        </w:tabs>
        <w:ind w:left="3600" w:hanging="360"/>
      </w:pPr>
      <w:rPr>
        <w:rFonts w:ascii="Wingdings" w:hAnsi="Wingdings" w:hint="default"/>
      </w:rPr>
    </w:lvl>
    <w:lvl w:ilvl="5" w:tplc="46C0ACF6" w:tentative="1">
      <w:start w:val="1"/>
      <w:numFmt w:val="bullet"/>
      <w:lvlText w:val=""/>
      <w:lvlJc w:val="left"/>
      <w:pPr>
        <w:tabs>
          <w:tab w:val="num" w:pos="4320"/>
        </w:tabs>
        <w:ind w:left="4320" w:hanging="360"/>
      </w:pPr>
      <w:rPr>
        <w:rFonts w:ascii="Wingdings" w:hAnsi="Wingdings" w:hint="default"/>
      </w:rPr>
    </w:lvl>
    <w:lvl w:ilvl="6" w:tplc="F5A6A85A" w:tentative="1">
      <w:start w:val="1"/>
      <w:numFmt w:val="bullet"/>
      <w:lvlText w:val=""/>
      <w:lvlJc w:val="left"/>
      <w:pPr>
        <w:tabs>
          <w:tab w:val="num" w:pos="5040"/>
        </w:tabs>
        <w:ind w:left="5040" w:hanging="360"/>
      </w:pPr>
      <w:rPr>
        <w:rFonts w:ascii="Wingdings" w:hAnsi="Wingdings" w:hint="default"/>
      </w:rPr>
    </w:lvl>
    <w:lvl w:ilvl="7" w:tplc="0C1292C4" w:tentative="1">
      <w:start w:val="1"/>
      <w:numFmt w:val="bullet"/>
      <w:lvlText w:val=""/>
      <w:lvlJc w:val="left"/>
      <w:pPr>
        <w:tabs>
          <w:tab w:val="num" w:pos="5760"/>
        </w:tabs>
        <w:ind w:left="5760" w:hanging="360"/>
      </w:pPr>
      <w:rPr>
        <w:rFonts w:ascii="Wingdings" w:hAnsi="Wingdings" w:hint="default"/>
      </w:rPr>
    </w:lvl>
    <w:lvl w:ilvl="8" w:tplc="F1DAC8A4" w:tentative="1">
      <w:start w:val="1"/>
      <w:numFmt w:val="bullet"/>
      <w:lvlText w:val=""/>
      <w:lvlJc w:val="left"/>
      <w:pPr>
        <w:tabs>
          <w:tab w:val="num" w:pos="6480"/>
        </w:tabs>
        <w:ind w:left="6480" w:hanging="360"/>
      </w:pPr>
      <w:rPr>
        <w:rFonts w:ascii="Wingdings" w:hAnsi="Wingdings" w:hint="default"/>
      </w:rPr>
    </w:lvl>
  </w:abstractNum>
  <w:abstractNum w:abstractNumId="59">
    <w:nsid w:val="2E650D7C"/>
    <w:multiLevelType w:val="hybridMultilevel"/>
    <w:tmpl w:val="16CE43AC"/>
    <w:lvl w:ilvl="0" w:tplc="92ECEEB4">
      <w:start w:val="1"/>
      <w:numFmt w:val="bullet"/>
      <w:lvlText w:val=""/>
      <w:lvlJc w:val="left"/>
      <w:pPr>
        <w:tabs>
          <w:tab w:val="num" w:pos="720"/>
        </w:tabs>
        <w:ind w:left="720" w:hanging="360"/>
      </w:pPr>
      <w:rPr>
        <w:rFonts w:ascii="Wingdings" w:hAnsi="Wingdings" w:hint="default"/>
      </w:rPr>
    </w:lvl>
    <w:lvl w:ilvl="1" w:tplc="3738DCF2" w:tentative="1">
      <w:start w:val="1"/>
      <w:numFmt w:val="bullet"/>
      <w:lvlText w:val=""/>
      <w:lvlJc w:val="left"/>
      <w:pPr>
        <w:tabs>
          <w:tab w:val="num" w:pos="1440"/>
        </w:tabs>
        <w:ind w:left="1440" w:hanging="360"/>
      </w:pPr>
      <w:rPr>
        <w:rFonts w:ascii="Wingdings" w:hAnsi="Wingdings" w:hint="default"/>
      </w:rPr>
    </w:lvl>
    <w:lvl w:ilvl="2" w:tplc="DA28E85A" w:tentative="1">
      <w:start w:val="1"/>
      <w:numFmt w:val="bullet"/>
      <w:lvlText w:val=""/>
      <w:lvlJc w:val="left"/>
      <w:pPr>
        <w:tabs>
          <w:tab w:val="num" w:pos="2160"/>
        </w:tabs>
        <w:ind w:left="2160" w:hanging="360"/>
      </w:pPr>
      <w:rPr>
        <w:rFonts w:ascii="Wingdings" w:hAnsi="Wingdings" w:hint="default"/>
      </w:rPr>
    </w:lvl>
    <w:lvl w:ilvl="3" w:tplc="7B2A80D8" w:tentative="1">
      <w:start w:val="1"/>
      <w:numFmt w:val="bullet"/>
      <w:lvlText w:val=""/>
      <w:lvlJc w:val="left"/>
      <w:pPr>
        <w:tabs>
          <w:tab w:val="num" w:pos="2880"/>
        </w:tabs>
        <w:ind w:left="2880" w:hanging="360"/>
      </w:pPr>
      <w:rPr>
        <w:rFonts w:ascii="Wingdings" w:hAnsi="Wingdings" w:hint="default"/>
      </w:rPr>
    </w:lvl>
    <w:lvl w:ilvl="4" w:tplc="726E6C6E" w:tentative="1">
      <w:start w:val="1"/>
      <w:numFmt w:val="bullet"/>
      <w:lvlText w:val=""/>
      <w:lvlJc w:val="left"/>
      <w:pPr>
        <w:tabs>
          <w:tab w:val="num" w:pos="3600"/>
        </w:tabs>
        <w:ind w:left="3600" w:hanging="360"/>
      </w:pPr>
      <w:rPr>
        <w:rFonts w:ascii="Wingdings" w:hAnsi="Wingdings" w:hint="default"/>
      </w:rPr>
    </w:lvl>
    <w:lvl w:ilvl="5" w:tplc="4050BBF2" w:tentative="1">
      <w:start w:val="1"/>
      <w:numFmt w:val="bullet"/>
      <w:lvlText w:val=""/>
      <w:lvlJc w:val="left"/>
      <w:pPr>
        <w:tabs>
          <w:tab w:val="num" w:pos="4320"/>
        </w:tabs>
        <w:ind w:left="4320" w:hanging="360"/>
      </w:pPr>
      <w:rPr>
        <w:rFonts w:ascii="Wingdings" w:hAnsi="Wingdings" w:hint="default"/>
      </w:rPr>
    </w:lvl>
    <w:lvl w:ilvl="6" w:tplc="A810F628" w:tentative="1">
      <w:start w:val="1"/>
      <w:numFmt w:val="bullet"/>
      <w:lvlText w:val=""/>
      <w:lvlJc w:val="left"/>
      <w:pPr>
        <w:tabs>
          <w:tab w:val="num" w:pos="5040"/>
        </w:tabs>
        <w:ind w:left="5040" w:hanging="360"/>
      </w:pPr>
      <w:rPr>
        <w:rFonts w:ascii="Wingdings" w:hAnsi="Wingdings" w:hint="default"/>
      </w:rPr>
    </w:lvl>
    <w:lvl w:ilvl="7" w:tplc="20FA8EBE" w:tentative="1">
      <w:start w:val="1"/>
      <w:numFmt w:val="bullet"/>
      <w:lvlText w:val=""/>
      <w:lvlJc w:val="left"/>
      <w:pPr>
        <w:tabs>
          <w:tab w:val="num" w:pos="5760"/>
        </w:tabs>
        <w:ind w:left="5760" w:hanging="360"/>
      </w:pPr>
      <w:rPr>
        <w:rFonts w:ascii="Wingdings" w:hAnsi="Wingdings" w:hint="default"/>
      </w:rPr>
    </w:lvl>
    <w:lvl w:ilvl="8" w:tplc="9B3CC91A" w:tentative="1">
      <w:start w:val="1"/>
      <w:numFmt w:val="bullet"/>
      <w:lvlText w:val=""/>
      <w:lvlJc w:val="left"/>
      <w:pPr>
        <w:tabs>
          <w:tab w:val="num" w:pos="6480"/>
        </w:tabs>
        <w:ind w:left="6480" w:hanging="360"/>
      </w:pPr>
      <w:rPr>
        <w:rFonts w:ascii="Wingdings" w:hAnsi="Wingdings" w:hint="default"/>
      </w:rPr>
    </w:lvl>
  </w:abstractNum>
  <w:abstractNum w:abstractNumId="60">
    <w:nsid w:val="2E9826C8"/>
    <w:multiLevelType w:val="hybridMultilevel"/>
    <w:tmpl w:val="F1A04386"/>
    <w:lvl w:ilvl="0" w:tplc="FE2C949A">
      <w:start w:val="1"/>
      <w:numFmt w:val="bullet"/>
      <w:lvlText w:val=""/>
      <w:lvlJc w:val="left"/>
      <w:pPr>
        <w:tabs>
          <w:tab w:val="num" w:pos="720"/>
        </w:tabs>
        <w:ind w:left="720" w:hanging="360"/>
      </w:pPr>
      <w:rPr>
        <w:rFonts w:ascii="Wingdings" w:hAnsi="Wingdings" w:hint="default"/>
      </w:rPr>
    </w:lvl>
    <w:lvl w:ilvl="1" w:tplc="3C2AA002" w:tentative="1">
      <w:start w:val="1"/>
      <w:numFmt w:val="bullet"/>
      <w:lvlText w:val=""/>
      <w:lvlJc w:val="left"/>
      <w:pPr>
        <w:tabs>
          <w:tab w:val="num" w:pos="1440"/>
        </w:tabs>
        <w:ind w:left="1440" w:hanging="360"/>
      </w:pPr>
      <w:rPr>
        <w:rFonts w:ascii="Wingdings" w:hAnsi="Wingdings" w:hint="default"/>
      </w:rPr>
    </w:lvl>
    <w:lvl w:ilvl="2" w:tplc="1250F0FA" w:tentative="1">
      <w:start w:val="1"/>
      <w:numFmt w:val="bullet"/>
      <w:lvlText w:val=""/>
      <w:lvlJc w:val="left"/>
      <w:pPr>
        <w:tabs>
          <w:tab w:val="num" w:pos="2160"/>
        </w:tabs>
        <w:ind w:left="2160" w:hanging="360"/>
      </w:pPr>
      <w:rPr>
        <w:rFonts w:ascii="Wingdings" w:hAnsi="Wingdings" w:hint="default"/>
      </w:rPr>
    </w:lvl>
    <w:lvl w:ilvl="3" w:tplc="4F8AD916" w:tentative="1">
      <w:start w:val="1"/>
      <w:numFmt w:val="bullet"/>
      <w:lvlText w:val=""/>
      <w:lvlJc w:val="left"/>
      <w:pPr>
        <w:tabs>
          <w:tab w:val="num" w:pos="2880"/>
        </w:tabs>
        <w:ind w:left="2880" w:hanging="360"/>
      </w:pPr>
      <w:rPr>
        <w:rFonts w:ascii="Wingdings" w:hAnsi="Wingdings" w:hint="default"/>
      </w:rPr>
    </w:lvl>
    <w:lvl w:ilvl="4" w:tplc="E184216C" w:tentative="1">
      <w:start w:val="1"/>
      <w:numFmt w:val="bullet"/>
      <w:lvlText w:val=""/>
      <w:lvlJc w:val="left"/>
      <w:pPr>
        <w:tabs>
          <w:tab w:val="num" w:pos="3600"/>
        </w:tabs>
        <w:ind w:left="3600" w:hanging="360"/>
      </w:pPr>
      <w:rPr>
        <w:rFonts w:ascii="Wingdings" w:hAnsi="Wingdings" w:hint="default"/>
      </w:rPr>
    </w:lvl>
    <w:lvl w:ilvl="5" w:tplc="AF0CEF46" w:tentative="1">
      <w:start w:val="1"/>
      <w:numFmt w:val="bullet"/>
      <w:lvlText w:val=""/>
      <w:lvlJc w:val="left"/>
      <w:pPr>
        <w:tabs>
          <w:tab w:val="num" w:pos="4320"/>
        </w:tabs>
        <w:ind w:left="4320" w:hanging="360"/>
      </w:pPr>
      <w:rPr>
        <w:rFonts w:ascii="Wingdings" w:hAnsi="Wingdings" w:hint="default"/>
      </w:rPr>
    </w:lvl>
    <w:lvl w:ilvl="6" w:tplc="FD02BAE0" w:tentative="1">
      <w:start w:val="1"/>
      <w:numFmt w:val="bullet"/>
      <w:lvlText w:val=""/>
      <w:lvlJc w:val="left"/>
      <w:pPr>
        <w:tabs>
          <w:tab w:val="num" w:pos="5040"/>
        </w:tabs>
        <w:ind w:left="5040" w:hanging="360"/>
      </w:pPr>
      <w:rPr>
        <w:rFonts w:ascii="Wingdings" w:hAnsi="Wingdings" w:hint="default"/>
      </w:rPr>
    </w:lvl>
    <w:lvl w:ilvl="7" w:tplc="C242FE5A" w:tentative="1">
      <w:start w:val="1"/>
      <w:numFmt w:val="bullet"/>
      <w:lvlText w:val=""/>
      <w:lvlJc w:val="left"/>
      <w:pPr>
        <w:tabs>
          <w:tab w:val="num" w:pos="5760"/>
        </w:tabs>
        <w:ind w:left="5760" w:hanging="360"/>
      </w:pPr>
      <w:rPr>
        <w:rFonts w:ascii="Wingdings" w:hAnsi="Wingdings" w:hint="default"/>
      </w:rPr>
    </w:lvl>
    <w:lvl w:ilvl="8" w:tplc="65F4DCD8" w:tentative="1">
      <w:start w:val="1"/>
      <w:numFmt w:val="bullet"/>
      <w:lvlText w:val=""/>
      <w:lvlJc w:val="left"/>
      <w:pPr>
        <w:tabs>
          <w:tab w:val="num" w:pos="6480"/>
        </w:tabs>
        <w:ind w:left="6480" w:hanging="360"/>
      </w:pPr>
      <w:rPr>
        <w:rFonts w:ascii="Wingdings" w:hAnsi="Wingdings" w:hint="default"/>
      </w:rPr>
    </w:lvl>
  </w:abstractNum>
  <w:abstractNum w:abstractNumId="61">
    <w:nsid w:val="2EF12083"/>
    <w:multiLevelType w:val="hybridMultilevel"/>
    <w:tmpl w:val="F6829AD0"/>
    <w:lvl w:ilvl="0" w:tplc="CE621FF4">
      <w:start w:val="1"/>
      <w:numFmt w:val="bullet"/>
      <w:lvlText w:val=""/>
      <w:lvlJc w:val="left"/>
      <w:pPr>
        <w:tabs>
          <w:tab w:val="num" w:pos="720"/>
        </w:tabs>
        <w:ind w:left="720" w:hanging="360"/>
      </w:pPr>
      <w:rPr>
        <w:rFonts w:ascii="Wingdings" w:hAnsi="Wingdings" w:hint="default"/>
      </w:rPr>
    </w:lvl>
    <w:lvl w:ilvl="1" w:tplc="50903462">
      <w:start w:val="2323"/>
      <w:numFmt w:val="bullet"/>
      <w:lvlText w:val=""/>
      <w:lvlJc w:val="left"/>
      <w:pPr>
        <w:tabs>
          <w:tab w:val="num" w:pos="1440"/>
        </w:tabs>
        <w:ind w:left="1440" w:hanging="360"/>
      </w:pPr>
      <w:rPr>
        <w:rFonts w:ascii="Wingdings" w:hAnsi="Wingdings" w:hint="default"/>
      </w:rPr>
    </w:lvl>
    <w:lvl w:ilvl="2" w:tplc="FEBC2D54" w:tentative="1">
      <w:start w:val="1"/>
      <w:numFmt w:val="bullet"/>
      <w:lvlText w:val=""/>
      <w:lvlJc w:val="left"/>
      <w:pPr>
        <w:tabs>
          <w:tab w:val="num" w:pos="2160"/>
        </w:tabs>
        <w:ind w:left="2160" w:hanging="360"/>
      </w:pPr>
      <w:rPr>
        <w:rFonts w:ascii="Wingdings" w:hAnsi="Wingdings" w:hint="default"/>
      </w:rPr>
    </w:lvl>
    <w:lvl w:ilvl="3" w:tplc="51102B74" w:tentative="1">
      <w:start w:val="1"/>
      <w:numFmt w:val="bullet"/>
      <w:lvlText w:val=""/>
      <w:lvlJc w:val="left"/>
      <w:pPr>
        <w:tabs>
          <w:tab w:val="num" w:pos="2880"/>
        </w:tabs>
        <w:ind w:left="2880" w:hanging="360"/>
      </w:pPr>
      <w:rPr>
        <w:rFonts w:ascii="Wingdings" w:hAnsi="Wingdings" w:hint="default"/>
      </w:rPr>
    </w:lvl>
    <w:lvl w:ilvl="4" w:tplc="503ECE00" w:tentative="1">
      <w:start w:val="1"/>
      <w:numFmt w:val="bullet"/>
      <w:lvlText w:val=""/>
      <w:lvlJc w:val="left"/>
      <w:pPr>
        <w:tabs>
          <w:tab w:val="num" w:pos="3600"/>
        </w:tabs>
        <w:ind w:left="3600" w:hanging="360"/>
      </w:pPr>
      <w:rPr>
        <w:rFonts w:ascii="Wingdings" w:hAnsi="Wingdings" w:hint="default"/>
      </w:rPr>
    </w:lvl>
    <w:lvl w:ilvl="5" w:tplc="82CAE73E" w:tentative="1">
      <w:start w:val="1"/>
      <w:numFmt w:val="bullet"/>
      <w:lvlText w:val=""/>
      <w:lvlJc w:val="left"/>
      <w:pPr>
        <w:tabs>
          <w:tab w:val="num" w:pos="4320"/>
        </w:tabs>
        <w:ind w:left="4320" w:hanging="360"/>
      </w:pPr>
      <w:rPr>
        <w:rFonts w:ascii="Wingdings" w:hAnsi="Wingdings" w:hint="default"/>
      </w:rPr>
    </w:lvl>
    <w:lvl w:ilvl="6" w:tplc="D8C21A3C" w:tentative="1">
      <w:start w:val="1"/>
      <w:numFmt w:val="bullet"/>
      <w:lvlText w:val=""/>
      <w:lvlJc w:val="left"/>
      <w:pPr>
        <w:tabs>
          <w:tab w:val="num" w:pos="5040"/>
        </w:tabs>
        <w:ind w:left="5040" w:hanging="360"/>
      </w:pPr>
      <w:rPr>
        <w:rFonts w:ascii="Wingdings" w:hAnsi="Wingdings" w:hint="default"/>
      </w:rPr>
    </w:lvl>
    <w:lvl w:ilvl="7" w:tplc="B2C2566E" w:tentative="1">
      <w:start w:val="1"/>
      <w:numFmt w:val="bullet"/>
      <w:lvlText w:val=""/>
      <w:lvlJc w:val="left"/>
      <w:pPr>
        <w:tabs>
          <w:tab w:val="num" w:pos="5760"/>
        </w:tabs>
        <w:ind w:left="5760" w:hanging="360"/>
      </w:pPr>
      <w:rPr>
        <w:rFonts w:ascii="Wingdings" w:hAnsi="Wingdings" w:hint="default"/>
      </w:rPr>
    </w:lvl>
    <w:lvl w:ilvl="8" w:tplc="0D166C18" w:tentative="1">
      <w:start w:val="1"/>
      <w:numFmt w:val="bullet"/>
      <w:lvlText w:val=""/>
      <w:lvlJc w:val="left"/>
      <w:pPr>
        <w:tabs>
          <w:tab w:val="num" w:pos="6480"/>
        </w:tabs>
        <w:ind w:left="6480" w:hanging="360"/>
      </w:pPr>
      <w:rPr>
        <w:rFonts w:ascii="Wingdings" w:hAnsi="Wingdings" w:hint="default"/>
      </w:rPr>
    </w:lvl>
  </w:abstractNum>
  <w:abstractNum w:abstractNumId="62">
    <w:nsid w:val="2F296AD4"/>
    <w:multiLevelType w:val="hybridMultilevel"/>
    <w:tmpl w:val="3FA40100"/>
    <w:lvl w:ilvl="0" w:tplc="99503F80">
      <w:start w:val="1"/>
      <w:numFmt w:val="bullet"/>
      <w:lvlText w:val=""/>
      <w:lvlJc w:val="left"/>
      <w:pPr>
        <w:tabs>
          <w:tab w:val="num" w:pos="720"/>
        </w:tabs>
        <w:ind w:left="720" w:hanging="360"/>
      </w:pPr>
      <w:rPr>
        <w:rFonts w:ascii="Wingdings" w:hAnsi="Wingdings" w:hint="default"/>
      </w:rPr>
    </w:lvl>
    <w:lvl w:ilvl="1" w:tplc="9ED29072">
      <w:start w:val="1"/>
      <w:numFmt w:val="bullet"/>
      <w:lvlText w:val=""/>
      <w:lvlJc w:val="left"/>
      <w:pPr>
        <w:tabs>
          <w:tab w:val="num" w:pos="1440"/>
        </w:tabs>
        <w:ind w:left="1440" w:hanging="360"/>
      </w:pPr>
      <w:rPr>
        <w:rFonts w:ascii="Wingdings" w:hAnsi="Wingdings" w:hint="default"/>
      </w:rPr>
    </w:lvl>
    <w:lvl w:ilvl="2" w:tplc="D9AEA54E" w:tentative="1">
      <w:start w:val="1"/>
      <w:numFmt w:val="bullet"/>
      <w:lvlText w:val=""/>
      <w:lvlJc w:val="left"/>
      <w:pPr>
        <w:tabs>
          <w:tab w:val="num" w:pos="2160"/>
        </w:tabs>
        <w:ind w:left="2160" w:hanging="360"/>
      </w:pPr>
      <w:rPr>
        <w:rFonts w:ascii="Wingdings" w:hAnsi="Wingdings" w:hint="default"/>
      </w:rPr>
    </w:lvl>
    <w:lvl w:ilvl="3" w:tplc="50C04822" w:tentative="1">
      <w:start w:val="1"/>
      <w:numFmt w:val="bullet"/>
      <w:lvlText w:val=""/>
      <w:lvlJc w:val="left"/>
      <w:pPr>
        <w:tabs>
          <w:tab w:val="num" w:pos="2880"/>
        </w:tabs>
        <w:ind w:left="2880" w:hanging="360"/>
      </w:pPr>
      <w:rPr>
        <w:rFonts w:ascii="Wingdings" w:hAnsi="Wingdings" w:hint="default"/>
      </w:rPr>
    </w:lvl>
    <w:lvl w:ilvl="4" w:tplc="9CEC93A6" w:tentative="1">
      <w:start w:val="1"/>
      <w:numFmt w:val="bullet"/>
      <w:lvlText w:val=""/>
      <w:lvlJc w:val="left"/>
      <w:pPr>
        <w:tabs>
          <w:tab w:val="num" w:pos="3600"/>
        </w:tabs>
        <w:ind w:left="3600" w:hanging="360"/>
      </w:pPr>
      <w:rPr>
        <w:rFonts w:ascii="Wingdings" w:hAnsi="Wingdings" w:hint="default"/>
      </w:rPr>
    </w:lvl>
    <w:lvl w:ilvl="5" w:tplc="D7A8C94C" w:tentative="1">
      <w:start w:val="1"/>
      <w:numFmt w:val="bullet"/>
      <w:lvlText w:val=""/>
      <w:lvlJc w:val="left"/>
      <w:pPr>
        <w:tabs>
          <w:tab w:val="num" w:pos="4320"/>
        </w:tabs>
        <w:ind w:left="4320" w:hanging="360"/>
      </w:pPr>
      <w:rPr>
        <w:rFonts w:ascii="Wingdings" w:hAnsi="Wingdings" w:hint="default"/>
      </w:rPr>
    </w:lvl>
    <w:lvl w:ilvl="6" w:tplc="FC9C8862" w:tentative="1">
      <w:start w:val="1"/>
      <w:numFmt w:val="bullet"/>
      <w:lvlText w:val=""/>
      <w:lvlJc w:val="left"/>
      <w:pPr>
        <w:tabs>
          <w:tab w:val="num" w:pos="5040"/>
        </w:tabs>
        <w:ind w:left="5040" w:hanging="360"/>
      </w:pPr>
      <w:rPr>
        <w:rFonts w:ascii="Wingdings" w:hAnsi="Wingdings" w:hint="default"/>
      </w:rPr>
    </w:lvl>
    <w:lvl w:ilvl="7" w:tplc="B4721980" w:tentative="1">
      <w:start w:val="1"/>
      <w:numFmt w:val="bullet"/>
      <w:lvlText w:val=""/>
      <w:lvlJc w:val="left"/>
      <w:pPr>
        <w:tabs>
          <w:tab w:val="num" w:pos="5760"/>
        </w:tabs>
        <w:ind w:left="5760" w:hanging="360"/>
      </w:pPr>
      <w:rPr>
        <w:rFonts w:ascii="Wingdings" w:hAnsi="Wingdings" w:hint="default"/>
      </w:rPr>
    </w:lvl>
    <w:lvl w:ilvl="8" w:tplc="8634DD28" w:tentative="1">
      <w:start w:val="1"/>
      <w:numFmt w:val="bullet"/>
      <w:lvlText w:val=""/>
      <w:lvlJc w:val="left"/>
      <w:pPr>
        <w:tabs>
          <w:tab w:val="num" w:pos="6480"/>
        </w:tabs>
        <w:ind w:left="6480" w:hanging="360"/>
      </w:pPr>
      <w:rPr>
        <w:rFonts w:ascii="Wingdings" w:hAnsi="Wingdings" w:hint="default"/>
      </w:rPr>
    </w:lvl>
  </w:abstractNum>
  <w:abstractNum w:abstractNumId="63">
    <w:nsid w:val="2FE05041"/>
    <w:multiLevelType w:val="hybridMultilevel"/>
    <w:tmpl w:val="240429BE"/>
    <w:lvl w:ilvl="0" w:tplc="B8866BD2">
      <w:start w:val="1"/>
      <w:numFmt w:val="bullet"/>
      <w:lvlText w:val=""/>
      <w:lvlJc w:val="left"/>
      <w:pPr>
        <w:tabs>
          <w:tab w:val="num" w:pos="720"/>
        </w:tabs>
        <w:ind w:left="720" w:hanging="360"/>
      </w:pPr>
      <w:rPr>
        <w:rFonts w:ascii="Wingdings" w:hAnsi="Wingdings" w:hint="default"/>
      </w:rPr>
    </w:lvl>
    <w:lvl w:ilvl="1" w:tplc="C1C080C8">
      <w:start w:val="1703"/>
      <w:numFmt w:val="bullet"/>
      <w:lvlText w:val=""/>
      <w:lvlJc w:val="left"/>
      <w:pPr>
        <w:tabs>
          <w:tab w:val="num" w:pos="1440"/>
        </w:tabs>
        <w:ind w:left="1440" w:hanging="360"/>
      </w:pPr>
      <w:rPr>
        <w:rFonts w:ascii="Wingdings" w:hAnsi="Wingdings" w:hint="default"/>
      </w:rPr>
    </w:lvl>
    <w:lvl w:ilvl="2" w:tplc="D75A56A6" w:tentative="1">
      <w:start w:val="1"/>
      <w:numFmt w:val="bullet"/>
      <w:lvlText w:val=""/>
      <w:lvlJc w:val="left"/>
      <w:pPr>
        <w:tabs>
          <w:tab w:val="num" w:pos="2160"/>
        </w:tabs>
        <w:ind w:left="2160" w:hanging="360"/>
      </w:pPr>
      <w:rPr>
        <w:rFonts w:ascii="Wingdings" w:hAnsi="Wingdings" w:hint="default"/>
      </w:rPr>
    </w:lvl>
    <w:lvl w:ilvl="3" w:tplc="987EC86E" w:tentative="1">
      <w:start w:val="1"/>
      <w:numFmt w:val="bullet"/>
      <w:lvlText w:val=""/>
      <w:lvlJc w:val="left"/>
      <w:pPr>
        <w:tabs>
          <w:tab w:val="num" w:pos="2880"/>
        </w:tabs>
        <w:ind w:left="2880" w:hanging="360"/>
      </w:pPr>
      <w:rPr>
        <w:rFonts w:ascii="Wingdings" w:hAnsi="Wingdings" w:hint="default"/>
      </w:rPr>
    </w:lvl>
    <w:lvl w:ilvl="4" w:tplc="AE94D39E" w:tentative="1">
      <w:start w:val="1"/>
      <w:numFmt w:val="bullet"/>
      <w:lvlText w:val=""/>
      <w:lvlJc w:val="left"/>
      <w:pPr>
        <w:tabs>
          <w:tab w:val="num" w:pos="3600"/>
        </w:tabs>
        <w:ind w:left="3600" w:hanging="360"/>
      </w:pPr>
      <w:rPr>
        <w:rFonts w:ascii="Wingdings" w:hAnsi="Wingdings" w:hint="default"/>
      </w:rPr>
    </w:lvl>
    <w:lvl w:ilvl="5" w:tplc="FD4A8A3A" w:tentative="1">
      <w:start w:val="1"/>
      <w:numFmt w:val="bullet"/>
      <w:lvlText w:val=""/>
      <w:lvlJc w:val="left"/>
      <w:pPr>
        <w:tabs>
          <w:tab w:val="num" w:pos="4320"/>
        </w:tabs>
        <w:ind w:left="4320" w:hanging="360"/>
      </w:pPr>
      <w:rPr>
        <w:rFonts w:ascii="Wingdings" w:hAnsi="Wingdings" w:hint="default"/>
      </w:rPr>
    </w:lvl>
    <w:lvl w:ilvl="6" w:tplc="75FE1E3E" w:tentative="1">
      <w:start w:val="1"/>
      <w:numFmt w:val="bullet"/>
      <w:lvlText w:val=""/>
      <w:lvlJc w:val="left"/>
      <w:pPr>
        <w:tabs>
          <w:tab w:val="num" w:pos="5040"/>
        </w:tabs>
        <w:ind w:left="5040" w:hanging="360"/>
      </w:pPr>
      <w:rPr>
        <w:rFonts w:ascii="Wingdings" w:hAnsi="Wingdings" w:hint="default"/>
      </w:rPr>
    </w:lvl>
    <w:lvl w:ilvl="7" w:tplc="A1B064EA" w:tentative="1">
      <w:start w:val="1"/>
      <w:numFmt w:val="bullet"/>
      <w:lvlText w:val=""/>
      <w:lvlJc w:val="left"/>
      <w:pPr>
        <w:tabs>
          <w:tab w:val="num" w:pos="5760"/>
        </w:tabs>
        <w:ind w:left="5760" w:hanging="360"/>
      </w:pPr>
      <w:rPr>
        <w:rFonts w:ascii="Wingdings" w:hAnsi="Wingdings" w:hint="default"/>
      </w:rPr>
    </w:lvl>
    <w:lvl w:ilvl="8" w:tplc="C130E09E" w:tentative="1">
      <w:start w:val="1"/>
      <w:numFmt w:val="bullet"/>
      <w:lvlText w:val=""/>
      <w:lvlJc w:val="left"/>
      <w:pPr>
        <w:tabs>
          <w:tab w:val="num" w:pos="6480"/>
        </w:tabs>
        <w:ind w:left="6480" w:hanging="360"/>
      </w:pPr>
      <w:rPr>
        <w:rFonts w:ascii="Wingdings" w:hAnsi="Wingdings" w:hint="default"/>
      </w:rPr>
    </w:lvl>
  </w:abstractNum>
  <w:abstractNum w:abstractNumId="64">
    <w:nsid w:val="3014256A"/>
    <w:multiLevelType w:val="hybridMultilevel"/>
    <w:tmpl w:val="1708E6F2"/>
    <w:lvl w:ilvl="0" w:tplc="7CE4DCBE">
      <w:start w:val="1"/>
      <w:numFmt w:val="bullet"/>
      <w:lvlText w:val=""/>
      <w:lvlJc w:val="left"/>
      <w:pPr>
        <w:tabs>
          <w:tab w:val="num" w:pos="720"/>
        </w:tabs>
        <w:ind w:left="720" w:hanging="360"/>
      </w:pPr>
      <w:rPr>
        <w:rFonts w:ascii="Wingdings" w:hAnsi="Wingdings" w:hint="default"/>
      </w:rPr>
    </w:lvl>
    <w:lvl w:ilvl="1" w:tplc="0AF82106" w:tentative="1">
      <w:start w:val="1"/>
      <w:numFmt w:val="bullet"/>
      <w:lvlText w:val=""/>
      <w:lvlJc w:val="left"/>
      <w:pPr>
        <w:tabs>
          <w:tab w:val="num" w:pos="1440"/>
        </w:tabs>
        <w:ind w:left="1440" w:hanging="360"/>
      </w:pPr>
      <w:rPr>
        <w:rFonts w:ascii="Wingdings" w:hAnsi="Wingdings" w:hint="default"/>
      </w:rPr>
    </w:lvl>
    <w:lvl w:ilvl="2" w:tplc="61CE87EE" w:tentative="1">
      <w:start w:val="1"/>
      <w:numFmt w:val="bullet"/>
      <w:lvlText w:val=""/>
      <w:lvlJc w:val="left"/>
      <w:pPr>
        <w:tabs>
          <w:tab w:val="num" w:pos="2160"/>
        </w:tabs>
        <w:ind w:left="2160" w:hanging="360"/>
      </w:pPr>
      <w:rPr>
        <w:rFonts w:ascii="Wingdings" w:hAnsi="Wingdings" w:hint="default"/>
      </w:rPr>
    </w:lvl>
    <w:lvl w:ilvl="3" w:tplc="409E5136" w:tentative="1">
      <w:start w:val="1"/>
      <w:numFmt w:val="bullet"/>
      <w:lvlText w:val=""/>
      <w:lvlJc w:val="left"/>
      <w:pPr>
        <w:tabs>
          <w:tab w:val="num" w:pos="2880"/>
        </w:tabs>
        <w:ind w:left="2880" w:hanging="360"/>
      </w:pPr>
      <w:rPr>
        <w:rFonts w:ascii="Wingdings" w:hAnsi="Wingdings" w:hint="default"/>
      </w:rPr>
    </w:lvl>
    <w:lvl w:ilvl="4" w:tplc="E4CADEC4" w:tentative="1">
      <w:start w:val="1"/>
      <w:numFmt w:val="bullet"/>
      <w:lvlText w:val=""/>
      <w:lvlJc w:val="left"/>
      <w:pPr>
        <w:tabs>
          <w:tab w:val="num" w:pos="3600"/>
        </w:tabs>
        <w:ind w:left="3600" w:hanging="360"/>
      </w:pPr>
      <w:rPr>
        <w:rFonts w:ascii="Wingdings" w:hAnsi="Wingdings" w:hint="default"/>
      </w:rPr>
    </w:lvl>
    <w:lvl w:ilvl="5" w:tplc="B0AAEA30" w:tentative="1">
      <w:start w:val="1"/>
      <w:numFmt w:val="bullet"/>
      <w:lvlText w:val=""/>
      <w:lvlJc w:val="left"/>
      <w:pPr>
        <w:tabs>
          <w:tab w:val="num" w:pos="4320"/>
        </w:tabs>
        <w:ind w:left="4320" w:hanging="360"/>
      </w:pPr>
      <w:rPr>
        <w:rFonts w:ascii="Wingdings" w:hAnsi="Wingdings" w:hint="default"/>
      </w:rPr>
    </w:lvl>
    <w:lvl w:ilvl="6" w:tplc="CC74025C" w:tentative="1">
      <w:start w:val="1"/>
      <w:numFmt w:val="bullet"/>
      <w:lvlText w:val=""/>
      <w:lvlJc w:val="left"/>
      <w:pPr>
        <w:tabs>
          <w:tab w:val="num" w:pos="5040"/>
        </w:tabs>
        <w:ind w:left="5040" w:hanging="360"/>
      </w:pPr>
      <w:rPr>
        <w:rFonts w:ascii="Wingdings" w:hAnsi="Wingdings" w:hint="default"/>
      </w:rPr>
    </w:lvl>
    <w:lvl w:ilvl="7" w:tplc="D88037CC" w:tentative="1">
      <w:start w:val="1"/>
      <w:numFmt w:val="bullet"/>
      <w:lvlText w:val=""/>
      <w:lvlJc w:val="left"/>
      <w:pPr>
        <w:tabs>
          <w:tab w:val="num" w:pos="5760"/>
        </w:tabs>
        <w:ind w:left="5760" w:hanging="360"/>
      </w:pPr>
      <w:rPr>
        <w:rFonts w:ascii="Wingdings" w:hAnsi="Wingdings" w:hint="default"/>
      </w:rPr>
    </w:lvl>
    <w:lvl w:ilvl="8" w:tplc="18BE88E4" w:tentative="1">
      <w:start w:val="1"/>
      <w:numFmt w:val="bullet"/>
      <w:lvlText w:val=""/>
      <w:lvlJc w:val="left"/>
      <w:pPr>
        <w:tabs>
          <w:tab w:val="num" w:pos="6480"/>
        </w:tabs>
        <w:ind w:left="6480" w:hanging="360"/>
      </w:pPr>
      <w:rPr>
        <w:rFonts w:ascii="Wingdings" w:hAnsi="Wingdings" w:hint="default"/>
      </w:rPr>
    </w:lvl>
  </w:abstractNum>
  <w:abstractNum w:abstractNumId="65">
    <w:nsid w:val="30A848C4"/>
    <w:multiLevelType w:val="hybridMultilevel"/>
    <w:tmpl w:val="B3122B12"/>
    <w:lvl w:ilvl="0" w:tplc="AD3EB92C">
      <w:start w:val="1"/>
      <w:numFmt w:val="bullet"/>
      <w:lvlText w:val="•"/>
      <w:lvlJc w:val="left"/>
      <w:pPr>
        <w:tabs>
          <w:tab w:val="num" w:pos="720"/>
        </w:tabs>
        <w:ind w:left="720" w:hanging="360"/>
      </w:pPr>
      <w:rPr>
        <w:rFonts w:ascii="宋体" w:hAnsi="宋体" w:hint="default"/>
      </w:rPr>
    </w:lvl>
    <w:lvl w:ilvl="1" w:tplc="76005F48">
      <w:start w:val="2181"/>
      <w:numFmt w:val="bullet"/>
      <w:lvlText w:val="–"/>
      <w:lvlJc w:val="left"/>
      <w:pPr>
        <w:tabs>
          <w:tab w:val="num" w:pos="1440"/>
        </w:tabs>
        <w:ind w:left="1440" w:hanging="360"/>
      </w:pPr>
      <w:rPr>
        <w:rFonts w:ascii="宋体" w:hAnsi="宋体" w:hint="default"/>
      </w:rPr>
    </w:lvl>
    <w:lvl w:ilvl="2" w:tplc="E3A4CC0A" w:tentative="1">
      <w:start w:val="1"/>
      <w:numFmt w:val="bullet"/>
      <w:lvlText w:val="•"/>
      <w:lvlJc w:val="left"/>
      <w:pPr>
        <w:tabs>
          <w:tab w:val="num" w:pos="2160"/>
        </w:tabs>
        <w:ind w:left="2160" w:hanging="360"/>
      </w:pPr>
      <w:rPr>
        <w:rFonts w:ascii="宋体" w:hAnsi="宋体" w:hint="default"/>
      </w:rPr>
    </w:lvl>
    <w:lvl w:ilvl="3" w:tplc="4E4AE69A" w:tentative="1">
      <w:start w:val="1"/>
      <w:numFmt w:val="bullet"/>
      <w:lvlText w:val="•"/>
      <w:lvlJc w:val="left"/>
      <w:pPr>
        <w:tabs>
          <w:tab w:val="num" w:pos="2880"/>
        </w:tabs>
        <w:ind w:left="2880" w:hanging="360"/>
      </w:pPr>
      <w:rPr>
        <w:rFonts w:ascii="宋体" w:hAnsi="宋体" w:hint="default"/>
      </w:rPr>
    </w:lvl>
    <w:lvl w:ilvl="4" w:tplc="287A281A" w:tentative="1">
      <w:start w:val="1"/>
      <w:numFmt w:val="bullet"/>
      <w:lvlText w:val="•"/>
      <w:lvlJc w:val="left"/>
      <w:pPr>
        <w:tabs>
          <w:tab w:val="num" w:pos="3600"/>
        </w:tabs>
        <w:ind w:left="3600" w:hanging="360"/>
      </w:pPr>
      <w:rPr>
        <w:rFonts w:ascii="宋体" w:hAnsi="宋体" w:hint="default"/>
      </w:rPr>
    </w:lvl>
    <w:lvl w:ilvl="5" w:tplc="EF009AD4" w:tentative="1">
      <w:start w:val="1"/>
      <w:numFmt w:val="bullet"/>
      <w:lvlText w:val="•"/>
      <w:lvlJc w:val="left"/>
      <w:pPr>
        <w:tabs>
          <w:tab w:val="num" w:pos="4320"/>
        </w:tabs>
        <w:ind w:left="4320" w:hanging="360"/>
      </w:pPr>
      <w:rPr>
        <w:rFonts w:ascii="宋体" w:hAnsi="宋体" w:hint="default"/>
      </w:rPr>
    </w:lvl>
    <w:lvl w:ilvl="6" w:tplc="3D6EF348" w:tentative="1">
      <w:start w:val="1"/>
      <w:numFmt w:val="bullet"/>
      <w:lvlText w:val="•"/>
      <w:lvlJc w:val="left"/>
      <w:pPr>
        <w:tabs>
          <w:tab w:val="num" w:pos="5040"/>
        </w:tabs>
        <w:ind w:left="5040" w:hanging="360"/>
      </w:pPr>
      <w:rPr>
        <w:rFonts w:ascii="宋体" w:hAnsi="宋体" w:hint="default"/>
      </w:rPr>
    </w:lvl>
    <w:lvl w:ilvl="7" w:tplc="D41CDE18" w:tentative="1">
      <w:start w:val="1"/>
      <w:numFmt w:val="bullet"/>
      <w:lvlText w:val="•"/>
      <w:lvlJc w:val="left"/>
      <w:pPr>
        <w:tabs>
          <w:tab w:val="num" w:pos="5760"/>
        </w:tabs>
        <w:ind w:left="5760" w:hanging="360"/>
      </w:pPr>
      <w:rPr>
        <w:rFonts w:ascii="宋体" w:hAnsi="宋体" w:hint="default"/>
      </w:rPr>
    </w:lvl>
    <w:lvl w:ilvl="8" w:tplc="0172DC30" w:tentative="1">
      <w:start w:val="1"/>
      <w:numFmt w:val="bullet"/>
      <w:lvlText w:val="•"/>
      <w:lvlJc w:val="left"/>
      <w:pPr>
        <w:tabs>
          <w:tab w:val="num" w:pos="6480"/>
        </w:tabs>
        <w:ind w:left="6480" w:hanging="360"/>
      </w:pPr>
      <w:rPr>
        <w:rFonts w:ascii="宋体" w:hAnsi="宋体" w:hint="default"/>
      </w:rPr>
    </w:lvl>
  </w:abstractNum>
  <w:abstractNum w:abstractNumId="66">
    <w:nsid w:val="322E4F8A"/>
    <w:multiLevelType w:val="hybridMultilevel"/>
    <w:tmpl w:val="4B602FCC"/>
    <w:lvl w:ilvl="0" w:tplc="2CAE9AFC">
      <w:start w:val="1"/>
      <w:numFmt w:val="bullet"/>
      <w:lvlText w:val=""/>
      <w:lvlJc w:val="left"/>
      <w:pPr>
        <w:tabs>
          <w:tab w:val="num" w:pos="720"/>
        </w:tabs>
        <w:ind w:left="720" w:hanging="360"/>
      </w:pPr>
      <w:rPr>
        <w:rFonts w:ascii="Wingdings" w:hAnsi="Wingdings" w:hint="default"/>
      </w:rPr>
    </w:lvl>
    <w:lvl w:ilvl="1" w:tplc="2F44B940" w:tentative="1">
      <w:start w:val="1"/>
      <w:numFmt w:val="bullet"/>
      <w:lvlText w:val=""/>
      <w:lvlJc w:val="left"/>
      <w:pPr>
        <w:tabs>
          <w:tab w:val="num" w:pos="1440"/>
        </w:tabs>
        <w:ind w:left="1440" w:hanging="360"/>
      </w:pPr>
      <w:rPr>
        <w:rFonts w:ascii="Wingdings" w:hAnsi="Wingdings" w:hint="default"/>
      </w:rPr>
    </w:lvl>
    <w:lvl w:ilvl="2" w:tplc="67B2AF94" w:tentative="1">
      <w:start w:val="1"/>
      <w:numFmt w:val="bullet"/>
      <w:lvlText w:val=""/>
      <w:lvlJc w:val="left"/>
      <w:pPr>
        <w:tabs>
          <w:tab w:val="num" w:pos="2160"/>
        </w:tabs>
        <w:ind w:left="2160" w:hanging="360"/>
      </w:pPr>
      <w:rPr>
        <w:rFonts w:ascii="Wingdings" w:hAnsi="Wingdings" w:hint="default"/>
      </w:rPr>
    </w:lvl>
    <w:lvl w:ilvl="3" w:tplc="511AB83A" w:tentative="1">
      <w:start w:val="1"/>
      <w:numFmt w:val="bullet"/>
      <w:lvlText w:val=""/>
      <w:lvlJc w:val="left"/>
      <w:pPr>
        <w:tabs>
          <w:tab w:val="num" w:pos="2880"/>
        </w:tabs>
        <w:ind w:left="2880" w:hanging="360"/>
      </w:pPr>
      <w:rPr>
        <w:rFonts w:ascii="Wingdings" w:hAnsi="Wingdings" w:hint="default"/>
      </w:rPr>
    </w:lvl>
    <w:lvl w:ilvl="4" w:tplc="2C0E7E20" w:tentative="1">
      <w:start w:val="1"/>
      <w:numFmt w:val="bullet"/>
      <w:lvlText w:val=""/>
      <w:lvlJc w:val="left"/>
      <w:pPr>
        <w:tabs>
          <w:tab w:val="num" w:pos="3600"/>
        </w:tabs>
        <w:ind w:left="3600" w:hanging="360"/>
      </w:pPr>
      <w:rPr>
        <w:rFonts w:ascii="Wingdings" w:hAnsi="Wingdings" w:hint="default"/>
      </w:rPr>
    </w:lvl>
    <w:lvl w:ilvl="5" w:tplc="1F96FEDC" w:tentative="1">
      <w:start w:val="1"/>
      <w:numFmt w:val="bullet"/>
      <w:lvlText w:val=""/>
      <w:lvlJc w:val="left"/>
      <w:pPr>
        <w:tabs>
          <w:tab w:val="num" w:pos="4320"/>
        </w:tabs>
        <w:ind w:left="4320" w:hanging="360"/>
      </w:pPr>
      <w:rPr>
        <w:rFonts w:ascii="Wingdings" w:hAnsi="Wingdings" w:hint="default"/>
      </w:rPr>
    </w:lvl>
    <w:lvl w:ilvl="6" w:tplc="E2927D24" w:tentative="1">
      <w:start w:val="1"/>
      <w:numFmt w:val="bullet"/>
      <w:lvlText w:val=""/>
      <w:lvlJc w:val="left"/>
      <w:pPr>
        <w:tabs>
          <w:tab w:val="num" w:pos="5040"/>
        </w:tabs>
        <w:ind w:left="5040" w:hanging="360"/>
      </w:pPr>
      <w:rPr>
        <w:rFonts w:ascii="Wingdings" w:hAnsi="Wingdings" w:hint="default"/>
      </w:rPr>
    </w:lvl>
    <w:lvl w:ilvl="7" w:tplc="72FCBAF4" w:tentative="1">
      <w:start w:val="1"/>
      <w:numFmt w:val="bullet"/>
      <w:lvlText w:val=""/>
      <w:lvlJc w:val="left"/>
      <w:pPr>
        <w:tabs>
          <w:tab w:val="num" w:pos="5760"/>
        </w:tabs>
        <w:ind w:left="5760" w:hanging="360"/>
      </w:pPr>
      <w:rPr>
        <w:rFonts w:ascii="Wingdings" w:hAnsi="Wingdings" w:hint="default"/>
      </w:rPr>
    </w:lvl>
    <w:lvl w:ilvl="8" w:tplc="9A82DDAE" w:tentative="1">
      <w:start w:val="1"/>
      <w:numFmt w:val="bullet"/>
      <w:lvlText w:val=""/>
      <w:lvlJc w:val="left"/>
      <w:pPr>
        <w:tabs>
          <w:tab w:val="num" w:pos="6480"/>
        </w:tabs>
        <w:ind w:left="6480" w:hanging="360"/>
      </w:pPr>
      <w:rPr>
        <w:rFonts w:ascii="Wingdings" w:hAnsi="Wingdings" w:hint="default"/>
      </w:rPr>
    </w:lvl>
  </w:abstractNum>
  <w:abstractNum w:abstractNumId="67">
    <w:nsid w:val="33545727"/>
    <w:multiLevelType w:val="hybridMultilevel"/>
    <w:tmpl w:val="54EEB502"/>
    <w:lvl w:ilvl="0" w:tplc="91004710">
      <w:start w:val="1"/>
      <w:numFmt w:val="bullet"/>
      <w:lvlText w:val=""/>
      <w:lvlJc w:val="left"/>
      <w:pPr>
        <w:tabs>
          <w:tab w:val="num" w:pos="720"/>
        </w:tabs>
        <w:ind w:left="720" w:hanging="360"/>
      </w:pPr>
      <w:rPr>
        <w:rFonts w:ascii="Wingdings" w:hAnsi="Wingdings" w:hint="default"/>
      </w:rPr>
    </w:lvl>
    <w:lvl w:ilvl="1" w:tplc="95822EBC" w:tentative="1">
      <w:start w:val="1"/>
      <w:numFmt w:val="bullet"/>
      <w:lvlText w:val=""/>
      <w:lvlJc w:val="left"/>
      <w:pPr>
        <w:tabs>
          <w:tab w:val="num" w:pos="1440"/>
        </w:tabs>
        <w:ind w:left="1440" w:hanging="360"/>
      </w:pPr>
      <w:rPr>
        <w:rFonts w:ascii="Wingdings" w:hAnsi="Wingdings" w:hint="default"/>
      </w:rPr>
    </w:lvl>
    <w:lvl w:ilvl="2" w:tplc="6AB65966" w:tentative="1">
      <w:start w:val="1"/>
      <w:numFmt w:val="bullet"/>
      <w:lvlText w:val=""/>
      <w:lvlJc w:val="left"/>
      <w:pPr>
        <w:tabs>
          <w:tab w:val="num" w:pos="2160"/>
        </w:tabs>
        <w:ind w:left="2160" w:hanging="360"/>
      </w:pPr>
      <w:rPr>
        <w:rFonts w:ascii="Wingdings" w:hAnsi="Wingdings" w:hint="default"/>
      </w:rPr>
    </w:lvl>
    <w:lvl w:ilvl="3" w:tplc="02305A00" w:tentative="1">
      <w:start w:val="1"/>
      <w:numFmt w:val="bullet"/>
      <w:lvlText w:val=""/>
      <w:lvlJc w:val="left"/>
      <w:pPr>
        <w:tabs>
          <w:tab w:val="num" w:pos="2880"/>
        </w:tabs>
        <w:ind w:left="2880" w:hanging="360"/>
      </w:pPr>
      <w:rPr>
        <w:rFonts w:ascii="Wingdings" w:hAnsi="Wingdings" w:hint="default"/>
      </w:rPr>
    </w:lvl>
    <w:lvl w:ilvl="4" w:tplc="1A384378" w:tentative="1">
      <w:start w:val="1"/>
      <w:numFmt w:val="bullet"/>
      <w:lvlText w:val=""/>
      <w:lvlJc w:val="left"/>
      <w:pPr>
        <w:tabs>
          <w:tab w:val="num" w:pos="3600"/>
        </w:tabs>
        <w:ind w:left="3600" w:hanging="360"/>
      </w:pPr>
      <w:rPr>
        <w:rFonts w:ascii="Wingdings" w:hAnsi="Wingdings" w:hint="default"/>
      </w:rPr>
    </w:lvl>
    <w:lvl w:ilvl="5" w:tplc="C4EAD23A" w:tentative="1">
      <w:start w:val="1"/>
      <w:numFmt w:val="bullet"/>
      <w:lvlText w:val=""/>
      <w:lvlJc w:val="left"/>
      <w:pPr>
        <w:tabs>
          <w:tab w:val="num" w:pos="4320"/>
        </w:tabs>
        <w:ind w:left="4320" w:hanging="360"/>
      </w:pPr>
      <w:rPr>
        <w:rFonts w:ascii="Wingdings" w:hAnsi="Wingdings" w:hint="default"/>
      </w:rPr>
    </w:lvl>
    <w:lvl w:ilvl="6" w:tplc="86FC14AE" w:tentative="1">
      <w:start w:val="1"/>
      <w:numFmt w:val="bullet"/>
      <w:lvlText w:val=""/>
      <w:lvlJc w:val="left"/>
      <w:pPr>
        <w:tabs>
          <w:tab w:val="num" w:pos="5040"/>
        </w:tabs>
        <w:ind w:left="5040" w:hanging="360"/>
      </w:pPr>
      <w:rPr>
        <w:rFonts w:ascii="Wingdings" w:hAnsi="Wingdings" w:hint="default"/>
      </w:rPr>
    </w:lvl>
    <w:lvl w:ilvl="7" w:tplc="D66201F2" w:tentative="1">
      <w:start w:val="1"/>
      <w:numFmt w:val="bullet"/>
      <w:lvlText w:val=""/>
      <w:lvlJc w:val="left"/>
      <w:pPr>
        <w:tabs>
          <w:tab w:val="num" w:pos="5760"/>
        </w:tabs>
        <w:ind w:left="5760" w:hanging="360"/>
      </w:pPr>
      <w:rPr>
        <w:rFonts w:ascii="Wingdings" w:hAnsi="Wingdings" w:hint="default"/>
      </w:rPr>
    </w:lvl>
    <w:lvl w:ilvl="8" w:tplc="E1425996" w:tentative="1">
      <w:start w:val="1"/>
      <w:numFmt w:val="bullet"/>
      <w:lvlText w:val=""/>
      <w:lvlJc w:val="left"/>
      <w:pPr>
        <w:tabs>
          <w:tab w:val="num" w:pos="6480"/>
        </w:tabs>
        <w:ind w:left="6480" w:hanging="360"/>
      </w:pPr>
      <w:rPr>
        <w:rFonts w:ascii="Wingdings" w:hAnsi="Wingdings" w:hint="default"/>
      </w:rPr>
    </w:lvl>
  </w:abstractNum>
  <w:abstractNum w:abstractNumId="68">
    <w:nsid w:val="35054EFB"/>
    <w:multiLevelType w:val="hybridMultilevel"/>
    <w:tmpl w:val="91FCD26A"/>
    <w:lvl w:ilvl="0" w:tplc="B598F592">
      <w:start w:val="1"/>
      <w:numFmt w:val="bullet"/>
      <w:lvlText w:val=""/>
      <w:lvlJc w:val="left"/>
      <w:pPr>
        <w:tabs>
          <w:tab w:val="num" w:pos="720"/>
        </w:tabs>
        <w:ind w:left="720" w:hanging="360"/>
      </w:pPr>
      <w:rPr>
        <w:rFonts w:ascii="Wingdings" w:hAnsi="Wingdings" w:hint="default"/>
      </w:rPr>
    </w:lvl>
    <w:lvl w:ilvl="1" w:tplc="891EA6AE" w:tentative="1">
      <w:start w:val="1"/>
      <w:numFmt w:val="bullet"/>
      <w:lvlText w:val=""/>
      <w:lvlJc w:val="left"/>
      <w:pPr>
        <w:tabs>
          <w:tab w:val="num" w:pos="1440"/>
        </w:tabs>
        <w:ind w:left="1440" w:hanging="360"/>
      </w:pPr>
      <w:rPr>
        <w:rFonts w:ascii="Wingdings" w:hAnsi="Wingdings" w:hint="default"/>
      </w:rPr>
    </w:lvl>
    <w:lvl w:ilvl="2" w:tplc="FFFAD952" w:tentative="1">
      <w:start w:val="1"/>
      <w:numFmt w:val="bullet"/>
      <w:lvlText w:val=""/>
      <w:lvlJc w:val="left"/>
      <w:pPr>
        <w:tabs>
          <w:tab w:val="num" w:pos="2160"/>
        </w:tabs>
        <w:ind w:left="2160" w:hanging="360"/>
      </w:pPr>
      <w:rPr>
        <w:rFonts w:ascii="Wingdings" w:hAnsi="Wingdings" w:hint="default"/>
      </w:rPr>
    </w:lvl>
    <w:lvl w:ilvl="3" w:tplc="C70477DA" w:tentative="1">
      <w:start w:val="1"/>
      <w:numFmt w:val="bullet"/>
      <w:lvlText w:val=""/>
      <w:lvlJc w:val="left"/>
      <w:pPr>
        <w:tabs>
          <w:tab w:val="num" w:pos="2880"/>
        </w:tabs>
        <w:ind w:left="2880" w:hanging="360"/>
      </w:pPr>
      <w:rPr>
        <w:rFonts w:ascii="Wingdings" w:hAnsi="Wingdings" w:hint="default"/>
      </w:rPr>
    </w:lvl>
    <w:lvl w:ilvl="4" w:tplc="633E98AC" w:tentative="1">
      <w:start w:val="1"/>
      <w:numFmt w:val="bullet"/>
      <w:lvlText w:val=""/>
      <w:lvlJc w:val="left"/>
      <w:pPr>
        <w:tabs>
          <w:tab w:val="num" w:pos="3600"/>
        </w:tabs>
        <w:ind w:left="3600" w:hanging="360"/>
      </w:pPr>
      <w:rPr>
        <w:rFonts w:ascii="Wingdings" w:hAnsi="Wingdings" w:hint="default"/>
      </w:rPr>
    </w:lvl>
    <w:lvl w:ilvl="5" w:tplc="7FD6B47A" w:tentative="1">
      <w:start w:val="1"/>
      <w:numFmt w:val="bullet"/>
      <w:lvlText w:val=""/>
      <w:lvlJc w:val="left"/>
      <w:pPr>
        <w:tabs>
          <w:tab w:val="num" w:pos="4320"/>
        </w:tabs>
        <w:ind w:left="4320" w:hanging="360"/>
      </w:pPr>
      <w:rPr>
        <w:rFonts w:ascii="Wingdings" w:hAnsi="Wingdings" w:hint="default"/>
      </w:rPr>
    </w:lvl>
    <w:lvl w:ilvl="6" w:tplc="1F60013E" w:tentative="1">
      <w:start w:val="1"/>
      <w:numFmt w:val="bullet"/>
      <w:lvlText w:val=""/>
      <w:lvlJc w:val="left"/>
      <w:pPr>
        <w:tabs>
          <w:tab w:val="num" w:pos="5040"/>
        </w:tabs>
        <w:ind w:left="5040" w:hanging="360"/>
      </w:pPr>
      <w:rPr>
        <w:rFonts w:ascii="Wingdings" w:hAnsi="Wingdings" w:hint="default"/>
      </w:rPr>
    </w:lvl>
    <w:lvl w:ilvl="7" w:tplc="254897DC" w:tentative="1">
      <w:start w:val="1"/>
      <w:numFmt w:val="bullet"/>
      <w:lvlText w:val=""/>
      <w:lvlJc w:val="left"/>
      <w:pPr>
        <w:tabs>
          <w:tab w:val="num" w:pos="5760"/>
        </w:tabs>
        <w:ind w:left="5760" w:hanging="360"/>
      </w:pPr>
      <w:rPr>
        <w:rFonts w:ascii="Wingdings" w:hAnsi="Wingdings" w:hint="default"/>
      </w:rPr>
    </w:lvl>
    <w:lvl w:ilvl="8" w:tplc="58D68A36" w:tentative="1">
      <w:start w:val="1"/>
      <w:numFmt w:val="bullet"/>
      <w:lvlText w:val=""/>
      <w:lvlJc w:val="left"/>
      <w:pPr>
        <w:tabs>
          <w:tab w:val="num" w:pos="6480"/>
        </w:tabs>
        <w:ind w:left="6480" w:hanging="360"/>
      </w:pPr>
      <w:rPr>
        <w:rFonts w:ascii="Wingdings" w:hAnsi="Wingdings" w:hint="default"/>
      </w:rPr>
    </w:lvl>
  </w:abstractNum>
  <w:abstractNum w:abstractNumId="69">
    <w:nsid w:val="36006D24"/>
    <w:multiLevelType w:val="hybridMultilevel"/>
    <w:tmpl w:val="747AED44"/>
    <w:lvl w:ilvl="0" w:tplc="CDE205BE">
      <w:start w:val="1"/>
      <w:numFmt w:val="bullet"/>
      <w:lvlText w:val=""/>
      <w:lvlJc w:val="left"/>
      <w:pPr>
        <w:tabs>
          <w:tab w:val="num" w:pos="720"/>
        </w:tabs>
        <w:ind w:left="720" w:hanging="360"/>
      </w:pPr>
      <w:rPr>
        <w:rFonts w:ascii="Wingdings" w:hAnsi="Wingdings" w:hint="default"/>
      </w:rPr>
    </w:lvl>
    <w:lvl w:ilvl="1" w:tplc="B4362958" w:tentative="1">
      <w:start w:val="1"/>
      <w:numFmt w:val="bullet"/>
      <w:lvlText w:val=""/>
      <w:lvlJc w:val="left"/>
      <w:pPr>
        <w:tabs>
          <w:tab w:val="num" w:pos="1440"/>
        </w:tabs>
        <w:ind w:left="1440" w:hanging="360"/>
      </w:pPr>
      <w:rPr>
        <w:rFonts w:ascii="Wingdings" w:hAnsi="Wingdings" w:hint="default"/>
      </w:rPr>
    </w:lvl>
    <w:lvl w:ilvl="2" w:tplc="8B34D20C" w:tentative="1">
      <w:start w:val="1"/>
      <w:numFmt w:val="bullet"/>
      <w:lvlText w:val=""/>
      <w:lvlJc w:val="left"/>
      <w:pPr>
        <w:tabs>
          <w:tab w:val="num" w:pos="2160"/>
        </w:tabs>
        <w:ind w:left="2160" w:hanging="360"/>
      </w:pPr>
      <w:rPr>
        <w:rFonts w:ascii="Wingdings" w:hAnsi="Wingdings" w:hint="default"/>
      </w:rPr>
    </w:lvl>
    <w:lvl w:ilvl="3" w:tplc="C50258A8" w:tentative="1">
      <w:start w:val="1"/>
      <w:numFmt w:val="bullet"/>
      <w:lvlText w:val=""/>
      <w:lvlJc w:val="left"/>
      <w:pPr>
        <w:tabs>
          <w:tab w:val="num" w:pos="2880"/>
        </w:tabs>
        <w:ind w:left="2880" w:hanging="360"/>
      </w:pPr>
      <w:rPr>
        <w:rFonts w:ascii="Wingdings" w:hAnsi="Wingdings" w:hint="default"/>
      </w:rPr>
    </w:lvl>
    <w:lvl w:ilvl="4" w:tplc="B7B414DE" w:tentative="1">
      <w:start w:val="1"/>
      <w:numFmt w:val="bullet"/>
      <w:lvlText w:val=""/>
      <w:lvlJc w:val="left"/>
      <w:pPr>
        <w:tabs>
          <w:tab w:val="num" w:pos="3600"/>
        </w:tabs>
        <w:ind w:left="3600" w:hanging="360"/>
      </w:pPr>
      <w:rPr>
        <w:rFonts w:ascii="Wingdings" w:hAnsi="Wingdings" w:hint="default"/>
      </w:rPr>
    </w:lvl>
    <w:lvl w:ilvl="5" w:tplc="03E6ED50" w:tentative="1">
      <w:start w:val="1"/>
      <w:numFmt w:val="bullet"/>
      <w:lvlText w:val=""/>
      <w:lvlJc w:val="left"/>
      <w:pPr>
        <w:tabs>
          <w:tab w:val="num" w:pos="4320"/>
        </w:tabs>
        <w:ind w:left="4320" w:hanging="360"/>
      </w:pPr>
      <w:rPr>
        <w:rFonts w:ascii="Wingdings" w:hAnsi="Wingdings" w:hint="default"/>
      </w:rPr>
    </w:lvl>
    <w:lvl w:ilvl="6" w:tplc="CBCA8A0E" w:tentative="1">
      <w:start w:val="1"/>
      <w:numFmt w:val="bullet"/>
      <w:lvlText w:val=""/>
      <w:lvlJc w:val="left"/>
      <w:pPr>
        <w:tabs>
          <w:tab w:val="num" w:pos="5040"/>
        </w:tabs>
        <w:ind w:left="5040" w:hanging="360"/>
      </w:pPr>
      <w:rPr>
        <w:rFonts w:ascii="Wingdings" w:hAnsi="Wingdings" w:hint="default"/>
      </w:rPr>
    </w:lvl>
    <w:lvl w:ilvl="7" w:tplc="9BA0D720" w:tentative="1">
      <w:start w:val="1"/>
      <w:numFmt w:val="bullet"/>
      <w:lvlText w:val=""/>
      <w:lvlJc w:val="left"/>
      <w:pPr>
        <w:tabs>
          <w:tab w:val="num" w:pos="5760"/>
        </w:tabs>
        <w:ind w:left="5760" w:hanging="360"/>
      </w:pPr>
      <w:rPr>
        <w:rFonts w:ascii="Wingdings" w:hAnsi="Wingdings" w:hint="default"/>
      </w:rPr>
    </w:lvl>
    <w:lvl w:ilvl="8" w:tplc="886C41B4" w:tentative="1">
      <w:start w:val="1"/>
      <w:numFmt w:val="bullet"/>
      <w:lvlText w:val=""/>
      <w:lvlJc w:val="left"/>
      <w:pPr>
        <w:tabs>
          <w:tab w:val="num" w:pos="6480"/>
        </w:tabs>
        <w:ind w:left="6480" w:hanging="360"/>
      </w:pPr>
      <w:rPr>
        <w:rFonts w:ascii="Wingdings" w:hAnsi="Wingdings" w:hint="default"/>
      </w:rPr>
    </w:lvl>
  </w:abstractNum>
  <w:abstractNum w:abstractNumId="70">
    <w:nsid w:val="36022AC9"/>
    <w:multiLevelType w:val="hybridMultilevel"/>
    <w:tmpl w:val="40BCFAA0"/>
    <w:lvl w:ilvl="0" w:tplc="797C2130">
      <w:start w:val="1"/>
      <w:numFmt w:val="bullet"/>
      <w:lvlText w:val=""/>
      <w:lvlJc w:val="left"/>
      <w:pPr>
        <w:tabs>
          <w:tab w:val="num" w:pos="720"/>
        </w:tabs>
        <w:ind w:left="720" w:hanging="360"/>
      </w:pPr>
      <w:rPr>
        <w:rFonts w:ascii="Wingdings" w:hAnsi="Wingdings" w:hint="default"/>
      </w:rPr>
    </w:lvl>
    <w:lvl w:ilvl="1" w:tplc="9D0698AE" w:tentative="1">
      <w:start w:val="1"/>
      <w:numFmt w:val="bullet"/>
      <w:lvlText w:val=""/>
      <w:lvlJc w:val="left"/>
      <w:pPr>
        <w:tabs>
          <w:tab w:val="num" w:pos="1440"/>
        </w:tabs>
        <w:ind w:left="1440" w:hanging="360"/>
      </w:pPr>
      <w:rPr>
        <w:rFonts w:ascii="Wingdings" w:hAnsi="Wingdings" w:hint="default"/>
      </w:rPr>
    </w:lvl>
    <w:lvl w:ilvl="2" w:tplc="F03812A4" w:tentative="1">
      <w:start w:val="1"/>
      <w:numFmt w:val="bullet"/>
      <w:lvlText w:val=""/>
      <w:lvlJc w:val="left"/>
      <w:pPr>
        <w:tabs>
          <w:tab w:val="num" w:pos="2160"/>
        </w:tabs>
        <w:ind w:left="2160" w:hanging="360"/>
      </w:pPr>
      <w:rPr>
        <w:rFonts w:ascii="Wingdings" w:hAnsi="Wingdings" w:hint="default"/>
      </w:rPr>
    </w:lvl>
    <w:lvl w:ilvl="3" w:tplc="9782F8D6" w:tentative="1">
      <w:start w:val="1"/>
      <w:numFmt w:val="bullet"/>
      <w:lvlText w:val=""/>
      <w:lvlJc w:val="left"/>
      <w:pPr>
        <w:tabs>
          <w:tab w:val="num" w:pos="2880"/>
        </w:tabs>
        <w:ind w:left="2880" w:hanging="360"/>
      </w:pPr>
      <w:rPr>
        <w:rFonts w:ascii="Wingdings" w:hAnsi="Wingdings" w:hint="default"/>
      </w:rPr>
    </w:lvl>
    <w:lvl w:ilvl="4" w:tplc="EC449456" w:tentative="1">
      <w:start w:val="1"/>
      <w:numFmt w:val="bullet"/>
      <w:lvlText w:val=""/>
      <w:lvlJc w:val="left"/>
      <w:pPr>
        <w:tabs>
          <w:tab w:val="num" w:pos="3600"/>
        </w:tabs>
        <w:ind w:left="3600" w:hanging="360"/>
      </w:pPr>
      <w:rPr>
        <w:rFonts w:ascii="Wingdings" w:hAnsi="Wingdings" w:hint="default"/>
      </w:rPr>
    </w:lvl>
    <w:lvl w:ilvl="5" w:tplc="51E65A1E" w:tentative="1">
      <w:start w:val="1"/>
      <w:numFmt w:val="bullet"/>
      <w:lvlText w:val=""/>
      <w:lvlJc w:val="left"/>
      <w:pPr>
        <w:tabs>
          <w:tab w:val="num" w:pos="4320"/>
        </w:tabs>
        <w:ind w:left="4320" w:hanging="360"/>
      </w:pPr>
      <w:rPr>
        <w:rFonts w:ascii="Wingdings" w:hAnsi="Wingdings" w:hint="default"/>
      </w:rPr>
    </w:lvl>
    <w:lvl w:ilvl="6" w:tplc="920A338C" w:tentative="1">
      <w:start w:val="1"/>
      <w:numFmt w:val="bullet"/>
      <w:lvlText w:val=""/>
      <w:lvlJc w:val="left"/>
      <w:pPr>
        <w:tabs>
          <w:tab w:val="num" w:pos="5040"/>
        </w:tabs>
        <w:ind w:left="5040" w:hanging="360"/>
      </w:pPr>
      <w:rPr>
        <w:rFonts w:ascii="Wingdings" w:hAnsi="Wingdings" w:hint="default"/>
      </w:rPr>
    </w:lvl>
    <w:lvl w:ilvl="7" w:tplc="F172284E" w:tentative="1">
      <w:start w:val="1"/>
      <w:numFmt w:val="bullet"/>
      <w:lvlText w:val=""/>
      <w:lvlJc w:val="left"/>
      <w:pPr>
        <w:tabs>
          <w:tab w:val="num" w:pos="5760"/>
        </w:tabs>
        <w:ind w:left="5760" w:hanging="360"/>
      </w:pPr>
      <w:rPr>
        <w:rFonts w:ascii="Wingdings" w:hAnsi="Wingdings" w:hint="default"/>
      </w:rPr>
    </w:lvl>
    <w:lvl w:ilvl="8" w:tplc="B6E2804A" w:tentative="1">
      <w:start w:val="1"/>
      <w:numFmt w:val="bullet"/>
      <w:lvlText w:val=""/>
      <w:lvlJc w:val="left"/>
      <w:pPr>
        <w:tabs>
          <w:tab w:val="num" w:pos="6480"/>
        </w:tabs>
        <w:ind w:left="6480" w:hanging="360"/>
      </w:pPr>
      <w:rPr>
        <w:rFonts w:ascii="Wingdings" w:hAnsi="Wingdings" w:hint="default"/>
      </w:rPr>
    </w:lvl>
  </w:abstractNum>
  <w:abstractNum w:abstractNumId="71">
    <w:nsid w:val="365238E9"/>
    <w:multiLevelType w:val="hybridMultilevel"/>
    <w:tmpl w:val="03785360"/>
    <w:lvl w:ilvl="0" w:tplc="0066C098">
      <w:start w:val="1"/>
      <w:numFmt w:val="bullet"/>
      <w:lvlText w:val=""/>
      <w:lvlJc w:val="left"/>
      <w:pPr>
        <w:tabs>
          <w:tab w:val="num" w:pos="720"/>
        </w:tabs>
        <w:ind w:left="720" w:hanging="360"/>
      </w:pPr>
      <w:rPr>
        <w:rFonts w:ascii="Wingdings" w:hAnsi="Wingdings" w:hint="default"/>
      </w:rPr>
    </w:lvl>
    <w:lvl w:ilvl="1" w:tplc="0426889C" w:tentative="1">
      <w:start w:val="1"/>
      <w:numFmt w:val="bullet"/>
      <w:lvlText w:val=""/>
      <w:lvlJc w:val="left"/>
      <w:pPr>
        <w:tabs>
          <w:tab w:val="num" w:pos="1440"/>
        </w:tabs>
        <w:ind w:left="1440" w:hanging="360"/>
      </w:pPr>
      <w:rPr>
        <w:rFonts w:ascii="Wingdings" w:hAnsi="Wingdings" w:hint="default"/>
      </w:rPr>
    </w:lvl>
    <w:lvl w:ilvl="2" w:tplc="44F4D21C" w:tentative="1">
      <w:start w:val="1"/>
      <w:numFmt w:val="bullet"/>
      <w:lvlText w:val=""/>
      <w:lvlJc w:val="left"/>
      <w:pPr>
        <w:tabs>
          <w:tab w:val="num" w:pos="2160"/>
        </w:tabs>
        <w:ind w:left="2160" w:hanging="360"/>
      </w:pPr>
      <w:rPr>
        <w:rFonts w:ascii="Wingdings" w:hAnsi="Wingdings" w:hint="default"/>
      </w:rPr>
    </w:lvl>
    <w:lvl w:ilvl="3" w:tplc="FEB4F8E4" w:tentative="1">
      <w:start w:val="1"/>
      <w:numFmt w:val="bullet"/>
      <w:lvlText w:val=""/>
      <w:lvlJc w:val="left"/>
      <w:pPr>
        <w:tabs>
          <w:tab w:val="num" w:pos="2880"/>
        </w:tabs>
        <w:ind w:left="2880" w:hanging="360"/>
      </w:pPr>
      <w:rPr>
        <w:rFonts w:ascii="Wingdings" w:hAnsi="Wingdings" w:hint="default"/>
      </w:rPr>
    </w:lvl>
    <w:lvl w:ilvl="4" w:tplc="C53C4B9C" w:tentative="1">
      <w:start w:val="1"/>
      <w:numFmt w:val="bullet"/>
      <w:lvlText w:val=""/>
      <w:lvlJc w:val="left"/>
      <w:pPr>
        <w:tabs>
          <w:tab w:val="num" w:pos="3600"/>
        </w:tabs>
        <w:ind w:left="3600" w:hanging="360"/>
      </w:pPr>
      <w:rPr>
        <w:rFonts w:ascii="Wingdings" w:hAnsi="Wingdings" w:hint="default"/>
      </w:rPr>
    </w:lvl>
    <w:lvl w:ilvl="5" w:tplc="38768DF2" w:tentative="1">
      <w:start w:val="1"/>
      <w:numFmt w:val="bullet"/>
      <w:lvlText w:val=""/>
      <w:lvlJc w:val="left"/>
      <w:pPr>
        <w:tabs>
          <w:tab w:val="num" w:pos="4320"/>
        </w:tabs>
        <w:ind w:left="4320" w:hanging="360"/>
      </w:pPr>
      <w:rPr>
        <w:rFonts w:ascii="Wingdings" w:hAnsi="Wingdings" w:hint="default"/>
      </w:rPr>
    </w:lvl>
    <w:lvl w:ilvl="6" w:tplc="E45E84D6" w:tentative="1">
      <w:start w:val="1"/>
      <w:numFmt w:val="bullet"/>
      <w:lvlText w:val=""/>
      <w:lvlJc w:val="left"/>
      <w:pPr>
        <w:tabs>
          <w:tab w:val="num" w:pos="5040"/>
        </w:tabs>
        <w:ind w:left="5040" w:hanging="360"/>
      </w:pPr>
      <w:rPr>
        <w:rFonts w:ascii="Wingdings" w:hAnsi="Wingdings" w:hint="default"/>
      </w:rPr>
    </w:lvl>
    <w:lvl w:ilvl="7" w:tplc="6AD85904" w:tentative="1">
      <w:start w:val="1"/>
      <w:numFmt w:val="bullet"/>
      <w:lvlText w:val=""/>
      <w:lvlJc w:val="left"/>
      <w:pPr>
        <w:tabs>
          <w:tab w:val="num" w:pos="5760"/>
        </w:tabs>
        <w:ind w:left="5760" w:hanging="360"/>
      </w:pPr>
      <w:rPr>
        <w:rFonts w:ascii="Wingdings" w:hAnsi="Wingdings" w:hint="default"/>
      </w:rPr>
    </w:lvl>
    <w:lvl w:ilvl="8" w:tplc="4D3C6518" w:tentative="1">
      <w:start w:val="1"/>
      <w:numFmt w:val="bullet"/>
      <w:lvlText w:val=""/>
      <w:lvlJc w:val="left"/>
      <w:pPr>
        <w:tabs>
          <w:tab w:val="num" w:pos="6480"/>
        </w:tabs>
        <w:ind w:left="6480" w:hanging="360"/>
      </w:pPr>
      <w:rPr>
        <w:rFonts w:ascii="Wingdings" w:hAnsi="Wingdings" w:hint="default"/>
      </w:rPr>
    </w:lvl>
  </w:abstractNum>
  <w:abstractNum w:abstractNumId="72">
    <w:nsid w:val="37B13ED4"/>
    <w:multiLevelType w:val="hybridMultilevel"/>
    <w:tmpl w:val="3CCCACA8"/>
    <w:lvl w:ilvl="0" w:tplc="51023F5E">
      <w:start w:val="1"/>
      <w:numFmt w:val="bullet"/>
      <w:lvlText w:val=""/>
      <w:lvlJc w:val="left"/>
      <w:pPr>
        <w:tabs>
          <w:tab w:val="num" w:pos="720"/>
        </w:tabs>
        <w:ind w:left="720" w:hanging="360"/>
      </w:pPr>
      <w:rPr>
        <w:rFonts w:ascii="Wingdings" w:hAnsi="Wingdings" w:hint="default"/>
      </w:rPr>
    </w:lvl>
    <w:lvl w:ilvl="1" w:tplc="52FC02FC" w:tentative="1">
      <w:start w:val="1"/>
      <w:numFmt w:val="bullet"/>
      <w:lvlText w:val=""/>
      <w:lvlJc w:val="left"/>
      <w:pPr>
        <w:tabs>
          <w:tab w:val="num" w:pos="1440"/>
        </w:tabs>
        <w:ind w:left="1440" w:hanging="360"/>
      </w:pPr>
      <w:rPr>
        <w:rFonts w:ascii="Wingdings" w:hAnsi="Wingdings" w:hint="default"/>
      </w:rPr>
    </w:lvl>
    <w:lvl w:ilvl="2" w:tplc="FF3E8E82" w:tentative="1">
      <w:start w:val="1"/>
      <w:numFmt w:val="bullet"/>
      <w:lvlText w:val=""/>
      <w:lvlJc w:val="left"/>
      <w:pPr>
        <w:tabs>
          <w:tab w:val="num" w:pos="2160"/>
        </w:tabs>
        <w:ind w:left="2160" w:hanging="360"/>
      </w:pPr>
      <w:rPr>
        <w:rFonts w:ascii="Wingdings" w:hAnsi="Wingdings" w:hint="default"/>
      </w:rPr>
    </w:lvl>
    <w:lvl w:ilvl="3" w:tplc="7F289F5E" w:tentative="1">
      <w:start w:val="1"/>
      <w:numFmt w:val="bullet"/>
      <w:lvlText w:val=""/>
      <w:lvlJc w:val="left"/>
      <w:pPr>
        <w:tabs>
          <w:tab w:val="num" w:pos="2880"/>
        </w:tabs>
        <w:ind w:left="2880" w:hanging="360"/>
      </w:pPr>
      <w:rPr>
        <w:rFonts w:ascii="Wingdings" w:hAnsi="Wingdings" w:hint="default"/>
      </w:rPr>
    </w:lvl>
    <w:lvl w:ilvl="4" w:tplc="4B9865DA" w:tentative="1">
      <w:start w:val="1"/>
      <w:numFmt w:val="bullet"/>
      <w:lvlText w:val=""/>
      <w:lvlJc w:val="left"/>
      <w:pPr>
        <w:tabs>
          <w:tab w:val="num" w:pos="3600"/>
        </w:tabs>
        <w:ind w:left="3600" w:hanging="360"/>
      </w:pPr>
      <w:rPr>
        <w:rFonts w:ascii="Wingdings" w:hAnsi="Wingdings" w:hint="default"/>
      </w:rPr>
    </w:lvl>
    <w:lvl w:ilvl="5" w:tplc="BF9C5F9A" w:tentative="1">
      <w:start w:val="1"/>
      <w:numFmt w:val="bullet"/>
      <w:lvlText w:val=""/>
      <w:lvlJc w:val="left"/>
      <w:pPr>
        <w:tabs>
          <w:tab w:val="num" w:pos="4320"/>
        </w:tabs>
        <w:ind w:left="4320" w:hanging="360"/>
      </w:pPr>
      <w:rPr>
        <w:rFonts w:ascii="Wingdings" w:hAnsi="Wingdings" w:hint="default"/>
      </w:rPr>
    </w:lvl>
    <w:lvl w:ilvl="6" w:tplc="0A5E137E" w:tentative="1">
      <w:start w:val="1"/>
      <w:numFmt w:val="bullet"/>
      <w:lvlText w:val=""/>
      <w:lvlJc w:val="left"/>
      <w:pPr>
        <w:tabs>
          <w:tab w:val="num" w:pos="5040"/>
        </w:tabs>
        <w:ind w:left="5040" w:hanging="360"/>
      </w:pPr>
      <w:rPr>
        <w:rFonts w:ascii="Wingdings" w:hAnsi="Wingdings" w:hint="default"/>
      </w:rPr>
    </w:lvl>
    <w:lvl w:ilvl="7" w:tplc="2076B7CC" w:tentative="1">
      <w:start w:val="1"/>
      <w:numFmt w:val="bullet"/>
      <w:lvlText w:val=""/>
      <w:lvlJc w:val="left"/>
      <w:pPr>
        <w:tabs>
          <w:tab w:val="num" w:pos="5760"/>
        </w:tabs>
        <w:ind w:left="5760" w:hanging="360"/>
      </w:pPr>
      <w:rPr>
        <w:rFonts w:ascii="Wingdings" w:hAnsi="Wingdings" w:hint="default"/>
      </w:rPr>
    </w:lvl>
    <w:lvl w:ilvl="8" w:tplc="9CA00E28" w:tentative="1">
      <w:start w:val="1"/>
      <w:numFmt w:val="bullet"/>
      <w:lvlText w:val=""/>
      <w:lvlJc w:val="left"/>
      <w:pPr>
        <w:tabs>
          <w:tab w:val="num" w:pos="6480"/>
        </w:tabs>
        <w:ind w:left="6480" w:hanging="360"/>
      </w:pPr>
      <w:rPr>
        <w:rFonts w:ascii="Wingdings" w:hAnsi="Wingdings" w:hint="default"/>
      </w:rPr>
    </w:lvl>
  </w:abstractNum>
  <w:abstractNum w:abstractNumId="73">
    <w:nsid w:val="37D47304"/>
    <w:multiLevelType w:val="hybridMultilevel"/>
    <w:tmpl w:val="79B23EFE"/>
    <w:lvl w:ilvl="0" w:tplc="29AAB678">
      <w:start w:val="1"/>
      <w:numFmt w:val="bullet"/>
      <w:lvlText w:val=""/>
      <w:lvlJc w:val="left"/>
      <w:pPr>
        <w:tabs>
          <w:tab w:val="num" w:pos="720"/>
        </w:tabs>
        <w:ind w:left="720" w:hanging="360"/>
      </w:pPr>
      <w:rPr>
        <w:rFonts w:ascii="Wingdings" w:hAnsi="Wingdings" w:hint="default"/>
      </w:rPr>
    </w:lvl>
    <w:lvl w:ilvl="1" w:tplc="92902ADA" w:tentative="1">
      <w:start w:val="1"/>
      <w:numFmt w:val="bullet"/>
      <w:lvlText w:val=""/>
      <w:lvlJc w:val="left"/>
      <w:pPr>
        <w:tabs>
          <w:tab w:val="num" w:pos="1440"/>
        </w:tabs>
        <w:ind w:left="1440" w:hanging="360"/>
      </w:pPr>
      <w:rPr>
        <w:rFonts w:ascii="Wingdings" w:hAnsi="Wingdings" w:hint="default"/>
      </w:rPr>
    </w:lvl>
    <w:lvl w:ilvl="2" w:tplc="5CCA2D16" w:tentative="1">
      <w:start w:val="1"/>
      <w:numFmt w:val="bullet"/>
      <w:lvlText w:val=""/>
      <w:lvlJc w:val="left"/>
      <w:pPr>
        <w:tabs>
          <w:tab w:val="num" w:pos="2160"/>
        </w:tabs>
        <w:ind w:left="2160" w:hanging="360"/>
      </w:pPr>
      <w:rPr>
        <w:rFonts w:ascii="Wingdings" w:hAnsi="Wingdings" w:hint="default"/>
      </w:rPr>
    </w:lvl>
    <w:lvl w:ilvl="3" w:tplc="2D602182" w:tentative="1">
      <w:start w:val="1"/>
      <w:numFmt w:val="bullet"/>
      <w:lvlText w:val=""/>
      <w:lvlJc w:val="left"/>
      <w:pPr>
        <w:tabs>
          <w:tab w:val="num" w:pos="2880"/>
        </w:tabs>
        <w:ind w:left="2880" w:hanging="360"/>
      </w:pPr>
      <w:rPr>
        <w:rFonts w:ascii="Wingdings" w:hAnsi="Wingdings" w:hint="default"/>
      </w:rPr>
    </w:lvl>
    <w:lvl w:ilvl="4" w:tplc="E6C600D6" w:tentative="1">
      <w:start w:val="1"/>
      <w:numFmt w:val="bullet"/>
      <w:lvlText w:val=""/>
      <w:lvlJc w:val="left"/>
      <w:pPr>
        <w:tabs>
          <w:tab w:val="num" w:pos="3600"/>
        </w:tabs>
        <w:ind w:left="3600" w:hanging="360"/>
      </w:pPr>
      <w:rPr>
        <w:rFonts w:ascii="Wingdings" w:hAnsi="Wingdings" w:hint="default"/>
      </w:rPr>
    </w:lvl>
    <w:lvl w:ilvl="5" w:tplc="5470E330" w:tentative="1">
      <w:start w:val="1"/>
      <w:numFmt w:val="bullet"/>
      <w:lvlText w:val=""/>
      <w:lvlJc w:val="left"/>
      <w:pPr>
        <w:tabs>
          <w:tab w:val="num" w:pos="4320"/>
        </w:tabs>
        <w:ind w:left="4320" w:hanging="360"/>
      </w:pPr>
      <w:rPr>
        <w:rFonts w:ascii="Wingdings" w:hAnsi="Wingdings" w:hint="default"/>
      </w:rPr>
    </w:lvl>
    <w:lvl w:ilvl="6" w:tplc="22CE90C2" w:tentative="1">
      <w:start w:val="1"/>
      <w:numFmt w:val="bullet"/>
      <w:lvlText w:val=""/>
      <w:lvlJc w:val="left"/>
      <w:pPr>
        <w:tabs>
          <w:tab w:val="num" w:pos="5040"/>
        </w:tabs>
        <w:ind w:left="5040" w:hanging="360"/>
      </w:pPr>
      <w:rPr>
        <w:rFonts w:ascii="Wingdings" w:hAnsi="Wingdings" w:hint="default"/>
      </w:rPr>
    </w:lvl>
    <w:lvl w:ilvl="7" w:tplc="DEF26898" w:tentative="1">
      <w:start w:val="1"/>
      <w:numFmt w:val="bullet"/>
      <w:lvlText w:val=""/>
      <w:lvlJc w:val="left"/>
      <w:pPr>
        <w:tabs>
          <w:tab w:val="num" w:pos="5760"/>
        </w:tabs>
        <w:ind w:left="5760" w:hanging="360"/>
      </w:pPr>
      <w:rPr>
        <w:rFonts w:ascii="Wingdings" w:hAnsi="Wingdings" w:hint="default"/>
      </w:rPr>
    </w:lvl>
    <w:lvl w:ilvl="8" w:tplc="2A3A43C4" w:tentative="1">
      <w:start w:val="1"/>
      <w:numFmt w:val="bullet"/>
      <w:lvlText w:val=""/>
      <w:lvlJc w:val="left"/>
      <w:pPr>
        <w:tabs>
          <w:tab w:val="num" w:pos="6480"/>
        </w:tabs>
        <w:ind w:left="6480" w:hanging="360"/>
      </w:pPr>
      <w:rPr>
        <w:rFonts w:ascii="Wingdings" w:hAnsi="Wingdings" w:hint="default"/>
      </w:rPr>
    </w:lvl>
  </w:abstractNum>
  <w:abstractNum w:abstractNumId="74">
    <w:nsid w:val="380E1EF7"/>
    <w:multiLevelType w:val="hybridMultilevel"/>
    <w:tmpl w:val="3250B548"/>
    <w:lvl w:ilvl="0" w:tplc="1E644010">
      <w:start w:val="1"/>
      <w:numFmt w:val="bullet"/>
      <w:lvlText w:val=""/>
      <w:lvlJc w:val="left"/>
      <w:pPr>
        <w:tabs>
          <w:tab w:val="num" w:pos="720"/>
        </w:tabs>
        <w:ind w:left="720" w:hanging="360"/>
      </w:pPr>
      <w:rPr>
        <w:rFonts w:ascii="Wingdings" w:hAnsi="Wingdings" w:hint="default"/>
      </w:rPr>
    </w:lvl>
    <w:lvl w:ilvl="1" w:tplc="EF8EBFAC" w:tentative="1">
      <w:start w:val="1"/>
      <w:numFmt w:val="bullet"/>
      <w:lvlText w:val=""/>
      <w:lvlJc w:val="left"/>
      <w:pPr>
        <w:tabs>
          <w:tab w:val="num" w:pos="1440"/>
        </w:tabs>
        <w:ind w:left="1440" w:hanging="360"/>
      </w:pPr>
      <w:rPr>
        <w:rFonts w:ascii="Wingdings" w:hAnsi="Wingdings" w:hint="default"/>
      </w:rPr>
    </w:lvl>
    <w:lvl w:ilvl="2" w:tplc="9FF270DC" w:tentative="1">
      <w:start w:val="1"/>
      <w:numFmt w:val="bullet"/>
      <w:lvlText w:val=""/>
      <w:lvlJc w:val="left"/>
      <w:pPr>
        <w:tabs>
          <w:tab w:val="num" w:pos="2160"/>
        </w:tabs>
        <w:ind w:left="2160" w:hanging="360"/>
      </w:pPr>
      <w:rPr>
        <w:rFonts w:ascii="Wingdings" w:hAnsi="Wingdings" w:hint="default"/>
      </w:rPr>
    </w:lvl>
    <w:lvl w:ilvl="3" w:tplc="39DC2D34" w:tentative="1">
      <w:start w:val="1"/>
      <w:numFmt w:val="bullet"/>
      <w:lvlText w:val=""/>
      <w:lvlJc w:val="left"/>
      <w:pPr>
        <w:tabs>
          <w:tab w:val="num" w:pos="2880"/>
        </w:tabs>
        <w:ind w:left="2880" w:hanging="360"/>
      </w:pPr>
      <w:rPr>
        <w:rFonts w:ascii="Wingdings" w:hAnsi="Wingdings" w:hint="default"/>
      </w:rPr>
    </w:lvl>
    <w:lvl w:ilvl="4" w:tplc="AFD88602" w:tentative="1">
      <w:start w:val="1"/>
      <w:numFmt w:val="bullet"/>
      <w:lvlText w:val=""/>
      <w:lvlJc w:val="left"/>
      <w:pPr>
        <w:tabs>
          <w:tab w:val="num" w:pos="3600"/>
        </w:tabs>
        <w:ind w:left="3600" w:hanging="360"/>
      </w:pPr>
      <w:rPr>
        <w:rFonts w:ascii="Wingdings" w:hAnsi="Wingdings" w:hint="default"/>
      </w:rPr>
    </w:lvl>
    <w:lvl w:ilvl="5" w:tplc="592C495C" w:tentative="1">
      <w:start w:val="1"/>
      <w:numFmt w:val="bullet"/>
      <w:lvlText w:val=""/>
      <w:lvlJc w:val="left"/>
      <w:pPr>
        <w:tabs>
          <w:tab w:val="num" w:pos="4320"/>
        </w:tabs>
        <w:ind w:left="4320" w:hanging="360"/>
      </w:pPr>
      <w:rPr>
        <w:rFonts w:ascii="Wingdings" w:hAnsi="Wingdings" w:hint="default"/>
      </w:rPr>
    </w:lvl>
    <w:lvl w:ilvl="6" w:tplc="A7F63494" w:tentative="1">
      <w:start w:val="1"/>
      <w:numFmt w:val="bullet"/>
      <w:lvlText w:val=""/>
      <w:lvlJc w:val="left"/>
      <w:pPr>
        <w:tabs>
          <w:tab w:val="num" w:pos="5040"/>
        </w:tabs>
        <w:ind w:left="5040" w:hanging="360"/>
      </w:pPr>
      <w:rPr>
        <w:rFonts w:ascii="Wingdings" w:hAnsi="Wingdings" w:hint="default"/>
      </w:rPr>
    </w:lvl>
    <w:lvl w:ilvl="7" w:tplc="620A7A12" w:tentative="1">
      <w:start w:val="1"/>
      <w:numFmt w:val="bullet"/>
      <w:lvlText w:val=""/>
      <w:lvlJc w:val="left"/>
      <w:pPr>
        <w:tabs>
          <w:tab w:val="num" w:pos="5760"/>
        </w:tabs>
        <w:ind w:left="5760" w:hanging="360"/>
      </w:pPr>
      <w:rPr>
        <w:rFonts w:ascii="Wingdings" w:hAnsi="Wingdings" w:hint="default"/>
      </w:rPr>
    </w:lvl>
    <w:lvl w:ilvl="8" w:tplc="7A04661A" w:tentative="1">
      <w:start w:val="1"/>
      <w:numFmt w:val="bullet"/>
      <w:lvlText w:val=""/>
      <w:lvlJc w:val="left"/>
      <w:pPr>
        <w:tabs>
          <w:tab w:val="num" w:pos="6480"/>
        </w:tabs>
        <w:ind w:left="6480" w:hanging="360"/>
      </w:pPr>
      <w:rPr>
        <w:rFonts w:ascii="Wingdings" w:hAnsi="Wingdings" w:hint="default"/>
      </w:rPr>
    </w:lvl>
  </w:abstractNum>
  <w:abstractNum w:abstractNumId="75">
    <w:nsid w:val="38612B0C"/>
    <w:multiLevelType w:val="hybridMultilevel"/>
    <w:tmpl w:val="6DC0CFCC"/>
    <w:lvl w:ilvl="0" w:tplc="4700293E">
      <w:start w:val="1"/>
      <w:numFmt w:val="bullet"/>
      <w:lvlText w:val=""/>
      <w:lvlJc w:val="left"/>
      <w:pPr>
        <w:tabs>
          <w:tab w:val="num" w:pos="720"/>
        </w:tabs>
        <w:ind w:left="720" w:hanging="360"/>
      </w:pPr>
      <w:rPr>
        <w:rFonts w:ascii="Wingdings" w:hAnsi="Wingdings" w:hint="default"/>
      </w:rPr>
    </w:lvl>
    <w:lvl w:ilvl="1" w:tplc="9BA6C40A">
      <w:start w:val="4076"/>
      <w:numFmt w:val="bullet"/>
      <w:lvlText w:val=""/>
      <w:lvlJc w:val="left"/>
      <w:pPr>
        <w:tabs>
          <w:tab w:val="num" w:pos="1440"/>
        </w:tabs>
        <w:ind w:left="1440" w:hanging="360"/>
      </w:pPr>
      <w:rPr>
        <w:rFonts w:ascii="Wingdings" w:hAnsi="Wingdings" w:hint="default"/>
      </w:rPr>
    </w:lvl>
    <w:lvl w:ilvl="2" w:tplc="2B0CE772" w:tentative="1">
      <w:start w:val="1"/>
      <w:numFmt w:val="bullet"/>
      <w:lvlText w:val=""/>
      <w:lvlJc w:val="left"/>
      <w:pPr>
        <w:tabs>
          <w:tab w:val="num" w:pos="2160"/>
        </w:tabs>
        <w:ind w:left="2160" w:hanging="360"/>
      </w:pPr>
      <w:rPr>
        <w:rFonts w:ascii="Wingdings" w:hAnsi="Wingdings" w:hint="default"/>
      </w:rPr>
    </w:lvl>
    <w:lvl w:ilvl="3" w:tplc="8A5675BC" w:tentative="1">
      <w:start w:val="1"/>
      <w:numFmt w:val="bullet"/>
      <w:lvlText w:val=""/>
      <w:lvlJc w:val="left"/>
      <w:pPr>
        <w:tabs>
          <w:tab w:val="num" w:pos="2880"/>
        </w:tabs>
        <w:ind w:left="2880" w:hanging="360"/>
      </w:pPr>
      <w:rPr>
        <w:rFonts w:ascii="Wingdings" w:hAnsi="Wingdings" w:hint="default"/>
      </w:rPr>
    </w:lvl>
    <w:lvl w:ilvl="4" w:tplc="41083938" w:tentative="1">
      <w:start w:val="1"/>
      <w:numFmt w:val="bullet"/>
      <w:lvlText w:val=""/>
      <w:lvlJc w:val="left"/>
      <w:pPr>
        <w:tabs>
          <w:tab w:val="num" w:pos="3600"/>
        </w:tabs>
        <w:ind w:left="3600" w:hanging="360"/>
      </w:pPr>
      <w:rPr>
        <w:rFonts w:ascii="Wingdings" w:hAnsi="Wingdings" w:hint="default"/>
      </w:rPr>
    </w:lvl>
    <w:lvl w:ilvl="5" w:tplc="6512F7C4" w:tentative="1">
      <w:start w:val="1"/>
      <w:numFmt w:val="bullet"/>
      <w:lvlText w:val=""/>
      <w:lvlJc w:val="left"/>
      <w:pPr>
        <w:tabs>
          <w:tab w:val="num" w:pos="4320"/>
        </w:tabs>
        <w:ind w:left="4320" w:hanging="360"/>
      </w:pPr>
      <w:rPr>
        <w:rFonts w:ascii="Wingdings" w:hAnsi="Wingdings" w:hint="default"/>
      </w:rPr>
    </w:lvl>
    <w:lvl w:ilvl="6" w:tplc="C8641D2A" w:tentative="1">
      <w:start w:val="1"/>
      <w:numFmt w:val="bullet"/>
      <w:lvlText w:val=""/>
      <w:lvlJc w:val="left"/>
      <w:pPr>
        <w:tabs>
          <w:tab w:val="num" w:pos="5040"/>
        </w:tabs>
        <w:ind w:left="5040" w:hanging="360"/>
      </w:pPr>
      <w:rPr>
        <w:rFonts w:ascii="Wingdings" w:hAnsi="Wingdings" w:hint="default"/>
      </w:rPr>
    </w:lvl>
    <w:lvl w:ilvl="7" w:tplc="1AAC8520" w:tentative="1">
      <w:start w:val="1"/>
      <w:numFmt w:val="bullet"/>
      <w:lvlText w:val=""/>
      <w:lvlJc w:val="left"/>
      <w:pPr>
        <w:tabs>
          <w:tab w:val="num" w:pos="5760"/>
        </w:tabs>
        <w:ind w:left="5760" w:hanging="360"/>
      </w:pPr>
      <w:rPr>
        <w:rFonts w:ascii="Wingdings" w:hAnsi="Wingdings" w:hint="default"/>
      </w:rPr>
    </w:lvl>
    <w:lvl w:ilvl="8" w:tplc="BA7CAC56" w:tentative="1">
      <w:start w:val="1"/>
      <w:numFmt w:val="bullet"/>
      <w:lvlText w:val=""/>
      <w:lvlJc w:val="left"/>
      <w:pPr>
        <w:tabs>
          <w:tab w:val="num" w:pos="6480"/>
        </w:tabs>
        <w:ind w:left="6480" w:hanging="360"/>
      </w:pPr>
      <w:rPr>
        <w:rFonts w:ascii="Wingdings" w:hAnsi="Wingdings" w:hint="default"/>
      </w:rPr>
    </w:lvl>
  </w:abstractNum>
  <w:abstractNum w:abstractNumId="76">
    <w:nsid w:val="38624321"/>
    <w:multiLevelType w:val="hybridMultilevel"/>
    <w:tmpl w:val="29807942"/>
    <w:lvl w:ilvl="0" w:tplc="3F5888CA">
      <w:start w:val="1"/>
      <w:numFmt w:val="bullet"/>
      <w:lvlText w:val="•"/>
      <w:lvlJc w:val="left"/>
      <w:pPr>
        <w:tabs>
          <w:tab w:val="num" w:pos="720"/>
        </w:tabs>
        <w:ind w:left="720" w:hanging="360"/>
      </w:pPr>
      <w:rPr>
        <w:rFonts w:ascii="宋体" w:hAnsi="宋体" w:hint="default"/>
      </w:rPr>
    </w:lvl>
    <w:lvl w:ilvl="1" w:tplc="2EB2B1EE" w:tentative="1">
      <w:start w:val="1"/>
      <w:numFmt w:val="bullet"/>
      <w:lvlText w:val="•"/>
      <w:lvlJc w:val="left"/>
      <w:pPr>
        <w:tabs>
          <w:tab w:val="num" w:pos="1440"/>
        </w:tabs>
        <w:ind w:left="1440" w:hanging="360"/>
      </w:pPr>
      <w:rPr>
        <w:rFonts w:ascii="宋体" w:hAnsi="宋体" w:hint="default"/>
      </w:rPr>
    </w:lvl>
    <w:lvl w:ilvl="2" w:tplc="AB5C564C" w:tentative="1">
      <w:start w:val="1"/>
      <w:numFmt w:val="bullet"/>
      <w:lvlText w:val="•"/>
      <w:lvlJc w:val="left"/>
      <w:pPr>
        <w:tabs>
          <w:tab w:val="num" w:pos="2160"/>
        </w:tabs>
        <w:ind w:left="2160" w:hanging="360"/>
      </w:pPr>
      <w:rPr>
        <w:rFonts w:ascii="宋体" w:hAnsi="宋体" w:hint="default"/>
      </w:rPr>
    </w:lvl>
    <w:lvl w:ilvl="3" w:tplc="1B584ED6" w:tentative="1">
      <w:start w:val="1"/>
      <w:numFmt w:val="bullet"/>
      <w:lvlText w:val="•"/>
      <w:lvlJc w:val="left"/>
      <w:pPr>
        <w:tabs>
          <w:tab w:val="num" w:pos="2880"/>
        </w:tabs>
        <w:ind w:left="2880" w:hanging="360"/>
      </w:pPr>
      <w:rPr>
        <w:rFonts w:ascii="宋体" w:hAnsi="宋体" w:hint="default"/>
      </w:rPr>
    </w:lvl>
    <w:lvl w:ilvl="4" w:tplc="B80E9F4A" w:tentative="1">
      <w:start w:val="1"/>
      <w:numFmt w:val="bullet"/>
      <w:lvlText w:val="•"/>
      <w:lvlJc w:val="left"/>
      <w:pPr>
        <w:tabs>
          <w:tab w:val="num" w:pos="3600"/>
        </w:tabs>
        <w:ind w:left="3600" w:hanging="360"/>
      </w:pPr>
      <w:rPr>
        <w:rFonts w:ascii="宋体" w:hAnsi="宋体" w:hint="default"/>
      </w:rPr>
    </w:lvl>
    <w:lvl w:ilvl="5" w:tplc="6BCCC974" w:tentative="1">
      <w:start w:val="1"/>
      <w:numFmt w:val="bullet"/>
      <w:lvlText w:val="•"/>
      <w:lvlJc w:val="left"/>
      <w:pPr>
        <w:tabs>
          <w:tab w:val="num" w:pos="4320"/>
        </w:tabs>
        <w:ind w:left="4320" w:hanging="360"/>
      </w:pPr>
      <w:rPr>
        <w:rFonts w:ascii="宋体" w:hAnsi="宋体" w:hint="default"/>
      </w:rPr>
    </w:lvl>
    <w:lvl w:ilvl="6" w:tplc="1F50C4BE" w:tentative="1">
      <w:start w:val="1"/>
      <w:numFmt w:val="bullet"/>
      <w:lvlText w:val="•"/>
      <w:lvlJc w:val="left"/>
      <w:pPr>
        <w:tabs>
          <w:tab w:val="num" w:pos="5040"/>
        </w:tabs>
        <w:ind w:left="5040" w:hanging="360"/>
      </w:pPr>
      <w:rPr>
        <w:rFonts w:ascii="宋体" w:hAnsi="宋体" w:hint="default"/>
      </w:rPr>
    </w:lvl>
    <w:lvl w:ilvl="7" w:tplc="42F4E8B8" w:tentative="1">
      <w:start w:val="1"/>
      <w:numFmt w:val="bullet"/>
      <w:lvlText w:val="•"/>
      <w:lvlJc w:val="left"/>
      <w:pPr>
        <w:tabs>
          <w:tab w:val="num" w:pos="5760"/>
        </w:tabs>
        <w:ind w:left="5760" w:hanging="360"/>
      </w:pPr>
      <w:rPr>
        <w:rFonts w:ascii="宋体" w:hAnsi="宋体" w:hint="default"/>
      </w:rPr>
    </w:lvl>
    <w:lvl w:ilvl="8" w:tplc="A314CEBE" w:tentative="1">
      <w:start w:val="1"/>
      <w:numFmt w:val="bullet"/>
      <w:lvlText w:val="•"/>
      <w:lvlJc w:val="left"/>
      <w:pPr>
        <w:tabs>
          <w:tab w:val="num" w:pos="6480"/>
        </w:tabs>
        <w:ind w:left="6480" w:hanging="360"/>
      </w:pPr>
      <w:rPr>
        <w:rFonts w:ascii="宋体" w:hAnsi="宋体" w:hint="default"/>
      </w:rPr>
    </w:lvl>
  </w:abstractNum>
  <w:abstractNum w:abstractNumId="77">
    <w:nsid w:val="38C642D5"/>
    <w:multiLevelType w:val="hybridMultilevel"/>
    <w:tmpl w:val="2A86E5CA"/>
    <w:lvl w:ilvl="0" w:tplc="1FC0659C">
      <w:start w:val="1"/>
      <w:numFmt w:val="bullet"/>
      <w:lvlText w:val=""/>
      <w:lvlJc w:val="left"/>
      <w:pPr>
        <w:tabs>
          <w:tab w:val="num" w:pos="720"/>
        </w:tabs>
        <w:ind w:left="720" w:hanging="360"/>
      </w:pPr>
      <w:rPr>
        <w:rFonts w:ascii="Wingdings" w:hAnsi="Wingdings" w:hint="default"/>
      </w:rPr>
    </w:lvl>
    <w:lvl w:ilvl="1" w:tplc="83B08198" w:tentative="1">
      <w:start w:val="1"/>
      <w:numFmt w:val="bullet"/>
      <w:lvlText w:val=""/>
      <w:lvlJc w:val="left"/>
      <w:pPr>
        <w:tabs>
          <w:tab w:val="num" w:pos="1440"/>
        </w:tabs>
        <w:ind w:left="1440" w:hanging="360"/>
      </w:pPr>
      <w:rPr>
        <w:rFonts w:ascii="Wingdings" w:hAnsi="Wingdings" w:hint="default"/>
      </w:rPr>
    </w:lvl>
    <w:lvl w:ilvl="2" w:tplc="34AAB140" w:tentative="1">
      <w:start w:val="1"/>
      <w:numFmt w:val="bullet"/>
      <w:lvlText w:val=""/>
      <w:lvlJc w:val="left"/>
      <w:pPr>
        <w:tabs>
          <w:tab w:val="num" w:pos="2160"/>
        </w:tabs>
        <w:ind w:left="2160" w:hanging="360"/>
      </w:pPr>
      <w:rPr>
        <w:rFonts w:ascii="Wingdings" w:hAnsi="Wingdings" w:hint="default"/>
      </w:rPr>
    </w:lvl>
    <w:lvl w:ilvl="3" w:tplc="870A0B6A" w:tentative="1">
      <w:start w:val="1"/>
      <w:numFmt w:val="bullet"/>
      <w:lvlText w:val=""/>
      <w:lvlJc w:val="left"/>
      <w:pPr>
        <w:tabs>
          <w:tab w:val="num" w:pos="2880"/>
        </w:tabs>
        <w:ind w:left="2880" w:hanging="360"/>
      </w:pPr>
      <w:rPr>
        <w:rFonts w:ascii="Wingdings" w:hAnsi="Wingdings" w:hint="default"/>
      </w:rPr>
    </w:lvl>
    <w:lvl w:ilvl="4" w:tplc="3ED01CBA" w:tentative="1">
      <w:start w:val="1"/>
      <w:numFmt w:val="bullet"/>
      <w:lvlText w:val=""/>
      <w:lvlJc w:val="left"/>
      <w:pPr>
        <w:tabs>
          <w:tab w:val="num" w:pos="3600"/>
        </w:tabs>
        <w:ind w:left="3600" w:hanging="360"/>
      </w:pPr>
      <w:rPr>
        <w:rFonts w:ascii="Wingdings" w:hAnsi="Wingdings" w:hint="default"/>
      </w:rPr>
    </w:lvl>
    <w:lvl w:ilvl="5" w:tplc="7B2E0BB6" w:tentative="1">
      <w:start w:val="1"/>
      <w:numFmt w:val="bullet"/>
      <w:lvlText w:val=""/>
      <w:lvlJc w:val="left"/>
      <w:pPr>
        <w:tabs>
          <w:tab w:val="num" w:pos="4320"/>
        </w:tabs>
        <w:ind w:left="4320" w:hanging="360"/>
      </w:pPr>
      <w:rPr>
        <w:rFonts w:ascii="Wingdings" w:hAnsi="Wingdings" w:hint="default"/>
      </w:rPr>
    </w:lvl>
    <w:lvl w:ilvl="6" w:tplc="8ADC88D4" w:tentative="1">
      <w:start w:val="1"/>
      <w:numFmt w:val="bullet"/>
      <w:lvlText w:val=""/>
      <w:lvlJc w:val="left"/>
      <w:pPr>
        <w:tabs>
          <w:tab w:val="num" w:pos="5040"/>
        </w:tabs>
        <w:ind w:left="5040" w:hanging="360"/>
      </w:pPr>
      <w:rPr>
        <w:rFonts w:ascii="Wingdings" w:hAnsi="Wingdings" w:hint="default"/>
      </w:rPr>
    </w:lvl>
    <w:lvl w:ilvl="7" w:tplc="9DFA2EE2" w:tentative="1">
      <w:start w:val="1"/>
      <w:numFmt w:val="bullet"/>
      <w:lvlText w:val=""/>
      <w:lvlJc w:val="left"/>
      <w:pPr>
        <w:tabs>
          <w:tab w:val="num" w:pos="5760"/>
        </w:tabs>
        <w:ind w:left="5760" w:hanging="360"/>
      </w:pPr>
      <w:rPr>
        <w:rFonts w:ascii="Wingdings" w:hAnsi="Wingdings" w:hint="default"/>
      </w:rPr>
    </w:lvl>
    <w:lvl w:ilvl="8" w:tplc="0CCC39A2" w:tentative="1">
      <w:start w:val="1"/>
      <w:numFmt w:val="bullet"/>
      <w:lvlText w:val=""/>
      <w:lvlJc w:val="left"/>
      <w:pPr>
        <w:tabs>
          <w:tab w:val="num" w:pos="6480"/>
        </w:tabs>
        <w:ind w:left="6480" w:hanging="360"/>
      </w:pPr>
      <w:rPr>
        <w:rFonts w:ascii="Wingdings" w:hAnsi="Wingdings" w:hint="default"/>
      </w:rPr>
    </w:lvl>
  </w:abstractNum>
  <w:abstractNum w:abstractNumId="78">
    <w:nsid w:val="39B75C1B"/>
    <w:multiLevelType w:val="hybridMultilevel"/>
    <w:tmpl w:val="7850F42E"/>
    <w:lvl w:ilvl="0" w:tplc="12A253CE">
      <w:start w:val="1"/>
      <w:numFmt w:val="bullet"/>
      <w:lvlText w:val=""/>
      <w:lvlJc w:val="left"/>
      <w:pPr>
        <w:tabs>
          <w:tab w:val="num" w:pos="720"/>
        </w:tabs>
        <w:ind w:left="720" w:hanging="360"/>
      </w:pPr>
      <w:rPr>
        <w:rFonts w:ascii="Wingdings" w:hAnsi="Wingdings" w:hint="default"/>
      </w:rPr>
    </w:lvl>
    <w:lvl w:ilvl="1" w:tplc="8CE470C6" w:tentative="1">
      <w:start w:val="1"/>
      <w:numFmt w:val="bullet"/>
      <w:lvlText w:val=""/>
      <w:lvlJc w:val="left"/>
      <w:pPr>
        <w:tabs>
          <w:tab w:val="num" w:pos="1440"/>
        </w:tabs>
        <w:ind w:left="1440" w:hanging="360"/>
      </w:pPr>
      <w:rPr>
        <w:rFonts w:ascii="Wingdings" w:hAnsi="Wingdings" w:hint="default"/>
      </w:rPr>
    </w:lvl>
    <w:lvl w:ilvl="2" w:tplc="D004E6D6" w:tentative="1">
      <w:start w:val="1"/>
      <w:numFmt w:val="bullet"/>
      <w:lvlText w:val=""/>
      <w:lvlJc w:val="left"/>
      <w:pPr>
        <w:tabs>
          <w:tab w:val="num" w:pos="2160"/>
        </w:tabs>
        <w:ind w:left="2160" w:hanging="360"/>
      </w:pPr>
      <w:rPr>
        <w:rFonts w:ascii="Wingdings" w:hAnsi="Wingdings" w:hint="default"/>
      </w:rPr>
    </w:lvl>
    <w:lvl w:ilvl="3" w:tplc="4112C80E" w:tentative="1">
      <w:start w:val="1"/>
      <w:numFmt w:val="bullet"/>
      <w:lvlText w:val=""/>
      <w:lvlJc w:val="left"/>
      <w:pPr>
        <w:tabs>
          <w:tab w:val="num" w:pos="2880"/>
        </w:tabs>
        <w:ind w:left="2880" w:hanging="360"/>
      </w:pPr>
      <w:rPr>
        <w:rFonts w:ascii="Wingdings" w:hAnsi="Wingdings" w:hint="default"/>
      </w:rPr>
    </w:lvl>
    <w:lvl w:ilvl="4" w:tplc="670A79C2" w:tentative="1">
      <w:start w:val="1"/>
      <w:numFmt w:val="bullet"/>
      <w:lvlText w:val=""/>
      <w:lvlJc w:val="left"/>
      <w:pPr>
        <w:tabs>
          <w:tab w:val="num" w:pos="3600"/>
        </w:tabs>
        <w:ind w:left="3600" w:hanging="360"/>
      </w:pPr>
      <w:rPr>
        <w:rFonts w:ascii="Wingdings" w:hAnsi="Wingdings" w:hint="default"/>
      </w:rPr>
    </w:lvl>
    <w:lvl w:ilvl="5" w:tplc="8368A232" w:tentative="1">
      <w:start w:val="1"/>
      <w:numFmt w:val="bullet"/>
      <w:lvlText w:val=""/>
      <w:lvlJc w:val="left"/>
      <w:pPr>
        <w:tabs>
          <w:tab w:val="num" w:pos="4320"/>
        </w:tabs>
        <w:ind w:left="4320" w:hanging="360"/>
      </w:pPr>
      <w:rPr>
        <w:rFonts w:ascii="Wingdings" w:hAnsi="Wingdings" w:hint="default"/>
      </w:rPr>
    </w:lvl>
    <w:lvl w:ilvl="6" w:tplc="F72A8BEA" w:tentative="1">
      <w:start w:val="1"/>
      <w:numFmt w:val="bullet"/>
      <w:lvlText w:val=""/>
      <w:lvlJc w:val="left"/>
      <w:pPr>
        <w:tabs>
          <w:tab w:val="num" w:pos="5040"/>
        </w:tabs>
        <w:ind w:left="5040" w:hanging="360"/>
      </w:pPr>
      <w:rPr>
        <w:rFonts w:ascii="Wingdings" w:hAnsi="Wingdings" w:hint="default"/>
      </w:rPr>
    </w:lvl>
    <w:lvl w:ilvl="7" w:tplc="00588BE0" w:tentative="1">
      <w:start w:val="1"/>
      <w:numFmt w:val="bullet"/>
      <w:lvlText w:val=""/>
      <w:lvlJc w:val="left"/>
      <w:pPr>
        <w:tabs>
          <w:tab w:val="num" w:pos="5760"/>
        </w:tabs>
        <w:ind w:left="5760" w:hanging="360"/>
      </w:pPr>
      <w:rPr>
        <w:rFonts w:ascii="Wingdings" w:hAnsi="Wingdings" w:hint="default"/>
      </w:rPr>
    </w:lvl>
    <w:lvl w:ilvl="8" w:tplc="7BA88162" w:tentative="1">
      <w:start w:val="1"/>
      <w:numFmt w:val="bullet"/>
      <w:lvlText w:val=""/>
      <w:lvlJc w:val="left"/>
      <w:pPr>
        <w:tabs>
          <w:tab w:val="num" w:pos="6480"/>
        </w:tabs>
        <w:ind w:left="6480" w:hanging="360"/>
      </w:pPr>
      <w:rPr>
        <w:rFonts w:ascii="Wingdings" w:hAnsi="Wingdings" w:hint="default"/>
      </w:rPr>
    </w:lvl>
  </w:abstractNum>
  <w:abstractNum w:abstractNumId="79">
    <w:nsid w:val="3A5D36DE"/>
    <w:multiLevelType w:val="hybridMultilevel"/>
    <w:tmpl w:val="49E0A7BC"/>
    <w:lvl w:ilvl="0" w:tplc="7BA27184">
      <w:start w:val="1"/>
      <w:numFmt w:val="bullet"/>
      <w:lvlText w:val=""/>
      <w:lvlJc w:val="left"/>
      <w:pPr>
        <w:tabs>
          <w:tab w:val="num" w:pos="720"/>
        </w:tabs>
        <w:ind w:left="720" w:hanging="360"/>
      </w:pPr>
      <w:rPr>
        <w:rFonts w:ascii="Wingdings" w:hAnsi="Wingdings" w:hint="default"/>
      </w:rPr>
    </w:lvl>
    <w:lvl w:ilvl="1" w:tplc="31BAFDF2">
      <w:start w:val="2607"/>
      <w:numFmt w:val="bullet"/>
      <w:lvlText w:val=""/>
      <w:lvlJc w:val="left"/>
      <w:pPr>
        <w:tabs>
          <w:tab w:val="num" w:pos="1440"/>
        </w:tabs>
        <w:ind w:left="1440" w:hanging="360"/>
      </w:pPr>
      <w:rPr>
        <w:rFonts w:ascii="Wingdings" w:hAnsi="Wingdings" w:hint="default"/>
      </w:rPr>
    </w:lvl>
    <w:lvl w:ilvl="2" w:tplc="C8760082" w:tentative="1">
      <w:start w:val="1"/>
      <w:numFmt w:val="bullet"/>
      <w:lvlText w:val=""/>
      <w:lvlJc w:val="left"/>
      <w:pPr>
        <w:tabs>
          <w:tab w:val="num" w:pos="2160"/>
        </w:tabs>
        <w:ind w:left="2160" w:hanging="360"/>
      </w:pPr>
      <w:rPr>
        <w:rFonts w:ascii="Wingdings" w:hAnsi="Wingdings" w:hint="default"/>
      </w:rPr>
    </w:lvl>
    <w:lvl w:ilvl="3" w:tplc="E8280D38" w:tentative="1">
      <w:start w:val="1"/>
      <w:numFmt w:val="bullet"/>
      <w:lvlText w:val=""/>
      <w:lvlJc w:val="left"/>
      <w:pPr>
        <w:tabs>
          <w:tab w:val="num" w:pos="2880"/>
        </w:tabs>
        <w:ind w:left="2880" w:hanging="360"/>
      </w:pPr>
      <w:rPr>
        <w:rFonts w:ascii="Wingdings" w:hAnsi="Wingdings" w:hint="default"/>
      </w:rPr>
    </w:lvl>
    <w:lvl w:ilvl="4" w:tplc="62CCC816" w:tentative="1">
      <w:start w:val="1"/>
      <w:numFmt w:val="bullet"/>
      <w:lvlText w:val=""/>
      <w:lvlJc w:val="left"/>
      <w:pPr>
        <w:tabs>
          <w:tab w:val="num" w:pos="3600"/>
        </w:tabs>
        <w:ind w:left="3600" w:hanging="360"/>
      </w:pPr>
      <w:rPr>
        <w:rFonts w:ascii="Wingdings" w:hAnsi="Wingdings" w:hint="default"/>
      </w:rPr>
    </w:lvl>
    <w:lvl w:ilvl="5" w:tplc="9C6A32DC" w:tentative="1">
      <w:start w:val="1"/>
      <w:numFmt w:val="bullet"/>
      <w:lvlText w:val=""/>
      <w:lvlJc w:val="left"/>
      <w:pPr>
        <w:tabs>
          <w:tab w:val="num" w:pos="4320"/>
        </w:tabs>
        <w:ind w:left="4320" w:hanging="360"/>
      </w:pPr>
      <w:rPr>
        <w:rFonts w:ascii="Wingdings" w:hAnsi="Wingdings" w:hint="default"/>
      </w:rPr>
    </w:lvl>
    <w:lvl w:ilvl="6" w:tplc="AFB8D07C" w:tentative="1">
      <w:start w:val="1"/>
      <w:numFmt w:val="bullet"/>
      <w:lvlText w:val=""/>
      <w:lvlJc w:val="left"/>
      <w:pPr>
        <w:tabs>
          <w:tab w:val="num" w:pos="5040"/>
        </w:tabs>
        <w:ind w:left="5040" w:hanging="360"/>
      </w:pPr>
      <w:rPr>
        <w:rFonts w:ascii="Wingdings" w:hAnsi="Wingdings" w:hint="default"/>
      </w:rPr>
    </w:lvl>
    <w:lvl w:ilvl="7" w:tplc="A38CC306" w:tentative="1">
      <w:start w:val="1"/>
      <w:numFmt w:val="bullet"/>
      <w:lvlText w:val=""/>
      <w:lvlJc w:val="left"/>
      <w:pPr>
        <w:tabs>
          <w:tab w:val="num" w:pos="5760"/>
        </w:tabs>
        <w:ind w:left="5760" w:hanging="360"/>
      </w:pPr>
      <w:rPr>
        <w:rFonts w:ascii="Wingdings" w:hAnsi="Wingdings" w:hint="default"/>
      </w:rPr>
    </w:lvl>
    <w:lvl w:ilvl="8" w:tplc="2E060922" w:tentative="1">
      <w:start w:val="1"/>
      <w:numFmt w:val="bullet"/>
      <w:lvlText w:val=""/>
      <w:lvlJc w:val="left"/>
      <w:pPr>
        <w:tabs>
          <w:tab w:val="num" w:pos="6480"/>
        </w:tabs>
        <w:ind w:left="6480" w:hanging="360"/>
      </w:pPr>
      <w:rPr>
        <w:rFonts w:ascii="Wingdings" w:hAnsi="Wingdings" w:hint="default"/>
      </w:rPr>
    </w:lvl>
  </w:abstractNum>
  <w:abstractNum w:abstractNumId="80">
    <w:nsid w:val="3C264280"/>
    <w:multiLevelType w:val="hybridMultilevel"/>
    <w:tmpl w:val="EE4A290E"/>
    <w:lvl w:ilvl="0" w:tplc="509E1784">
      <w:start w:val="1"/>
      <w:numFmt w:val="bullet"/>
      <w:lvlText w:val=""/>
      <w:lvlJc w:val="left"/>
      <w:pPr>
        <w:tabs>
          <w:tab w:val="num" w:pos="720"/>
        </w:tabs>
        <w:ind w:left="720" w:hanging="360"/>
      </w:pPr>
      <w:rPr>
        <w:rFonts w:ascii="Wingdings" w:hAnsi="Wingdings" w:hint="default"/>
      </w:rPr>
    </w:lvl>
    <w:lvl w:ilvl="1" w:tplc="8B5A7FE2" w:tentative="1">
      <w:start w:val="1"/>
      <w:numFmt w:val="bullet"/>
      <w:lvlText w:val=""/>
      <w:lvlJc w:val="left"/>
      <w:pPr>
        <w:tabs>
          <w:tab w:val="num" w:pos="1440"/>
        </w:tabs>
        <w:ind w:left="1440" w:hanging="360"/>
      </w:pPr>
      <w:rPr>
        <w:rFonts w:ascii="Wingdings" w:hAnsi="Wingdings" w:hint="default"/>
      </w:rPr>
    </w:lvl>
    <w:lvl w:ilvl="2" w:tplc="A27AA53E" w:tentative="1">
      <w:start w:val="1"/>
      <w:numFmt w:val="bullet"/>
      <w:lvlText w:val=""/>
      <w:lvlJc w:val="left"/>
      <w:pPr>
        <w:tabs>
          <w:tab w:val="num" w:pos="2160"/>
        </w:tabs>
        <w:ind w:left="2160" w:hanging="360"/>
      </w:pPr>
      <w:rPr>
        <w:rFonts w:ascii="Wingdings" w:hAnsi="Wingdings" w:hint="default"/>
      </w:rPr>
    </w:lvl>
    <w:lvl w:ilvl="3" w:tplc="E42864A6" w:tentative="1">
      <w:start w:val="1"/>
      <w:numFmt w:val="bullet"/>
      <w:lvlText w:val=""/>
      <w:lvlJc w:val="left"/>
      <w:pPr>
        <w:tabs>
          <w:tab w:val="num" w:pos="2880"/>
        </w:tabs>
        <w:ind w:left="2880" w:hanging="360"/>
      </w:pPr>
      <w:rPr>
        <w:rFonts w:ascii="Wingdings" w:hAnsi="Wingdings" w:hint="default"/>
      </w:rPr>
    </w:lvl>
    <w:lvl w:ilvl="4" w:tplc="8D0C7010" w:tentative="1">
      <w:start w:val="1"/>
      <w:numFmt w:val="bullet"/>
      <w:lvlText w:val=""/>
      <w:lvlJc w:val="left"/>
      <w:pPr>
        <w:tabs>
          <w:tab w:val="num" w:pos="3600"/>
        </w:tabs>
        <w:ind w:left="3600" w:hanging="360"/>
      </w:pPr>
      <w:rPr>
        <w:rFonts w:ascii="Wingdings" w:hAnsi="Wingdings" w:hint="default"/>
      </w:rPr>
    </w:lvl>
    <w:lvl w:ilvl="5" w:tplc="A18CF5AE" w:tentative="1">
      <w:start w:val="1"/>
      <w:numFmt w:val="bullet"/>
      <w:lvlText w:val=""/>
      <w:lvlJc w:val="left"/>
      <w:pPr>
        <w:tabs>
          <w:tab w:val="num" w:pos="4320"/>
        </w:tabs>
        <w:ind w:left="4320" w:hanging="360"/>
      </w:pPr>
      <w:rPr>
        <w:rFonts w:ascii="Wingdings" w:hAnsi="Wingdings" w:hint="default"/>
      </w:rPr>
    </w:lvl>
    <w:lvl w:ilvl="6" w:tplc="D95E64F8" w:tentative="1">
      <w:start w:val="1"/>
      <w:numFmt w:val="bullet"/>
      <w:lvlText w:val=""/>
      <w:lvlJc w:val="left"/>
      <w:pPr>
        <w:tabs>
          <w:tab w:val="num" w:pos="5040"/>
        </w:tabs>
        <w:ind w:left="5040" w:hanging="360"/>
      </w:pPr>
      <w:rPr>
        <w:rFonts w:ascii="Wingdings" w:hAnsi="Wingdings" w:hint="default"/>
      </w:rPr>
    </w:lvl>
    <w:lvl w:ilvl="7" w:tplc="E540648C" w:tentative="1">
      <w:start w:val="1"/>
      <w:numFmt w:val="bullet"/>
      <w:lvlText w:val=""/>
      <w:lvlJc w:val="left"/>
      <w:pPr>
        <w:tabs>
          <w:tab w:val="num" w:pos="5760"/>
        </w:tabs>
        <w:ind w:left="5760" w:hanging="360"/>
      </w:pPr>
      <w:rPr>
        <w:rFonts w:ascii="Wingdings" w:hAnsi="Wingdings" w:hint="default"/>
      </w:rPr>
    </w:lvl>
    <w:lvl w:ilvl="8" w:tplc="D4B0E2E2" w:tentative="1">
      <w:start w:val="1"/>
      <w:numFmt w:val="bullet"/>
      <w:lvlText w:val=""/>
      <w:lvlJc w:val="left"/>
      <w:pPr>
        <w:tabs>
          <w:tab w:val="num" w:pos="6480"/>
        </w:tabs>
        <w:ind w:left="6480" w:hanging="360"/>
      </w:pPr>
      <w:rPr>
        <w:rFonts w:ascii="Wingdings" w:hAnsi="Wingdings" w:hint="default"/>
      </w:rPr>
    </w:lvl>
  </w:abstractNum>
  <w:abstractNum w:abstractNumId="81">
    <w:nsid w:val="3CAE26A3"/>
    <w:multiLevelType w:val="hybridMultilevel"/>
    <w:tmpl w:val="03BEFD4A"/>
    <w:lvl w:ilvl="0" w:tplc="AFAA7C36">
      <w:start w:val="1"/>
      <w:numFmt w:val="bullet"/>
      <w:lvlText w:val=""/>
      <w:lvlJc w:val="left"/>
      <w:pPr>
        <w:tabs>
          <w:tab w:val="num" w:pos="720"/>
        </w:tabs>
        <w:ind w:left="720" w:hanging="360"/>
      </w:pPr>
      <w:rPr>
        <w:rFonts w:ascii="Wingdings" w:hAnsi="Wingdings" w:hint="default"/>
      </w:rPr>
    </w:lvl>
    <w:lvl w:ilvl="1" w:tplc="BC54812C">
      <w:start w:val="4894"/>
      <w:numFmt w:val="bullet"/>
      <w:lvlText w:val=""/>
      <w:lvlJc w:val="left"/>
      <w:pPr>
        <w:tabs>
          <w:tab w:val="num" w:pos="1440"/>
        </w:tabs>
        <w:ind w:left="1440" w:hanging="360"/>
      </w:pPr>
      <w:rPr>
        <w:rFonts w:ascii="Wingdings" w:hAnsi="Wingdings" w:hint="default"/>
      </w:rPr>
    </w:lvl>
    <w:lvl w:ilvl="2" w:tplc="EE0CE0E0" w:tentative="1">
      <w:start w:val="1"/>
      <w:numFmt w:val="bullet"/>
      <w:lvlText w:val=""/>
      <w:lvlJc w:val="left"/>
      <w:pPr>
        <w:tabs>
          <w:tab w:val="num" w:pos="2160"/>
        </w:tabs>
        <w:ind w:left="2160" w:hanging="360"/>
      </w:pPr>
      <w:rPr>
        <w:rFonts w:ascii="Wingdings" w:hAnsi="Wingdings" w:hint="default"/>
      </w:rPr>
    </w:lvl>
    <w:lvl w:ilvl="3" w:tplc="A4C21F20" w:tentative="1">
      <w:start w:val="1"/>
      <w:numFmt w:val="bullet"/>
      <w:lvlText w:val=""/>
      <w:lvlJc w:val="left"/>
      <w:pPr>
        <w:tabs>
          <w:tab w:val="num" w:pos="2880"/>
        </w:tabs>
        <w:ind w:left="2880" w:hanging="360"/>
      </w:pPr>
      <w:rPr>
        <w:rFonts w:ascii="Wingdings" w:hAnsi="Wingdings" w:hint="default"/>
      </w:rPr>
    </w:lvl>
    <w:lvl w:ilvl="4" w:tplc="6F5202F6" w:tentative="1">
      <w:start w:val="1"/>
      <w:numFmt w:val="bullet"/>
      <w:lvlText w:val=""/>
      <w:lvlJc w:val="left"/>
      <w:pPr>
        <w:tabs>
          <w:tab w:val="num" w:pos="3600"/>
        </w:tabs>
        <w:ind w:left="3600" w:hanging="360"/>
      </w:pPr>
      <w:rPr>
        <w:rFonts w:ascii="Wingdings" w:hAnsi="Wingdings" w:hint="default"/>
      </w:rPr>
    </w:lvl>
    <w:lvl w:ilvl="5" w:tplc="CFC4291E" w:tentative="1">
      <w:start w:val="1"/>
      <w:numFmt w:val="bullet"/>
      <w:lvlText w:val=""/>
      <w:lvlJc w:val="left"/>
      <w:pPr>
        <w:tabs>
          <w:tab w:val="num" w:pos="4320"/>
        </w:tabs>
        <w:ind w:left="4320" w:hanging="360"/>
      </w:pPr>
      <w:rPr>
        <w:rFonts w:ascii="Wingdings" w:hAnsi="Wingdings" w:hint="default"/>
      </w:rPr>
    </w:lvl>
    <w:lvl w:ilvl="6" w:tplc="B62E84BC" w:tentative="1">
      <w:start w:val="1"/>
      <w:numFmt w:val="bullet"/>
      <w:lvlText w:val=""/>
      <w:lvlJc w:val="left"/>
      <w:pPr>
        <w:tabs>
          <w:tab w:val="num" w:pos="5040"/>
        </w:tabs>
        <w:ind w:left="5040" w:hanging="360"/>
      </w:pPr>
      <w:rPr>
        <w:rFonts w:ascii="Wingdings" w:hAnsi="Wingdings" w:hint="default"/>
      </w:rPr>
    </w:lvl>
    <w:lvl w:ilvl="7" w:tplc="B582B582" w:tentative="1">
      <w:start w:val="1"/>
      <w:numFmt w:val="bullet"/>
      <w:lvlText w:val=""/>
      <w:lvlJc w:val="left"/>
      <w:pPr>
        <w:tabs>
          <w:tab w:val="num" w:pos="5760"/>
        </w:tabs>
        <w:ind w:left="5760" w:hanging="360"/>
      </w:pPr>
      <w:rPr>
        <w:rFonts w:ascii="Wingdings" w:hAnsi="Wingdings" w:hint="default"/>
      </w:rPr>
    </w:lvl>
    <w:lvl w:ilvl="8" w:tplc="EBE2E01C" w:tentative="1">
      <w:start w:val="1"/>
      <w:numFmt w:val="bullet"/>
      <w:lvlText w:val=""/>
      <w:lvlJc w:val="left"/>
      <w:pPr>
        <w:tabs>
          <w:tab w:val="num" w:pos="6480"/>
        </w:tabs>
        <w:ind w:left="6480" w:hanging="360"/>
      </w:pPr>
      <w:rPr>
        <w:rFonts w:ascii="Wingdings" w:hAnsi="Wingdings" w:hint="default"/>
      </w:rPr>
    </w:lvl>
  </w:abstractNum>
  <w:abstractNum w:abstractNumId="82">
    <w:nsid w:val="3CBB048C"/>
    <w:multiLevelType w:val="hybridMultilevel"/>
    <w:tmpl w:val="16ECC8A0"/>
    <w:lvl w:ilvl="0" w:tplc="57966F78">
      <w:start w:val="1"/>
      <w:numFmt w:val="bullet"/>
      <w:lvlText w:val=""/>
      <w:lvlJc w:val="left"/>
      <w:pPr>
        <w:tabs>
          <w:tab w:val="num" w:pos="720"/>
        </w:tabs>
        <w:ind w:left="720" w:hanging="360"/>
      </w:pPr>
      <w:rPr>
        <w:rFonts w:ascii="Wingdings" w:hAnsi="Wingdings" w:hint="default"/>
      </w:rPr>
    </w:lvl>
    <w:lvl w:ilvl="1" w:tplc="C83651AA" w:tentative="1">
      <w:start w:val="1"/>
      <w:numFmt w:val="bullet"/>
      <w:lvlText w:val=""/>
      <w:lvlJc w:val="left"/>
      <w:pPr>
        <w:tabs>
          <w:tab w:val="num" w:pos="1440"/>
        </w:tabs>
        <w:ind w:left="1440" w:hanging="360"/>
      </w:pPr>
      <w:rPr>
        <w:rFonts w:ascii="Wingdings" w:hAnsi="Wingdings" w:hint="default"/>
      </w:rPr>
    </w:lvl>
    <w:lvl w:ilvl="2" w:tplc="42AC4EAE" w:tentative="1">
      <w:start w:val="1"/>
      <w:numFmt w:val="bullet"/>
      <w:lvlText w:val=""/>
      <w:lvlJc w:val="left"/>
      <w:pPr>
        <w:tabs>
          <w:tab w:val="num" w:pos="2160"/>
        </w:tabs>
        <w:ind w:left="2160" w:hanging="360"/>
      </w:pPr>
      <w:rPr>
        <w:rFonts w:ascii="Wingdings" w:hAnsi="Wingdings" w:hint="default"/>
      </w:rPr>
    </w:lvl>
    <w:lvl w:ilvl="3" w:tplc="CA8E617A" w:tentative="1">
      <w:start w:val="1"/>
      <w:numFmt w:val="bullet"/>
      <w:lvlText w:val=""/>
      <w:lvlJc w:val="left"/>
      <w:pPr>
        <w:tabs>
          <w:tab w:val="num" w:pos="2880"/>
        </w:tabs>
        <w:ind w:left="2880" w:hanging="360"/>
      </w:pPr>
      <w:rPr>
        <w:rFonts w:ascii="Wingdings" w:hAnsi="Wingdings" w:hint="default"/>
      </w:rPr>
    </w:lvl>
    <w:lvl w:ilvl="4" w:tplc="F97CAA20" w:tentative="1">
      <w:start w:val="1"/>
      <w:numFmt w:val="bullet"/>
      <w:lvlText w:val=""/>
      <w:lvlJc w:val="left"/>
      <w:pPr>
        <w:tabs>
          <w:tab w:val="num" w:pos="3600"/>
        </w:tabs>
        <w:ind w:left="3600" w:hanging="360"/>
      </w:pPr>
      <w:rPr>
        <w:rFonts w:ascii="Wingdings" w:hAnsi="Wingdings" w:hint="default"/>
      </w:rPr>
    </w:lvl>
    <w:lvl w:ilvl="5" w:tplc="1DA46CAA" w:tentative="1">
      <w:start w:val="1"/>
      <w:numFmt w:val="bullet"/>
      <w:lvlText w:val=""/>
      <w:lvlJc w:val="left"/>
      <w:pPr>
        <w:tabs>
          <w:tab w:val="num" w:pos="4320"/>
        </w:tabs>
        <w:ind w:left="4320" w:hanging="360"/>
      </w:pPr>
      <w:rPr>
        <w:rFonts w:ascii="Wingdings" w:hAnsi="Wingdings" w:hint="default"/>
      </w:rPr>
    </w:lvl>
    <w:lvl w:ilvl="6" w:tplc="15EA188C" w:tentative="1">
      <w:start w:val="1"/>
      <w:numFmt w:val="bullet"/>
      <w:lvlText w:val=""/>
      <w:lvlJc w:val="left"/>
      <w:pPr>
        <w:tabs>
          <w:tab w:val="num" w:pos="5040"/>
        </w:tabs>
        <w:ind w:left="5040" w:hanging="360"/>
      </w:pPr>
      <w:rPr>
        <w:rFonts w:ascii="Wingdings" w:hAnsi="Wingdings" w:hint="default"/>
      </w:rPr>
    </w:lvl>
    <w:lvl w:ilvl="7" w:tplc="FB6619B8" w:tentative="1">
      <w:start w:val="1"/>
      <w:numFmt w:val="bullet"/>
      <w:lvlText w:val=""/>
      <w:lvlJc w:val="left"/>
      <w:pPr>
        <w:tabs>
          <w:tab w:val="num" w:pos="5760"/>
        </w:tabs>
        <w:ind w:left="5760" w:hanging="360"/>
      </w:pPr>
      <w:rPr>
        <w:rFonts w:ascii="Wingdings" w:hAnsi="Wingdings" w:hint="default"/>
      </w:rPr>
    </w:lvl>
    <w:lvl w:ilvl="8" w:tplc="F858FBE8" w:tentative="1">
      <w:start w:val="1"/>
      <w:numFmt w:val="bullet"/>
      <w:lvlText w:val=""/>
      <w:lvlJc w:val="left"/>
      <w:pPr>
        <w:tabs>
          <w:tab w:val="num" w:pos="6480"/>
        </w:tabs>
        <w:ind w:left="6480" w:hanging="360"/>
      </w:pPr>
      <w:rPr>
        <w:rFonts w:ascii="Wingdings" w:hAnsi="Wingdings" w:hint="default"/>
      </w:rPr>
    </w:lvl>
  </w:abstractNum>
  <w:abstractNum w:abstractNumId="83">
    <w:nsid w:val="3DEE0591"/>
    <w:multiLevelType w:val="hybridMultilevel"/>
    <w:tmpl w:val="7BE68C1C"/>
    <w:lvl w:ilvl="0" w:tplc="B7967456">
      <w:start w:val="1"/>
      <w:numFmt w:val="bullet"/>
      <w:lvlText w:val="•"/>
      <w:lvlJc w:val="left"/>
      <w:pPr>
        <w:tabs>
          <w:tab w:val="num" w:pos="720"/>
        </w:tabs>
        <w:ind w:left="720" w:hanging="360"/>
      </w:pPr>
      <w:rPr>
        <w:rFonts w:ascii="宋体" w:hAnsi="宋体" w:hint="default"/>
      </w:rPr>
    </w:lvl>
    <w:lvl w:ilvl="1" w:tplc="8CC87AA4" w:tentative="1">
      <w:start w:val="1"/>
      <w:numFmt w:val="bullet"/>
      <w:lvlText w:val="•"/>
      <w:lvlJc w:val="left"/>
      <w:pPr>
        <w:tabs>
          <w:tab w:val="num" w:pos="1440"/>
        </w:tabs>
        <w:ind w:left="1440" w:hanging="360"/>
      </w:pPr>
      <w:rPr>
        <w:rFonts w:ascii="宋体" w:hAnsi="宋体" w:hint="default"/>
      </w:rPr>
    </w:lvl>
    <w:lvl w:ilvl="2" w:tplc="4F8291D2" w:tentative="1">
      <w:start w:val="1"/>
      <w:numFmt w:val="bullet"/>
      <w:lvlText w:val="•"/>
      <w:lvlJc w:val="left"/>
      <w:pPr>
        <w:tabs>
          <w:tab w:val="num" w:pos="2160"/>
        </w:tabs>
        <w:ind w:left="2160" w:hanging="360"/>
      </w:pPr>
      <w:rPr>
        <w:rFonts w:ascii="宋体" w:hAnsi="宋体" w:hint="default"/>
      </w:rPr>
    </w:lvl>
    <w:lvl w:ilvl="3" w:tplc="88629ACC" w:tentative="1">
      <w:start w:val="1"/>
      <w:numFmt w:val="bullet"/>
      <w:lvlText w:val="•"/>
      <w:lvlJc w:val="left"/>
      <w:pPr>
        <w:tabs>
          <w:tab w:val="num" w:pos="2880"/>
        </w:tabs>
        <w:ind w:left="2880" w:hanging="360"/>
      </w:pPr>
      <w:rPr>
        <w:rFonts w:ascii="宋体" w:hAnsi="宋体" w:hint="default"/>
      </w:rPr>
    </w:lvl>
    <w:lvl w:ilvl="4" w:tplc="FD100098" w:tentative="1">
      <w:start w:val="1"/>
      <w:numFmt w:val="bullet"/>
      <w:lvlText w:val="•"/>
      <w:lvlJc w:val="left"/>
      <w:pPr>
        <w:tabs>
          <w:tab w:val="num" w:pos="3600"/>
        </w:tabs>
        <w:ind w:left="3600" w:hanging="360"/>
      </w:pPr>
      <w:rPr>
        <w:rFonts w:ascii="宋体" w:hAnsi="宋体" w:hint="default"/>
      </w:rPr>
    </w:lvl>
    <w:lvl w:ilvl="5" w:tplc="0FA20A58" w:tentative="1">
      <w:start w:val="1"/>
      <w:numFmt w:val="bullet"/>
      <w:lvlText w:val="•"/>
      <w:lvlJc w:val="left"/>
      <w:pPr>
        <w:tabs>
          <w:tab w:val="num" w:pos="4320"/>
        </w:tabs>
        <w:ind w:left="4320" w:hanging="360"/>
      </w:pPr>
      <w:rPr>
        <w:rFonts w:ascii="宋体" w:hAnsi="宋体" w:hint="default"/>
      </w:rPr>
    </w:lvl>
    <w:lvl w:ilvl="6" w:tplc="44609BA0" w:tentative="1">
      <w:start w:val="1"/>
      <w:numFmt w:val="bullet"/>
      <w:lvlText w:val="•"/>
      <w:lvlJc w:val="left"/>
      <w:pPr>
        <w:tabs>
          <w:tab w:val="num" w:pos="5040"/>
        </w:tabs>
        <w:ind w:left="5040" w:hanging="360"/>
      </w:pPr>
      <w:rPr>
        <w:rFonts w:ascii="宋体" w:hAnsi="宋体" w:hint="default"/>
      </w:rPr>
    </w:lvl>
    <w:lvl w:ilvl="7" w:tplc="BAC8178E" w:tentative="1">
      <w:start w:val="1"/>
      <w:numFmt w:val="bullet"/>
      <w:lvlText w:val="•"/>
      <w:lvlJc w:val="left"/>
      <w:pPr>
        <w:tabs>
          <w:tab w:val="num" w:pos="5760"/>
        </w:tabs>
        <w:ind w:left="5760" w:hanging="360"/>
      </w:pPr>
      <w:rPr>
        <w:rFonts w:ascii="宋体" w:hAnsi="宋体" w:hint="default"/>
      </w:rPr>
    </w:lvl>
    <w:lvl w:ilvl="8" w:tplc="00D06D58" w:tentative="1">
      <w:start w:val="1"/>
      <w:numFmt w:val="bullet"/>
      <w:lvlText w:val="•"/>
      <w:lvlJc w:val="left"/>
      <w:pPr>
        <w:tabs>
          <w:tab w:val="num" w:pos="6480"/>
        </w:tabs>
        <w:ind w:left="6480" w:hanging="360"/>
      </w:pPr>
      <w:rPr>
        <w:rFonts w:ascii="宋体" w:hAnsi="宋体" w:hint="default"/>
      </w:rPr>
    </w:lvl>
  </w:abstractNum>
  <w:abstractNum w:abstractNumId="84">
    <w:nsid w:val="3E0214C5"/>
    <w:multiLevelType w:val="hybridMultilevel"/>
    <w:tmpl w:val="0DCA72A6"/>
    <w:lvl w:ilvl="0" w:tplc="E862BFC4">
      <w:start w:val="1"/>
      <w:numFmt w:val="bullet"/>
      <w:lvlText w:val=""/>
      <w:lvlJc w:val="left"/>
      <w:pPr>
        <w:tabs>
          <w:tab w:val="num" w:pos="720"/>
        </w:tabs>
        <w:ind w:left="720" w:hanging="360"/>
      </w:pPr>
      <w:rPr>
        <w:rFonts w:ascii="Wingdings" w:hAnsi="Wingdings" w:hint="default"/>
      </w:rPr>
    </w:lvl>
    <w:lvl w:ilvl="1" w:tplc="6FA0C410" w:tentative="1">
      <w:start w:val="1"/>
      <w:numFmt w:val="bullet"/>
      <w:lvlText w:val=""/>
      <w:lvlJc w:val="left"/>
      <w:pPr>
        <w:tabs>
          <w:tab w:val="num" w:pos="1440"/>
        </w:tabs>
        <w:ind w:left="1440" w:hanging="360"/>
      </w:pPr>
      <w:rPr>
        <w:rFonts w:ascii="Wingdings" w:hAnsi="Wingdings" w:hint="default"/>
      </w:rPr>
    </w:lvl>
    <w:lvl w:ilvl="2" w:tplc="31F25A00" w:tentative="1">
      <w:start w:val="1"/>
      <w:numFmt w:val="bullet"/>
      <w:lvlText w:val=""/>
      <w:lvlJc w:val="left"/>
      <w:pPr>
        <w:tabs>
          <w:tab w:val="num" w:pos="2160"/>
        </w:tabs>
        <w:ind w:left="2160" w:hanging="360"/>
      </w:pPr>
      <w:rPr>
        <w:rFonts w:ascii="Wingdings" w:hAnsi="Wingdings" w:hint="default"/>
      </w:rPr>
    </w:lvl>
    <w:lvl w:ilvl="3" w:tplc="0686964E" w:tentative="1">
      <w:start w:val="1"/>
      <w:numFmt w:val="bullet"/>
      <w:lvlText w:val=""/>
      <w:lvlJc w:val="left"/>
      <w:pPr>
        <w:tabs>
          <w:tab w:val="num" w:pos="2880"/>
        </w:tabs>
        <w:ind w:left="2880" w:hanging="360"/>
      </w:pPr>
      <w:rPr>
        <w:rFonts w:ascii="Wingdings" w:hAnsi="Wingdings" w:hint="default"/>
      </w:rPr>
    </w:lvl>
    <w:lvl w:ilvl="4" w:tplc="980EEA2C" w:tentative="1">
      <w:start w:val="1"/>
      <w:numFmt w:val="bullet"/>
      <w:lvlText w:val=""/>
      <w:lvlJc w:val="left"/>
      <w:pPr>
        <w:tabs>
          <w:tab w:val="num" w:pos="3600"/>
        </w:tabs>
        <w:ind w:left="3600" w:hanging="360"/>
      </w:pPr>
      <w:rPr>
        <w:rFonts w:ascii="Wingdings" w:hAnsi="Wingdings" w:hint="default"/>
      </w:rPr>
    </w:lvl>
    <w:lvl w:ilvl="5" w:tplc="35BA8D94" w:tentative="1">
      <w:start w:val="1"/>
      <w:numFmt w:val="bullet"/>
      <w:lvlText w:val=""/>
      <w:lvlJc w:val="left"/>
      <w:pPr>
        <w:tabs>
          <w:tab w:val="num" w:pos="4320"/>
        </w:tabs>
        <w:ind w:left="4320" w:hanging="360"/>
      </w:pPr>
      <w:rPr>
        <w:rFonts w:ascii="Wingdings" w:hAnsi="Wingdings" w:hint="default"/>
      </w:rPr>
    </w:lvl>
    <w:lvl w:ilvl="6" w:tplc="C756A680" w:tentative="1">
      <w:start w:val="1"/>
      <w:numFmt w:val="bullet"/>
      <w:lvlText w:val=""/>
      <w:lvlJc w:val="left"/>
      <w:pPr>
        <w:tabs>
          <w:tab w:val="num" w:pos="5040"/>
        </w:tabs>
        <w:ind w:left="5040" w:hanging="360"/>
      </w:pPr>
      <w:rPr>
        <w:rFonts w:ascii="Wingdings" w:hAnsi="Wingdings" w:hint="default"/>
      </w:rPr>
    </w:lvl>
    <w:lvl w:ilvl="7" w:tplc="EB4A3A9E" w:tentative="1">
      <w:start w:val="1"/>
      <w:numFmt w:val="bullet"/>
      <w:lvlText w:val=""/>
      <w:lvlJc w:val="left"/>
      <w:pPr>
        <w:tabs>
          <w:tab w:val="num" w:pos="5760"/>
        </w:tabs>
        <w:ind w:left="5760" w:hanging="360"/>
      </w:pPr>
      <w:rPr>
        <w:rFonts w:ascii="Wingdings" w:hAnsi="Wingdings" w:hint="default"/>
      </w:rPr>
    </w:lvl>
    <w:lvl w:ilvl="8" w:tplc="189434FE" w:tentative="1">
      <w:start w:val="1"/>
      <w:numFmt w:val="bullet"/>
      <w:lvlText w:val=""/>
      <w:lvlJc w:val="left"/>
      <w:pPr>
        <w:tabs>
          <w:tab w:val="num" w:pos="6480"/>
        </w:tabs>
        <w:ind w:left="6480" w:hanging="360"/>
      </w:pPr>
      <w:rPr>
        <w:rFonts w:ascii="Wingdings" w:hAnsi="Wingdings" w:hint="default"/>
      </w:rPr>
    </w:lvl>
  </w:abstractNum>
  <w:abstractNum w:abstractNumId="85">
    <w:nsid w:val="3E713CFE"/>
    <w:multiLevelType w:val="hybridMultilevel"/>
    <w:tmpl w:val="14B83C60"/>
    <w:lvl w:ilvl="0" w:tplc="8354BCCA">
      <w:start w:val="1"/>
      <w:numFmt w:val="bullet"/>
      <w:lvlText w:val=""/>
      <w:lvlJc w:val="left"/>
      <w:pPr>
        <w:tabs>
          <w:tab w:val="num" w:pos="720"/>
        </w:tabs>
        <w:ind w:left="720" w:hanging="360"/>
      </w:pPr>
      <w:rPr>
        <w:rFonts w:ascii="Wingdings" w:hAnsi="Wingdings" w:hint="default"/>
      </w:rPr>
    </w:lvl>
    <w:lvl w:ilvl="1" w:tplc="39CA7F92">
      <w:start w:val="2309"/>
      <w:numFmt w:val="bullet"/>
      <w:lvlText w:val=""/>
      <w:lvlJc w:val="left"/>
      <w:pPr>
        <w:tabs>
          <w:tab w:val="num" w:pos="1440"/>
        </w:tabs>
        <w:ind w:left="1440" w:hanging="360"/>
      </w:pPr>
      <w:rPr>
        <w:rFonts w:ascii="Wingdings" w:hAnsi="Wingdings" w:hint="default"/>
      </w:rPr>
    </w:lvl>
    <w:lvl w:ilvl="2" w:tplc="80D0301A" w:tentative="1">
      <w:start w:val="1"/>
      <w:numFmt w:val="bullet"/>
      <w:lvlText w:val=""/>
      <w:lvlJc w:val="left"/>
      <w:pPr>
        <w:tabs>
          <w:tab w:val="num" w:pos="2160"/>
        </w:tabs>
        <w:ind w:left="2160" w:hanging="360"/>
      </w:pPr>
      <w:rPr>
        <w:rFonts w:ascii="Wingdings" w:hAnsi="Wingdings" w:hint="default"/>
      </w:rPr>
    </w:lvl>
    <w:lvl w:ilvl="3" w:tplc="A7E8F0B4" w:tentative="1">
      <w:start w:val="1"/>
      <w:numFmt w:val="bullet"/>
      <w:lvlText w:val=""/>
      <w:lvlJc w:val="left"/>
      <w:pPr>
        <w:tabs>
          <w:tab w:val="num" w:pos="2880"/>
        </w:tabs>
        <w:ind w:left="2880" w:hanging="360"/>
      </w:pPr>
      <w:rPr>
        <w:rFonts w:ascii="Wingdings" w:hAnsi="Wingdings" w:hint="default"/>
      </w:rPr>
    </w:lvl>
    <w:lvl w:ilvl="4" w:tplc="BA0CE18C" w:tentative="1">
      <w:start w:val="1"/>
      <w:numFmt w:val="bullet"/>
      <w:lvlText w:val=""/>
      <w:lvlJc w:val="left"/>
      <w:pPr>
        <w:tabs>
          <w:tab w:val="num" w:pos="3600"/>
        </w:tabs>
        <w:ind w:left="3600" w:hanging="360"/>
      </w:pPr>
      <w:rPr>
        <w:rFonts w:ascii="Wingdings" w:hAnsi="Wingdings" w:hint="default"/>
      </w:rPr>
    </w:lvl>
    <w:lvl w:ilvl="5" w:tplc="4D3EA5A0" w:tentative="1">
      <w:start w:val="1"/>
      <w:numFmt w:val="bullet"/>
      <w:lvlText w:val=""/>
      <w:lvlJc w:val="left"/>
      <w:pPr>
        <w:tabs>
          <w:tab w:val="num" w:pos="4320"/>
        </w:tabs>
        <w:ind w:left="4320" w:hanging="360"/>
      </w:pPr>
      <w:rPr>
        <w:rFonts w:ascii="Wingdings" w:hAnsi="Wingdings" w:hint="default"/>
      </w:rPr>
    </w:lvl>
    <w:lvl w:ilvl="6" w:tplc="94FE79D6" w:tentative="1">
      <w:start w:val="1"/>
      <w:numFmt w:val="bullet"/>
      <w:lvlText w:val=""/>
      <w:lvlJc w:val="left"/>
      <w:pPr>
        <w:tabs>
          <w:tab w:val="num" w:pos="5040"/>
        </w:tabs>
        <w:ind w:left="5040" w:hanging="360"/>
      </w:pPr>
      <w:rPr>
        <w:rFonts w:ascii="Wingdings" w:hAnsi="Wingdings" w:hint="default"/>
      </w:rPr>
    </w:lvl>
    <w:lvl w:ilvl="7" w:tplc="9782C98C" w:tentative="1">
      <w:start w:val="1"/>
      <w:numFmt w:val="bullet"/>
      <w:lvlText w:val=""/>
      <w:lvlJc w:val="left"/>
      <w:pPr>
        <w:tabs>
          <w:tab w:val="num" w:pos="5760"/>
        </w:tabs>
        <w:ind w:left="5760" w:hanging="360"/>
      </w:pPr>
      <w:rPr>
        <w:rFonts w:ascii="Wingdings" w:hAnsi="Wingdings" w:hint="default"/>
      </w:rPr>
    </w:lvl>
    <w:lvl w:ilvl="8" w:tplc="B7388CCC" w:tentative="1">
      <w:start w:val="1"/>
      <w:numFmt w:val="bullet"/>
      <w:lvlText w:val=""/>
      <w:lvlJc w:val="left"/>
      <w:pPr>
        <w:tabs>
          <w:tab w:val="num" w:pos="6480"/>
        </w:tabs>
        <w:ind w:left="6480" w:hanging="360"/>
      </w:pPr>
      <w:rPr>
        <w:rFonts w:ascii="Wingdings" w:hAnsi="Wingdings" w:hint="default"/>
      </w:rPr>
    </w:lvl>
  </w:abstractNum>
  <w:abstractNum w:abstractNumId="86">
    <w:nsid w:val="40251802"/>
    <w:multiLevelType w:val="hybridMultilevel"/>
    <w:tmpl w:val="8BD4AE4E"/>
    <w:lvl w:ilvl="0" w:tplc="9CAAC1DA">
      <w:start w:val="1"/>
      <w:numFmt w:val="bullet"/>
      <w:lvlText w:val=""/>
      <w:lvlJc w:val="left"/>
      <w:pPr>
        <w:tabs>
          <w:tab w:val="num" w:pos="720"/>
        </w:tabs>
        <w:ind w:left="720" w:hanging="360"/>
      </w:pPr>
      <w:rPr>
        <w:rFonts w:ascii="Wingdings" w:hAnsi="Wingdings" w:hint="default"/>
      </w:rPr>
    </w:lvl>
    <w:lvl w:ilvl="1" w:tplc="6C2C6BB0">
      <w:start w:val="2581"/>
      <w:numFmt w:val="bullet"/>
      <w:lvlText w:val=""/>
      <w:lvlJc w:val="left"/>
      <w:pPr>
        <w:tabs>
          <w:tab w:val="num" w:pos="1440"/>
        </w:tabs>
        <w:ind w:left="1440" w:hanging="360"/>
      </w:pPr>
      <w:rPr>
        <w:rFonts w:ascii="Wingdings" w:hAnsi="Wingdings" w:hint="default"/>
      </w:rPr>
    </w:lvl>
    <w:lvl w:ilvl="2" w:tplc="A672044C" w:tentative="1">
      <w:start w:val="1"/>
      <w:numFmt w:val="bullet"/>
      <w:lvlText w:val=""/>
      <w:lvlJc w:val="left"/>
      <w:pPr>
        <w:tabs>
          <w:tab w:val="num" w:pos="2160"/>
        </w:tabs>
        <w:ind w:left="2160" w:hanging="360"/>
      </w:pPr>
      <w:rPr>
        <w:rFonts w:ascii="Wingdings" w:hAnsi="Wingdings" w:hint="default"/>
      </w:rPr>
    </w:lvl>
    <w:lvl w:ilvl="3" w:tplc="2BBC2A52" w:tentative="1">
      <w:start w:val="1"/>
      <w:numFmt w:val="bullet"/>
      <w:lvlText w:val=""/>
      <w:lvlJc w:val="left"/>
      <w:pPr>
        <w:tabs>
          <w:tab w:val="num" w:pos="2880"/>
        </w:tabs>
        <w:ind w:left="2880" w:hanging="360"/>
      </w:pPr>
      <w:rPr>
        <w:rFonts w:ascii="Wingdings" w:hAnsi="Wingdings" w:hint="default"/>
      </w:rPr>
    </w:lvl>
    <w:lvl w:ilvl="4" w:tplc="0096EC56" w:tentative="1">
      <w:start w:val="1"/>
      <w:numFmt w:val="bullet"/>
      <w:lvlText w:val=""/>
      <w:lvlJc w:val="left"/>
      <w:pPr>
        <w:tabs>
          <w:tab w:val="num" w:pos="3600"/>
        </w:tabs>
        <w:ind w:left="3600" w:hanging="360"/>
      </w:pPr>
      <w:rPr>
        <w:rFonts w:ascii="Wingdings" w:hAnsi="Wingdings" w:hint="default"/>
      </w:rPr>
    </w:lvl>
    <w:lvl w:ilvl="5" w:tplc="546AF822" w:tentative="1">
      <w:start w:val="1"/>
      <w:numFmt w:val="bullet"/>
      <w:lvlText w:val=""/>
      <w:lvlJc w:val="left"/>
      <w:pPr>
        <w:tabs>
          <w:tab w:val="num" w:pos="4320"/>
        </w:tabs>
        <w:ind w:left="4320" w:hanging="360"/>
      </w:pPr>
      <w:rPr>
        <w:rFonts w:ascii="Wingdings" w:hAnsi="Wingdings" w:hint="default"/>
      </w:rPr>
    </w:lvl>
    <w:lvl w:ilvl="6" w:tplc="DD0EDDF8" w:tentative="1">
      <w:start w:val="1"/>
      <w:numFmt w:val="bullet"/>
      <w:lvlText w:val=""/>
      <w:lvlJc w:val="left"/>
      <w:pPr>
        <w:tabs>
          <w:tab w:val="num" w:pos="5040"/>
        </w:tabs>
        <w:ind w:left="5040" w:hanging="360"/>
      </w:pPr>
      <w:rPr>
        <w:rFonts w:ascii="Wingdings" w:hAnsi="Wingdings" w:hint="default"/>
      </w:rPr>
    </w:lvl>
    <w:lvl w:ilvl="7" w:tplc="0F78C8EC" w:tentative="1">
      <w:start w:val="1"/>
      <w:numFmt w:val="bullet"/>
      <w:lvlText w:val=""/>
      <w:lvlJc w:val="left"/>
      <w:pPr>
        <w:tabs>
          <w:tab w:val="num" w:pos="5760"/>
        </w:tabs>
        <w:ind w:left="5760" w:hanging="360"/>
      </w:pPr>
      <w:rPr>
        <w:rFonts w:ascii="Wingdings" w:hAnsi="Wingdings" w:hint="default"/>
      </w:rPr>
    </w:lvl>
    <w:lvl w:ilvl="8" w:tplc="8BE2E942" w:tentative="1">
      <w:start w:val="1"/>
      <w:numFmt w:val="bullet"/>
      <w:lvlText w:val=""/>
      <w:lvlJc w:val="left"/>
      <w:pPr>
        <w:tabs>
          <w:tab w:val="num" w:pos="6480"/>
        </w:tabs>
        <w:ind w:left="6480" w:hanging="360"/>
      </w:pPr>
      <w:rPr>
        <w:rFonts w:ascii="Wingdings" w:hAnsi="Wingdings" w:hint="default"/>
      </w:rPr>
    </w:lvl>
  </w:abstractNum>
  <w:abstractNum w:abstractNumId="87">
    <w:nsid w:val="41064DC6"/>
    <w:multiLevelType w:val="hybridMultilevel"/>
    <w:tmpl w:val="BC7A2BC2"/>
    <w:lvl w:ilvl="0" w:tplc="FE906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1BD2C90"/>
    <w:multiLevelType w:val="hybridMultilevel"/>
    <w:tmpl w:val="85F6AA4E"/>
    <w:lvl w:ilvl="0" w:tplc="EFFE6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43141133"/>
    <w:multiLevelType w:val="hybridMultilevel"/>
    <w:tmpl w:val="10D64A98"/>
    <w:lvl w:ilvl="0" w:tplc="F6862762">
      <w:start w:val="1"/>
      <w:numFmt w:val="bullet"/>
      <w:lvlText w:val=""/>
      <w:lvlJc w:val="left"/>
      <w:pPr>
        <w:tabs>
          <w:tab w:val="num" w:pos="720"/>
        </w:tabs>
        <w:ind w:left="720" w:hanging="360"/>
      </w:pPr>
      <w:rPr>
        <w:rFonts w:ascii="Wingdings" w:hAnsi="Wingdings" w:hint="default"/>
      </w:rPr>
    </w:lvl>
    <w:lvl w:ilvl="1" w:tplc="2864F030" w:tentative="1">
      <w:start w:val="1"/>
      <w:numFmt w:val="bullet"/>
      <w:lvlText w:val=""/>
      <w:lvlJc w:val="left"/>
      <w:pPr>
        <w:tabs>
          <w:tab w:val="num" w:pos="1440"/>
        </w:tabs>
        <w:ind w:left="1440" w:hanging="360"/>
      </w:pPr>
      <w:rPr>
        <w:rFonts w:ascii="Wingdings" w:hAnsi="Wingdings" w:hint="default"/>
      </w:rPr>
    </w:lvl>
    <w:lvl w:ilvl="2" w:tplc="18DCF994" w:tentative="1">
      <w:start w:val="1"/>
      <w:numFmt w:val="bullet"/>
      <w:lvlText w:val=""/>
      <w:lvlJc w:val="left"/>
      <w:pPr>
        <w:tabs>
          <w:tab w:val="num" w:pos="2160"/>
        </w:tabs>
        <w:ind w:left="2160" w:hanging="360"/>
      </w:pPr>
      <w:rPr>
        <w:rFonts w:ascii="Wingdings" w:hAnsi="Wingdings" w:hint="default"/>
      </w:rPr>
    </w:lvl>
    <w:lvl w:ilvl="3" w:tplc="275418B8" w:tentative="1">
      <w:start w:val="1"/>
      <w:numFmt w:val="bullet"/>
      <w:lvlText w:val=""/>
      <w:lvlJc w:val="left"/>
      <w:pPr>
        <w:tabs>
          <w:tab w:val="num" w:pos="2880"/>
        </w:tabs>
        <w:ind w:left="2880" w:hanging="360"/>
      </w:pPr>
      <w:rPr>
        <w:rFonts w:ascii="Wingdings" w:hAnsi="Wingdings" w:hint="default"/>
      </w:rPr>
    </w:lvl>
    <w:lvl w:ilvl="4" w:tplc="D332B8E2" w:tentative="1">
      <w:start w:val="1"/>
      <w:numFmt w:val="bullet"/>
      <w:lvlText w:val=""/>
      <w:lvlJc w:val="left"/>
      <w:pPr>
        <w:tabs>
          <w:tab w:val="num" w:pos="3600"/>
        </w:tabs>
        <w:ind w:left="3600" w:hanging="360"/>
      </w:pPr>
      <w:rPr>
        <w:rFonts w:ascii="Wingdings" w:hAnsi="Wingdings" w:hint="default"/>
      </w:rPr>
    </w:lvl>
    <w:lvl w:ilvl="5" w:tplc="54024DDA" w:tentative="1">
      <w:start w:val="1"/>
      <w:numFmt w:val="bullet"/>
      <w:lvlText w:val=""/>
      <w:lvlJc w:val="left"/>
      <w:pPr>
        <w:tabs>
          <w:tab w:val="num" w:pos="4320"/>
        </w:tabs>
        <w:ind w:left="4320" w:hanging="360"/>
      </w:pPr>
      <w:rPr>
        <w:rFonts w:ascii="Wingdings" w:hAnsi="Wingdings" w:hint="default"/>
      </w:rPr>
    </w:lvl>
    <w:lvl w:ilvl="6" w:tplc="0796675E" w:tentative="1">
      <w:start w:val="1"/>
      <w:numFmt w:val="bullet"/>
      <w:lvlText w:val=""/>
      <w:lvlJc w:val="left"/>
      <w:pPr>
        <w:tabs>
          <w:tab w:val="num" w:pos="5040"/>
        </w:tabs>
        <w:ind w:left="5040" w:hanging="360"/>
      </w:pPr>
      <w:rPr>
        <w:rFonts w:ascii="Wingdings" w:hAnsi="Wingdings" w:hint="default"/>
      </w:rPr>
    </w:lvl>
    <w:lvl w:ilvl="7" w:tplc="E9BEC54A" w:tentative="1">
      <w:start w:val="1"/>
      <w:numFmt w:val="bullet"/>
      <w:lvlText w:val=""/>
      <w:lvlJc w:val="left"/>
      <w:pPr>
        <w:tabs>
          <w:tab w:val="num" w:pos="5760"/>
        </w:tabs>
        <w:ind w:left="5760" w:hanging="360"/>
      </w:pPr>
      <w:rPr>
        <w:rFonts w:ascii="Wingdings" w:hAnsi="Wingdings" w:hint="default"/>
      </w:rPr>
    </w:lvl>
    <w:lvl w:ilvl="8" w:tplc="445AA1B8" w:tentative="1">
      <w:start w:val="1"/>
      <w:numFmt w:val="bullet"/>
      <w:lvlText w:val=""/>
      <w:lvlJc w:val="left"/>
      <w:pPr>
        <w:tabs>
          <w:tab w:val="num" w:pos="6480"/>
        </w:tabs>
        <w:ind w:left="6480" w:hanging="360"/>
      </w:pPr>
      <w:rPr>
        <w:rFonts w:ascii="Wingdings" w:hAnsi="Wingdings" w:hint="default"/>
      </w:rPr>
    </w:lvl>
  </w:abstractNum>
  <w:abstractNum w:abstractNumId="90">
    <w:nsid w:val="431C3FC1"/>
    <w:multiLevelType w:val="hybridMultilevel"/>
    <w:tmpl w:val="4384922A"/>
    <w:lvl w:ilvl="0" w:tplc="D7E6347E">
      <w:start w:val="1"/>
      <w:numFmt w:val="bullet"/>
      <w:lvlText w:val=""/>
      <w:lvlJc w:val="left"/>
      <w:pPr>
        <w:tabs>
          <w:tab w:val="num" w:pos="720"/>
        </w:tabs>
        <w:ind w:left="720" w:hanging="360"/>
      </w:pPr>
      <w:rPr>
        <w:rFonts w:ascii="Wingdings" w:hAnsi="Wingdings" w:hint="default"/>
      </w:rPr>
    </w:lvl>
    <w:lvl w:ilvl="1" w:tplc="212626FA" w:tentative="1">
      <w:start w:val="1"/>
      <w:numFmt w:val="bullet"/>
      <w:lvlText w:val=""/>
      <w:lvlJc w:val="left"/>
      <w:pPr>
        <w:tabs>
          <w:tab w:val="num" w:pos="1440"/>
        </w:tabs>
        <w:ind w:left="1440" w:hanging="360"/>
      </w:pPr>
      <w:rPr>
        <w:rFonts w:ascii="Wingdings" w:hAnsi="Wingdings" w:hint="default"/>
      </w:rPr>
    </w:lvl>
    <w:lvl w:ilvl="2" w:tplc="C02E4916" w:tentative="1">
      <w:start w:val="1"/>
      <w:numFmt w:val="bullet"/>
      <w:lvlText w:val=""/>
      <w:lvlJc w:val="left"/>
      <w:pPr>
        <w:tabs>
          <w:tab w:val="num" w:pos="2160"/>
        </w:tabs>
        <w:ind w:left="2160" w:hanging="360"/>
      </w:pPr>
      <w:rPr>
        <w:rFonts w:ascii="Wingdings" w:hAnsi="Wingdings" w:hint="default"/>
      </w:rPr>
    </w:lvl>
    <w:lvl w:ilvl="3" w:tplc="285EEC72" w:tentative="1">
      <w:start w:val="1"/>
      <w:numFmt w:val="bullet"/>
      <w:lvlText w:val=""/>
      <w:lvlJc w:val="left"/>
      <w:pPr>
        <w:tabs>
          <w:tab w:val="num" w:pos="2880"/>
        </w:tabs>
        <w:ind w:left="2880" w:hanging="360"/>
      </w:pPr>
      <w:rPr>
        <w:rFonts w:ascii="Wingdings" w:hAnsi="Wingdings" w:hint="default"/>
      </w:rPr>
    </w:lvl>
    <w:lvl w:ilvl="4" w:tplc="5868116A" w:tentative="1">
      <w:start w:val="1"/>
      <w:numFmt w:val="bullet"/>
      <w:lvlText w:val=""/>
      <w:lvlJc w:val="left"/>
      <w:pPr>
        <w:tabs>
          <w:tab w:val="num" w:pos="3600"/>
        </w:tabs>
        <w:ind w:left="3600" w:hanging="360"/>
      </w:pPr>
      <w:rPr>
        <w:rFonts w:ascii="Wingdings" w:hAnsi="Wingdings" w:hint="default"/>
      </w:rPr>
    </w:lvl>
    <w:lvl w:ilvl="5" w:tplc="78829176" w:tentative="1">
      <w:start w:val="1"/>
      <w:numFmt w:val="bullet"/>
      <w:lvlText w:val=""/>
      <w:lvlJc w:val="left"/>
      <w:pPr>
        <w:tabs>
          <w:tab w:val="num" w:pos="4320"/>
        </w:tabs>
        <w:ind w:left="4320" w:hanging="360"/>
      </w:pPr>
      <w:rPr>
        <w:rFonts w:ascii="Wingdings" w:hAnsi="Wingdings" w:hint="default"/>
      </w:rPr>
    </w:lvl>
    <w:lvl w:ilvl="6" w:tplc="DF1CF27E" w:tentative="1">
      <w:start w:val="1"/>
      <w:numFmt w:val="bullet"/>
      <w:lvlText w:val=""/>
      <w:lvlJc w:val="left"/>
      <w:pPr>
        <w:tabs>
          <w:tab w:val="num" w:pos="5040"/>
        </w:tabs>
        <w:ind w:left="5040" w:hanging="360"/>
      </w:pPr>
      <w:rPr>
        <w:rFonts w:ascii="Wingdings" w:hAnsi="Wingdings" w:hint="default"/>
      </w:rPr>
    </w:lvl>
    <w:lvl w:ilvl="7" w:tplc="85B029DC" w:tentative="1">
      <w:start w:val="1"/>
      <w:numFmt w:val="bullet"/>
      <w:lvlText w:val=""/>
      <w:lvlJc w:val="left"/>
      <w:pPr>
        <w:tabs>
          <w:tab w:val="num" w:pos="5760"/>
        </w:tabs>
        <w:ind w:left="5760" w:hanging="360"/>
      </w:pPr>
      <w:rPr>
        <w:rFonts w:ascii="Wingdings" w:hAnsi="Wingdings" w:hint="default"/>
      </w:rPr>
    </w:lvl>
    <w:lvl w:ilvl="8" w:tplc="2F2E442C" w:tentative="1">
      <w:start w:val="1"/>
      <w:numFmt w:val="bullet"/>
      <w:lvlText w:val=""/>
      <w:lvlJc w:val="left"/>
      <w:pPr>
        <w:tabs>
          <w:tab w:val="num" w:pos="6480"/>
        </w:tabs>
        <w:ind w:left="6480" w:hanging="360"/>
      </w:pPr>
      <w:rPr>
        <w:rFonts w:ascii="Wingdings" w:hAnsi="Wingdings" w:hint="default"/>
      </w:rPr>
    </w:lvl>
  </w:abstractNum>
  <w:abstractNum w:abstractNumId="91">
    <w:nsid w:val="43461251"/>
    <w:multiLevelType w:val="hybridMultilevel"/>
    <w:tmpl w:val="A0C64532"/>
    <w:lvl w:ilvl="0" w:tplc="E8A822CE">
      <w:start w:val="1"/>
      <w:numFmt w:val="bullet"/>
      <w:lvlText w:val=""/>
      <w:lvlJc w:val="left"/>
      <w:pPr>
        <w:tabs>
          <w:tab w:val="num" w:pos="720"/>
        </w:tabs>
        <w:ind w:left="720" w:hanging="360"/>
      </w:pPr>
      <w:rPr>
        <w:rFonts w:ascii="Wingdings" w:hAnsi="Wingdings" w:hint="default"/>
      </w:rPr>
    </w:lvl>
    <w:lvl w:ilvl="1" w:tplc="8E8AC576" w:tentative="1">
      <w:start w:val="1"/>
      <w:numFmt w:val="bullet"/>
      <w:lvlText w:val=""/>
      <w:lvlJc w:val="left"/>
      <w:pPr>
        <w:tabs>
          <w:tab w:val="num" w:pos="1440"/>
        </w:tabs>
        <w:ind w:left="1440" w:hanging="360"/>
      </w:pPr>
      <w:rPr>
        <w:rFonts w:ascii="Wingdings" w:hAnsi="Wingdings" w:hint="default"/>
      </w:rPr>
    </w:lvl>
    <w:lvl w:ilvl="2" w:tplc="D75A3C22" w:tentative="1">
      <w:start w:val="1"/>
      <w:numFmt w:val="bullet"/>
      <w:lvlText w:val=""/>
      <w:lvlJc w:val="left"/>
      <w:pPr>
        <w:tabs>
          <w:tab w:val="num" w:pos="2160"/>
        </w:tabs>
        <w:ind w:left="2160" w:hanging="360"/>
      </w:pPr>
      <w:rPr>
        <w:rFonts w:ascii="Wingdings" w:hAnsi="Wingdings" w:hint="default"/>
      </w:rPr>
    </w:lvl>
    <w:lvl w:ilvl="3" w:tplc="353CCD62" w:tentative="1">
      <w:start w:val="1"/>
      <w:numFmt w:val="bullet"/>
      <w:lvlText w:val=""/>
      <w:lvlJc w:val="left"/>
      <w:pPr>
        <w:tabs>
          <w:tab w:val="num" w:pos="2880"/>
        </w:tabs>
        <w:ind w:left="2880" w:hanging="360"/>
      </w:pPr>
      <w:rPr>
        <w:rFonts w:ascii="Wingdings" w:hAnsi="Wingdings" w:hint="default"/>
      </w:rPr>
    </w:lvl>
    <w:lvl w:ilvl="4" w:tplc="CAE443E6" w:tentative="1">
      <w:start w:val="1"/>
      <w:numFmt w:val="bullet"/>
      <w:lvlText w:val=""/>
      <w:lvlJc w:val="left"/>
      <w:pPr>
        <w:tabs>
          <w:tab w:val="num" w:pos="3600"/>
        </w:tabs>
        <w:ind w:left="3600" w:hanging="360"/>
      </w:pPr>
      <w:rPr>
        <w:rFonts w:ascii="Wingdings" w:hAnsi="Wingdings" w:hint="default"/>
      </w:rPr>
    </w:lvl>
    <w:lvl w:ilvl="5" w:tplc="21B0E7BC" w:tentative="1">
      <w:start w:val="1"/>
      <w:numFmt w:val="bullet"/>
      <w:lvlText w:val=""/>
      <w:lvlJc w:val="left"/>
      <w:pPr>
        <w:tabs>
          <w:tab w:val="num" w:pos="4320"/>
        </w:tabs>
        <w:ind w:left="4320" w:hanging="360"/>
      </w:pPr>
      <w:rPr>
        <w:rFonts w:ascii="Wingdings" w:hAnsi="Wingdings" w:hint="default"/>
      </w:rPr>
    </w:lvl>
    <w:lvl w:ilvl="6" w:tplc="9320C142" w:tentative="1">
      <w:start w:val="1"/>
      <w:numFmt w:val="bullet"/>
      <w:lvlText w:val=""/>
      <w:lvlJc w:val="left"/>
      <w:pPr>
        <w:tabs>
          <w:tab w:val="num" w:pos="5040"/>
        </w:tabs>
        <w:ind w:left="5040" w:hanging="360"/>
      </w:pPr>
      <w:rPr>
        <w:rFonts w:ascii="Wingdings" w:hAnsi="Wingdings" w:hint="default"/>
      </w:rPr>
    </w:lvl>
    <w:lvl w:ilvl="7" w:tplc="794E4662" w:tentative="1">
      <w:start w:val="1"/>
      <w:numFmt w:val="bullet"/>
      <w:lvlText w:val=""/>
      <w:lvlJc w:val="left"/>
      <w:pPr>
        <w:tabs>
          <w:tab w:val="num" w:pos="5760"/>
        </w:tabs>
        <w:ind w:left="5760" w:hanging="360"/>
      </w:pPr>
      <w:rPr>
        <w:rFonts w:ascii="Wingdings" w:hAnsi="Wingdings" w:hint="default"/>
      </w:rPr>
    </w:lvl>
    <w:lvl w:ilvl="8" w:tplc="92960B04" w:tentative="1">
      <w:start w:val="1"/>
      <w:numFmt w:val="bullet"/>
      <w:lvlText w:val=""/>
      <w:lvlJc w:val="left"/>
      <w:pPr>
        <w:tabs>
          <w:tab w:val="num" w:pos="6480"/>
        </w:tabs>
        <w:ind w:left="6480" w:hanging="360"/>
      </w:pPr>
      <w:rPr>
        <w:rFonts w:ascii="Wingdings" w:hAnsi="Wingdings" w:hint="default"/>
      </w:rPr>
    </w:lvl>
  </w:abstractNum>
  <w:abstractNum w:abstractNumId="92">
    <w:nsid w:val="443B3E1E"/>
    <w:multiLevelType w:val="hybridMultilevel"/>
    <w:tmpl w:val="962E043A"/>
    <w:lvl w:ilvl="0" w:tplc="A274C2C4">
      <w:start w:val="1"/>
      <w:numFmt w:val="bullet"/>
      <w:lvlText w:val=""/>
      <w:lvlJc w:val="left"/>
      <w:pPr>
        <w:tabs>
          <w:tab w:val="num" w:pos="720"/>
        </w:tabs>
        <w:ind w:left="720" w:hanging="360"/>
      </w:pPr>
      <w:rPr>
        <w:rFonts w:ascii="Wingdings" w:hAnsi="Wingdings" w:hint="default"/>
      </w:rPr>
    </w:lvl>
    <w:lvl w:ilvl="1" w:tplc="6AFCDFE0" w:tentative="1">
      <w:start w:val="1"/>
      <w:numFmt w:val="bullet"/>
      <w:lvlText w:val=""/>
      <w:lvlJc w:val="left"/>
      <w:pPr>
        <w:tabs>
          <w:tab w:val="num" w:pos="1440"/>
        </w:tabs>
        <w:ind w:left="1440" w:hanging="360"/>
      </w:pPr>
      <w:rPr>
        <w:rFonts w:ascii="Wingdings" w:hAnsi="Wingdings" w:hint="default"/>
      </w:rPr>
    </w:lvl>
    <w:lvl w:ilvl="2" w:tplc="41A0F4A0" w:tentative="1">
      <w:start w:val="1"/>
      <w:numFmt w:val="bullet"/>
      <w:lvlText w:val=""/>
      <w:lvlJc w:val="left"/>
      <w:pPr>
        <w:tabs>
          <w:tab w:val="num" w:pos="2160"/>
        </w:tabs>
        <w:ind w:left="2160" w:hanging="360"/>
      </w:pPr>
      <w:rPr>
        <w:rFonts w:ascii="Wingdings" w:hAnsi="Wingdings" w:hint="default"/>
      </w:rPr>
    </w:lvl>
    <w:lvl w:ilvl="3" w:tplc="267CC4B8" w:tentative="1">
      <w:start w:val="1"/>
      <w:numFmt w:val="bullet"/>
      <w:lvlText w:val=""/>
      <w:lvlJc w:val="left"/>
      <w:pPr>
        <w:tabs>
          <w:tab w:val="num" w:pos="2880"/>
        </w:tabs>
        <w:ind w:left="2880" w:hanging="360"/>
      </w:pPr>
      <w:rPr>
        <w:rFonts w:ascii="Wingdings" w:hAnsi="Wingdings" w:hint="default"/>
      </w:rPr>
    </w:lvl>
    <w:lvl w:ilvl="4" w:tplc="5D10CA88" w:tentative="1">
      <w:start w:val="1"/>
      <w:numFmt w:val="bullet"/>
      <w:lvlText w:val=""/>
      <w:lvlJc w:val="left"/>
      <w:pPr>
        <w:tabs>
          <w:tab w:val="num" w:pos="3600"/>
        </w:tabs>
        <w:ind w:left="3600" w:hanging="360"/>
      </w:pPr>
      <w:rPr>
        <w:rFonts w:ascii="Wingdings" w:hAnsi="Wingdings" w:hint="default"/>
      </w:rPr>
    </w:lvl>
    <w:lvl w:ilvl="5" w:tplc="822C5622" w:tentative="1">
      <w:start w:val="1"/>
      <w:numFmt w:val="bullet"/>
      <w:lvlText w:val=""/>
      <w:lvlJc w:val="left"/>
      <w:pPr>
        <w:tabs>
          <w:tab w:val="num" w:pos="4320"/>
        </w:tabs>
        <w:ind w:left="4320" w:hanging="360"/>
      </w:pPr>
      <w:rPr>
        <w:rFonts w:ascii="Wingdings" w:hAnsi="Wingdings" w:hint="default"/>
      </w:rPr>
    </w:lvl>
    <w:lvl w:ilvl="6" w:tplc="E45E7BB0" w:tentative="1">
      <w:start w:val="1"/>
      <w:numFmt w:val="bullet"/>
      <w:lvlText w:val=""/>
      <w:lvlJc w:val="left"/>
      <w:pPr>
        <w:tabs>
          <w:tab w:val="num" w:pos="5040"/>
        </w:tabs>
        <w:ind w:left="5040" w:hanging="360"/>
      </w:pPr>
      <w:rPr>
        <w:rFonts w:ascii="Wingdings" w:hAnsi="Wingdings" w:hint="default"/>
      </w:rPr>
    </w:lvl>
    <w:lvl w:ilvl="7" w:tplc="82D6DBE2" w:tentative="1">
      <w:start w:val="1"/>
      <w:numFmt w:val="bullet"/>
      <w:lvlText w:val=""/>
      <w:lvlJc w:val="left"/>
      <w:pPr>
        <w:tabs>
          <w:tab w:val="num" w:pos="5760"/>
        </w:tabs>
        <w:ind w:left="5760" w:hanging="360"/>
      </w:pPr>
      <w:rPr>
        <w:rFonts w:ascii="Wingdings" w:hAnsi="Wingdings" w:hint="default"/>
      </w:rPr>
    </w:lvl>
    <w:lvl w:ilvl="8" w:tplc="138C20C0" w:tentative="1">
      <w:start w:val="1"/>
      <w:numFmt w:val="bullet"/>
      <w:lvlText w:val=""/>
      <w:lvlJc w:val="left"/>
      <w:pPr>
        <w:tabs>
          <w:tab w:val="num" w:pos="6480"/>
        </w:tabs>
        <w:ind w:left="6480" w:hanging="360"/>
      </w:pPr>
      <w:rPr>
        <w:rFonts w:ascii="Wingdings" w:hAnsi="Wingdings" w:hint="default"/>
      </w:rPr>
    </w:lvl>
  </w:abstractNum>
  <w:abstractNum w:abstractNumId="93">
    <w:nsid w:val="4551739A"/>
    <w:multiLevelType w:val="hybridMultilevel"/>
    <w:tmpl w:val="4356AB48"/>
    <w:lvl w:ilvl="0" w:tplc="650AAA94">
      <w:start w:val="1"/>
      <w:numFmt w:val="bullet"/>
      <w:lvlText w:val=""/>
      <w:lvlJc w:val="left"/>
      <w:pPr>
        <w:tabs>
          <w:tab w:val="num" w:pos="720"/>
        </w:tabs>
        <w:ind w:left="720" w:hanging="360"/>
      </w:pPr>
      <w:rPr>
        <w:rFonts w:ascii="Wingdings" w:hAnsi="Wingdings" w:hint="default"/>
      </w:rPr>
    </w:lvl>
    <w:lvl w:ilvl="1" w:tplc="68B8E2B0">
      <w:start w:val="1"/>
      <w:numFmt w:val="bullet"/>
      <w:lvlText w:val=""/>
      <w:lvlJc w:val="left"/>
      <w:pPr>
        <w:tabs>
          <w:tab w:val="num" w:pos="1440"/>
        </w:tabs>
        <w:ind w:left="1440" w:hanging="360"/>
      </w:pPr>
      <w:rPr>
        <w:rFonts w:ascii="Wingdings" w:hAnsi="Wingdings" w:hint="default"/>
      </w:rPr>
    </w:lvl>
    <w:lvl w:ilvl="2" w:tplc="277C4986" w:tentative="1">
      <w:start w:val="1"/>
      <w:numFmt w:val="bullet"/>
      <w:lvlText w:val=""/>
      <w:lvlJc w:val="left"/>
      <w:pPr>
        <w:tabs>
          <w:tab w:val="num" w:pos="2160"/>
        </w:tabs>
        <w:ind w:left="2160" w:hanging="360"/>
      </w:pPr>
      <w:rPr>
        <w:rFonts w:ascii="Wingdings" w:hAnsi="Wingdings" w:hint="default"/>
      </w:rPr>
    </w:lvl>
    <w:lvl w:ilvl="3" w:tplc="12849E44" w:tentative="1">
      <w:start w:val="1"/>
      <w:numFmt w:val="bullet"/>
      <w:lvlText w:val=""/>
      <w:lvlJc w:val="left"/>
      <w:pPr>
        <w:tabs>
          <w:tab w:val="num" w:pos="2880"/>
        </w:tabs>
        <w:ind w:left="2880" w:hanging="360"/>
      </w:pPr>
      <w:rPr>
        <w:rFonts w:ascii="Wingdings" w:hAnsi="Wingdings" w:hint="default"/>
      </w:rPr>
    </w:lvl>
    <w:lvl w:ilvl="4" w:tplc="2F789C0A" w:tentative="1">
      <w:start w:val="1"/>
      <w:numFmt w:val="bullet"/>
      <w:lvlText w:val=""/>
      <w:lvlJc w:val="left"/>
      <w:pPr>
        <w:tabs>
          <w:tab w:val="num" w:pos="3600"/>
        </w:tabs>
        <w:ind w:left="3600" w:hanging="360"/>
      </w:pPr>
      <w:rPr>
        <w:rFonts w:ascii="Wingdings" w:hAnsi="Wingdings" w:hint="default"/>
      </w:rPr>
    </w:lvl>
    <w:lvl w:ilvl="5" w:tplc="CF4ACE48" w:tentative="1">
      <w:start w:val="1"/>
      <w:numFmt w:val="bullet"/>
      <w:lvlText w:val=""/>
      <w:lvlJc w:val="left"/>
      <w:pPr>
        <w:tabs>
          <w:tab w:val="num" w:pos="4320"/>
        </w:tabs>
        <w:ind w:left="4320" w:hanging="360"/>
      </w:pPr>
      <w:rPr>
        <w:rFonts w:ascii="Wingdings" w:hAnsi="Wingdings" w:hint="default"/>
      </w:rPr>
    </w:lvl>
    <w:lvl w:ilvl="6" w:tplc="3D60F164" w:tentative="1">
      <w:start w:val="1"/>
      <w:numFmt w:val="bullet"/>
      <w:lvlText w:val=""/>
      <w:lvlJc w:val="left"/>
      <w:pPr>
        <w:tabs>
          <w:tab w:val="num" w:pos="5040"/>
        </w:tabs>
        <w:ind w:left="5040" w:hanging="360"/>
      </w:pPr>
      <w:rPr>
        <w:rFonts w:ascii="Wingdings" w:hAnsi="Wingdings" w:hint="default"/>
      </w:rPr>
    </w:lvl>
    <w:lvl w:ilvl="7" w:tplc="0CD6E1AA" w:tentative="1">
      <w:start w:val="1"/>
      <w:numFmt w:val="bullet"/>
      <w:lvlText w:val=""/>
      <w:lvlJc w:val="left"/>
      <w:pPr>
        <w:tabs>
          <w:tab w:val="num" w:pos="5760"/>
        </w:tabs>
        <w:ind w:left="5760" w:hanging="360"/>
      </w:pPr>
      <w:rPr>
        <w:rFonts w:ascii="Wingdings" w:hAnsi="Wingdings" w:hint="default"/>
      </w:rPr>
    </w:lvl>
    <w:lvl w:ilvl="8" w:tplc="EE282976" w:tentative="1">
      <w:start w:val="1"/>
      <w:numFmt w:val="bullet"/>
      <w:lvlText w:val=""/>
      <w:lvlJc w:val="left"/>
      <w:pPr>
        <w:tabs>
          <w:tab w:val="num" w:pos="6480"/>
        </w:tabs>
        <w:ind w:left="6480" w:hanging="360"/>
      </w:pPr>
      <w:rPr>
        <w:rFonts w:ascii="Wingdings" w:hAnsi="Wingdings" w:hint="default"/>
      </w:rPr>
    </w:lvl>
  </w:abstractNum>
  <w:abstractNum w:abstractNumId="94">
    <w:nsid w:val="45B619A4"/>
    <w:multiLevelType w:val="hybridMultilevel"/>
    <w:tmpl w:val="BBAA1206"/>
    <w:lvl w:ilvl="0" w:tplc="ECE6C022">
      <w:start w:val="1"/>
      <w:numFmt w:val="bullet"/>
      <w:lvlText w:val=""/>
      <w:lvlJc w:val="left"/>
      <w:pPr>
        <w:tabs>
          <w:tab w:val="num" w:pos="720"/>
        </w:tabs>
        <w:ind w:left="720" w:hanging="360"/>
      </w:pPr>
      <w:rPr>
        <w:rFonts w:ascii="Wingdings" w:hAnsi="Wingdings" w:hint="default"/>
      </w:rPr>
    </w:lvl>
    <w:lvl w:ilvl="1" w:tplc="5CC42C36" w:tentative="1">
      <w:start w:val="1"/>
      <w:numFmt w:val="bullet"/>
      <w:lvlText w:val=""/>
      <w:lvlJc w:val="left"/>
      <w:pPr>
        <w:tabs>
          <w:tab w:val="num" w:pos="1440"/>
        </w:tabs>
        <w:ind w:left="1440" w:hanging="360"/>
      </w:pPr>
      <w:rPr>
        <w:rFonts w:ascii="Wingdings" w:hAnsi="Wingdings" w:hint="default"/>
      </w:rPr>
    </w:lvl>
    <w:lvl w:ilvl="2" w:tplc="71A69098" w:tentative="1">
      <w:start w:val="1"/>
      <w:numFmt w:val="bullet"/>
      <w:lvlText w:val=""/>
      <w:lvlJc w:val="left"/>
      <w:pPr>
        <w:tabs>
          <w:tab w:val="num" w:pos="2160"/>
        </w:tabs>
        <w:ind w:left="2160" w:hanging="360"/>
      </w:pPr>
      <w:rPr>
        <w:rFonts w:ascii="Wingdings" w:hAnsi="Wingdings" w:hint="default"/>
      </w:rPr>
    </w:lvl>
    <w:lvl w:ilvl="3" w:tplc="7AEE685C" w:tentative="1">
      <w:start w:val="1"/>
      <w:numFmt w:val="bullet"/>
      <w:lvlText w:val=""/>
      <w:lvlJc w:val="left"/>
      <w:pPr>
        <w:tabs>
          <w:tab w:val="num" w:pos="2880"/>
        </w:tabs>
        <w:ind w:left="2880" w:hanging="360"/>
      </w:pPr>
      <w:rPr>
        <w:rFonts w:ascii="Wingdings" w:hAnsi="Wingdings" w:hint="default"/>
      </w:rPr>
    </w:lvl>
    <w:lvl w:ilvl="4" w:tplc="04489444" w:tentative="1">
      <w:start w:val="1"/>
      <w:numFmt w:val="bullet"/>
      <w:lvlText w:val=""/>
      <w:lvlJc w:val="left"/>
      <w:pPr>
        <w:tabs>
          <w:tab w:val="num" w:pos="3600"/>
        </w:tabs>
        <w:ind w:left="3600" w:hanging="360"/>
      </w:pPr>
      <w:rPr>
        <w:rFonts w:ascii="Wingdings" w:hAnsi="Wingdings" w:hint="default"/>
      </w:rPr>
    </w:lvl>
    <w:lvl w:ilvl="5" w:tplc="909E83A4" w:tentative="1">
      <w:start w:val="1"/>
      <w:numFmt w:val="bullet"/>
      <w:lvlText w:val=""/>
      <w:lvlJc w:val="left"/>
      <w:pPr>
        <w:tabs>
          <w:tab w:val="num" w:pos="4320"/>
        </w:tabs>
        <w:ind w:left="4320" w:hanging="360"/>
      </w:pPr>
      <w:rPr>
        <w:rFonts w:ascii="Wingdings" w:hAnsi="Wingdings" w:hint="default"/>
      </w:rPr>
    </w:lvl>
    <w:lvl w:ilvl="6" w:tplc="ABC65A4C" w:tentative="1">
      <w:start w:val="1"/>
      <w:numFmt w:val="bullet"/>
      <w:lvlText w:val=""/>
      <w:lvlJc w:val="left"/>
      <w:pPr>
        <w:tabs>
          <w:tab w:val="num" w:pos="5040"/>
        </w:tabs>
        <w:ind w:left="5040" w:hanging="360"/>
      </w:pPr>
      <w:rPr>
        <w:rFonts w:ascii="Wingdings" w:hAnsi="Wingdings" w:hint="default"/>
      </w:rPr>
    </w:lvl>
    <w:lvl w:ilvl="7" w:tplc="6F36E14A" w:tentative="1">
      <w:start w:val="1"/>
      <w:numFmt w:val="bullet"/>
      <w:lvlText w:val=""/>
      <w:lvlJc w:val="left"/>
      <w:pPr>
        <w:tabs>
          <w:tab w:val="num" w:pos="5760"/>
        </w:tabs>
        <w:ind w:left="5760" w:hanging="360"/>
      </w:pPr>
      <w:rPr>
        <w:rFonts w:ascii="Wingdings" w:hAnsi="Wingdings" w:hint="default"/>
      </w:rPr>
    </w:lvl>
    <w:lvl w:ilvl="8" w:tplc="5F54B68A" w:tentative="1">
      <w:start w:val="1"/>
      <w:numFmt w:val="bullet"/>
      <w:lvlText w:val=""/>
      <w:lvlJc w:val="left"/>
      <w:pPr>
        <w:tabs>
          <w:tab w:val="num" w:pos="6480"/>
        </w:tabs>
        <w:ind w:left="6480" w:hanging="360"/>
      </w:pPr>
      <w:rPr>
        <w:rFonts w:ascii="Wingdings" w:hAnsi="Wingdings" w:hint="default"/>
      </w:rPr>
    </w:lvl>
  </w:abstractNum>
  <w:abstractNum w:abstractNumId="95">
    <w:nsid w:val="464100A4"/>
    <w:multiLevelType w:val="hybridMultilevel"/>
    <w:tmpl w:val="91ACF352"/>
    <w:lvl w:ilvl="0" w:tplc="43AC72CA">
      <w:start w:val="1"/>
      <w:numFmt w:val="bullet"/>
      <w:lvlText w:val="•"/>
      <w:lvlJc w:val="left"/>
      <w:pPr>
        <w:tabs>
          <w:tab w:val="num" w:pos="720"/>
        </w:tabs>
        <w:ind w:left="720" w:hanging="360"/>
      </w:pPr>
      <w:rPr>
        <w:rFonts w:ascii="宋体" w:hAnsi="宋体" w:hint="default"/>
      </w:rPr>
    </w:lvl>
    <w:lvl w:ilvl="1" w:tplc="4A483FDA" w:tentative="1">
      <w:start w:val="1"/>
      <w:numFmt w:val="bullet"/>
      <w:lvlText w:val="•"/>
      <w:lvlJc w:val="left"/>
      <w:pPr>
        <w:tabs>
          <w:tab w:val="num" w:pos="1440"/>
        </w:tabs>
        <w:ind w:left="1440" w:hanging="360"/>
      </w:pPr>
      <w:rPr>
        <w:rFonts w:ascii="宋体" w:hAnsi="宋体" w:hint="default"/>
      </w:rPr>
    </w:lvl>
    <w:lvl w:ilvl="2" w:tplc="04CC8800" w:tentative="1">
      <w:start w:val="1"/>
      <w:numFmt w:val="bullet"/>
      <w:lvlText w:val="•"/>
      <w:lvlJc w:val="left"/>
      <w:pPr>
        <w:tabs>
          <w:tab w:val="num" w:pos="2160"/>
        </w:tabs>
        <w:ind w:left="2160" w:hanging="360"/>
      </w:pPr>
      <w:rPr>
        <w:rFonts w:ascii="宋体" w:hAnsi="宋体" w:hint="default"/>
      </w:rPr>
    </w:lvl>
    <w:lvl w:ilvl="3" w:tplc="E82C67DC" w:tentative="1">
      <w:start w:val="1"/>
      <w:numFmt w:val="bullet"/>
      <w:lvlText w:val="•"/>
      <w:lvlJc w:val="left"/>
      <w:pPr>
        <w:tabs>
          <w:tab w:val="num" w:pos="2880"/>
        </w:tabs>
        <w:ind w:left="2880" w:hanging="360"/>
      </w:pPr>
      <w:rPr>
        <w:rFonts w:ascii="宋体" w:hAnsi="宋体" w:hint="default"/>
      </w:rPr>
    </w:lvl>
    <w:lvl w:ilvl="4" w:tplc="FEC8F79C" w:tentative="1">
      <w:start w:val="1"/>
      <w:numFmt w:val="bullet"/>
      <w:lvlText w:val="•"/>
      <w:lvlJc w:val="left"/>
      <w:pPr>
        <w:tabs>
          <w:tab w:val="num" w:pos="3600"/>
        </w:tabs>
        <w:ind w:left="3600" w:hanging="360"/>
      </w:pPr>
      <w:rPr>
        <w:rFonts w:ascii="宋体" w:hAnsi="宋体" w:hint="default"/>
      </w:rPr>
    </w:lvl>
    <w:lvl w:ilvl="5" w:tplc="A4A4B80E" w:tentative="1">
      <w:start w:val="1"/>
      <w:numFmt w:val="bullet"/>
      <w:lvlText w:val="•"/>
      <w:lvlJc w:val="left"/>
      <w:pPr>
        <w:tabs>
          <w:tab w:val="num" w:pos="4320"/>
        </w:tabs>
        <w:ind w:left="4320" w:hanging="360"/>
      </w:pPr>
      <w:rPr>
        <w:rFonts w:ascii="宋体" w:hAnsi="宋体" w:hint="default"/>
      </w:rPr>
    </w:lvl>
    <w:lvl w:ilvl="6" w:tplc="8312CAFA" w:tentative="1">
      <w:start w:val="1"/>
      <w:numFmt w:val="bullet"/>
      <w:lvlText w:val="•"/>
      <w:lvlJc w:val="left"/>
      <w:pPr>
        <w:tabs>
          <w:tab w:val="num" w:pos="5040"/>
        </w:tabs>
        <w:ind w:left="5040" w:hanging="360"/>
      </w:pPr>
      <w:rPr>
        <w:rFonts w:ascii="宋体" w:hAnsi="宋体" w:hint="default"/>
      </w:rPr>
    </w:lvl>
    <w:lvl w:ilvl="7" w:tplc="51104A48" w:tentative="1">
      <w:start w:val="1"/>
      <w:numFmt w:val="bullet"/>
      <w:lvlText w:val="•"/>
      <w:lvlJc w:val="left"/>
      <w:pPr>
        <w:tabs>
          <w:tab w:val="num" w:pos="5760"/>
        </w:tabs>
        <w:ind w:left="5760" w:hanging="360"/>
      </w:pPr>
      <w:rPr>
        <w:rFonts w:ascii="宋体" w:hAnsi="宋体" w:hint="default"/>
      </w:rPr>
    </w:lvl>
    <w:lvl w:ilvl="8" w:tplc="2E48EFC6" w:tentative="1">
      <w:start w:val="1"/>
      <w:numFmt w:val="bullet"/>
      <w:lvlText w:val="•"/>
      <w:lvlJc w:val="left"/>
      <w:pPr>
        <w:tabs>
          <w:tab w:val="num" w:pos="6480"/>
        </w:tabs>
        <w:ind w:left="6480" w:hanging="360"/>
      </w:pPr>
      <w:rPr>
        <w:rFonts w:ascii="宋体" w:hAnsi="宋体" w:hint="default"/>
      </w:rPr>
    </w:lvl>
  </w:abstractNum>
  <w:abstractNum w:abstractNumId="96">
    <w:nsid w:val="46A43D3E"/>
    <w:multiLevelType w:val="hybridMultilevel"/>
    <w:tmpl w:val="4F6EB372"/>
    <w:lvl w:ilvl="0" w:tplc="B9987FA6">
      <w:start w:val="1"/>
      <w:numFmt w:val="bullet"/>
      <w:lvlText w:val=""/>
      <w:lvlJc w:val="left"/>
      <w:pPr>
        <w:tabs>
          <w:tab w:val="num" w:pos="720"/>
        </w:tabs>
        <w:ind w:left="720" w:hanging="360"/>
      </w:pPr>
      <w:rPr>
        <w:rFonts w:ascii="Wingdings" w:hAnsi="Wingdings" w:hint="default"/>
      </w:rPr>
    </w:lvl>
    <w:lvl w:ilvl="1" w:tplc="79EE0640">
      <w:start w:val="2170"/>
      <w:numFmt w:val="bullet"/>
      <w:lvlText w:val=""/>
      <w:lvlJc w:val="left"/>
      <w:pPr>
        <w:tabs>
          <w:tab w:val="num" w:pos="1440"/>
        </w:tabs>
        <w:ind w:left="1440" w:hanging="360"/>
      </w:pPr>
      <w:rPr>
        <w:rFonts w:ascii="Wingdings" w:hAnsi="Wingdings" w:hint="default"/>
      </w:rPr>
    </w:lvl>
    <w:lvl w:ilvl="2" w:tplc="49C692D2" w:tentative="1">
      <w:start w:val="1"/>
      <w:numFmt w:val="bullet"/>
      <w:lvlText w:val=""/>
      <w:lvlJc w:val="left"/>
      <w:pPr>
        <w:tabs>
          <w:tab w:val="num" w:pos="2160"/>
        </w:tabs>
        <w:ind w:left="2160" w:hanging="360"/>
      </w:pPr>
      <w:rPr>
        <w:rFonts w:ascii="Wingdings" w:hAnsi="Wingdings" w:hint="default"/>
      </w:rPr>
    </w:lvl>
    <w:lvl w:ilvl="3" w:tplc="1EF06526" w:tentative="1">
      <w:start w:val="1"/>
      <w:numFmt w:val="bullet"/>
      <w:lvlText w:val=""/>
      <w:lvlJc w:val="left"/>
      <w:pPr>
        <w:tabs>
          <w:tab w:val="num" w:pos="2880"/>
        </w:tabs>
        <w:ind w:left="2880" w:hanging="360"/>
      </w:pPr>
      <w:rPr>
        <w:rFonts w:ascii="Wingdings" w:hAnsi="Wingdings" w:hint="default"/>
      </w:rPr>
    </w:lvl>
    <w:lvl w:ilvl="4" w:tplc="E438F010" w:tentative="1">
      <w:start w:val="1"/>
      <w:numFmt w:val="bullet"/>
      <w:lvlText w:val=""/>
      <w:lvlJc w:val="left"/>
      <w:pPr>
        <w:tabs>
          <w:tab w:val="num" w:pos="3600"/>
        </w:tabs>
        <w:ind w:left="3600" w:hanging="360"/>
      </w:pPr>
      <w:rPr>
        <w:rFonts w:ascii="Wingdings" w:hAnsi="Wingdings" w:hint="default"/>
      </w:rPr>
    </w:lvl>
    <w:lvl w:ilvl="5" w:tplc="3D3C890E" w:tentative="1">
      <w:start w:val="1"/>
      <w:numFmt w:val="bullet"/>
      <w:lvlText w:val=""/>
      <w:lvlJc w:val="left"/>
      <w:pPr>
        <w:tabs>
          <w:tab w:val="num" w:pos="4320"/>
        </w:tabs>
        <w:ind w:left="4320" w:hanging="360"/>
      </w:pPr>
      <w:rPr>
        <w:rFonts w:ascii="Wingdings" w:hAnsi="Wingdings" w:hint="default"/>
      </w:rPr>
    </w:lvl>
    <w:lvl w:ilvl="6" w:tplc="6554C76A" w:tentative="1">
      <w:start w:val="1"/>
      <w:numFmt w:val="bullet"/>
      <w:lvlText w:val=""/>
      <w:lvlJc w:val="left"/>
      <w:pPr>
        <w:tabs>
          <w:tab w:val="num" w:pos="5040"/>
        </w:tabs>
        <w:ind w:left="5040" w:hanging="360"/>
      </w:pPr>
      <w:rPr>
        <w:rFonts w:ascii="Wingdings" w:hAnsi="Wingdings" w:hint="default"/>
      </w:rPr>
    </w:lvl>
    <w:lvl w:ilvl="7" w:tplc="A7E81E30" w:tentative="1">
      <w:start w:val="1"/>
      <w:numFmt w:val="bullet"/>
      <w:lvlText w:val=""/>
      <w:lvlJc w:val="left"/>
      <w:pPr>
        <w:tabs>
          <w:tab w:val="num" w:pos="5760"/>
        </w:tabs>
        <w:ind w:left="5760" w:hanging="360"/>
      </w:pPr>
      <w:rPr>
        <w:rFonts w:ascii="Wingdings" w:hAnsi="Wingdings" w:hint="default"/>
      </w:rPr>
    </w:lvl>
    <w:lvl w:ilvl="8" w:tplc="56B0EE3A" w:tentative="1">
      <w:start w:val="1"/>
      <w:numFmt w:val="bullet"/>
      <w:lvlText w:val=""/>
      <w:lvlJc w:val="left"/>
      <w:pPr>
        <w:tabs>
          <w:tab w:val="num" w:pos="6480"/>
        </w:tabs>
        <w:ind w:left="6480" w:hanging="360"/>
      </w:pPr>
      <w:rPr>
        <w:rFonts w:ascii="Wingdings" w:hAnsi="Wingdings" w:hint="default"/>
      </w:rPr>
    </w:lvl>
  </w:abstractNum>
  <w:abstractNum w:abstractNumId="97">
    <w:nsid w:val="46E579E3"/>
    <w:multiLevelType w:val="hybridMultilevel"/>
    <w:tmpl w:val="83C8EEAA"/>
    <w:lvl w:ilvl="0" w:tplc="91B8B910">
      <w:start w:val="1"/>
      <w:numFmt w:val="bullet"/>
      <w:lvlText w:val="•"/>
      <w:lvlJc w:val="left"/>
      <w:pPr>
        <w:tabs>
          <w:tab w:val="num" w:pos="720"/>
        </w:tabs>
        <w:ind w:left="720" w:hanging="360"/>
      </w:pPr>
      <w:rPr>
        <w:rFonts w:ascii="宋体" w:hAnsi="宋体" w:hint="default"/>
      </w:rPr>
    </w:lvl>
    <w:lvl w:ilvl="1" w:tplc="4E78AF04" w:tentative="1">
      <w:start w:val="1"/>
      <w:numFmt w:val="bullet"/>
      <w:lvlText w:val="•"/>
      <w:lvlJc w:val="left"/>
      <w:pPr>
        <w:tabs>
          <w:tab w:val="num" w:pos="1440"/>
        </w:tabs>
        <w:ind w:left="1440" w:hanging="360"/>
      </w:pPr>
      <w:rPr>
        <w:rFonts w:ascii="宋体" w:hAnsi="宋体" w:hint="default"/>
      </w:rPr>
    </w:lvl>
    <w:lvl w:ilvl="2" w:tplc="DFCAE6E6" w:tentative="1">
      <w:start w:val="1"/>
      <w:numFmt w:val="bullet"/>
      <w:lvlText w:val="•"/>
      <w:lvlJc w:val="left"/>
      <w:pPr>
        <w:tabs>
          <w:tab w:val="num" w:pos="2160"/>
        </w:tabs>
        <w:ind w:left="2160" w:hanging="360"/>
      </w:pPr>
      <w:rPr>
        <w:rFonts w:ascii="宋体" w:hAnsi="宋体" w:hint="default"/>
      </w:rPr>
    </w:lvl>
    <w:lvl w:ilvl="3" w:tplc="BCD82F8E" w:tentative="1">
      <w:start w:val="1"/>
      <w:numFmt w:val="bullet"/>
      <w:lvlText w:val="•"/>
      <w:lvlJc w:val="left"/>
      <w:pPr>
        <w:tabs>
          <w:tab w:val="num" w:pos="2880"/>
        </w:tabs>
        <w:ind w:left="2880" w:hanging="360"/>
      </w:pPr>
      <w:rPr>
        <w:rFonts w:ascii="宋体" w:hAnsi="宋体" w:hint="default"/>
      </w:rPr>
    </w:lvl>
    <w:lvl w:ilvl="4" w:tplc="B92C5A80" w:tentative="1">
      <w:start w:val="1"/>
      <w:numFmt w:val="bullet"/>
      <w:lvlText w:val="•"/>
      <w:lvlJc w:val="left"/>
      <w:pPr>
        <w:tabs>
          <w:tab w:val="num" w:pos="3600"/>
        </w:tabs>
        <w:ind w:left="3600" w:hanging="360"/>
      </w:pPr>
      <w:rPr>
        <w:rFonts w:ascii="宋体" w:hAnsi="宋体" w:hint="default"/>
      </w:rPr>
    </w:lvl>
    <w:lvl w:ilvl="5" w:tplc="3656EFE8" w:tentative="1">
      <w:start w:val="1"/>
      <w:numFmt w:val="bullet"/>
      <w:lvlText w:val="•"/>
      <w:lvlJc w:val="left"/>
      <w:pPr>
        <w:tabs>
          <w:tab w:val="num" w:pos="4320"/>
        </w:tabs>
        <w:ind w:left="4320" w:hanging="360"/>
      </w:pPr>
      <w:rPr>
        <w:rFonts w:ascii="宋体" w:hAnsi="宋体" w:hint="default"/>
      </w:rPr>
    </w:lvl>
    <w:lvl w:ilvl="6" w:tplc="17FC795C" w:tentative="1">
      <w:start w:val="1"/>
      <w:numFmt w:val="bullet"/>
      <w:lvlText w:val="•"/>
      <w:lvlJc w:val="left"/>
      <w:pPr>
        <w:tabs>
          <w:tab w:val="num" w:pos="5040"/>
        </w:tabs>
        <w:ind w:left="5040" w:hanging="360"/>
      </w:pPr>
      <w:rPr>
        <w:rFonts w:ascii="宋体" w:hAnsi="宋体" w:hint="default"/>
      </w:rPr>
    </w:lvl>
    <w:lvl w:ilvl="7" w:tplc="2510388E" w:tentative="1">
      <w:start w:val="1"/>
      <w:numFmt w:val="bullet"/>
      <w:lvlText w:val="•"/>
      <w:lvlJc w:val="left"/>
      <w:pPr>
        <w:tabs>
          <w:tab w:val="num" w:pos="5760"/>
        </w:tabs>
        <w:ind w:left="5760" w:hanging="360"/>
      </w:pPr>
      <w:rPr>
        <w:rFonts w:ascii="宋体" w:hAnsi="宋体" w:hint="default"/>
      </w:rPr>
    </w:lvl>
    <w:lvl w:ilvl="8" w:tplc="2DB26010" w:tentative="1">
      <w:start w:val="1"/>
      <w:numFmt w:val="bullet"/>
      <w:lvlText w:val="•"/>
      <w:lvlJc w:val="left"/>
      <w:pPr>
        <w:tabs>
          <w:tab w:val="num" w:pos="6480"/>
        </w:tabs>
        <w:ind w:left="6480" w:hanging="360"/>
      </w:pPr>
      <w:rPr>
        <w:rFonts w:ascii="宋体" w:hAnsi="宋体" w:hint="default"/>
      </w:rPr>
    </w:lvl>
  </w:abstractNum>
  <w:abstractNum w:abstractNumId="98">
    <w:nsid w:val="47815C95"/>
    <w:multiLevelType w:val="hybridMultilevel"/>
    <w:tmpl w:val="32BA7640"/>
    <w:lvl w:ilvl="0" w:tplc="02DADBD2">
      <w:start w:val="1"/>
      <w:numFmt w:val="bullet"/>
      <w:lvlText w:val=""/>
      <w:lvlJc w:val="left"/>
      <w:pPr>
        <w:tabs>
          <w:tab w:val="num" w:pos="720"/>
        </w:tabs>
        <w:ind w:left="720" w:hanging="360"/>
      </w:pPr>
      <w:rPr>
        <w:rFonts w:ascii="Wingdings" w:hAnsi="Wingdings" w:hint="default"/>
      </w:rPr>
    </w:lvl>
    <w:lvl w:ilvl="1" w:tplc="BB1A80A6">
      <w:start w:val="2701"/>
      <w:numFmt w:val="bullet"/>
      <w:lvlText w:val=""/>
      <w:lvlJc w:val="left"/>
      <w:pPr>
        <w:tabs>
          <w:tab w:val="num" w:pos="1440"/>
        </w:tabs>
        <w:ind w:left="1440" w:hanging="360"/>
      </w:pPr>
      <w:rPr>
        <w:rFonts w:ascii="Wingdings" w:hAnsi="Wingdings" w:hint="default"/>
      </w:rPr>
    </w:lvl>
    <w:lvl w:ilvl="2" w:tplc="00B210D8" w:tentative="1">
      <w:start w:val="1"/>
      <w:numFmt w:val="bullet"/>
      <w:lvlText w:val=""/>
      <w:lvlJc w:val="left"/>
      <w:pPr>
        <w:tabs>
          <w:tab w:val="num" w:pos="2160"/>
        </w:tabs>
        <w:ind w:left="2160" w:hanging="360"/>
      </w:pPr>
      <w:rPr>
        <w:rFonts w:ascii="Wingdings" w:hAnsi="Wingdings" w:hint="default"/>
      </w:rPr>
    </w:lvl>
    <w:lvl w:ilvl="3" w:tplc="7A6E602C" w:tentative="1">
      <w:start w:val="1"/>
      <w:numFmt w:val="bullet"/>
      <w:lvlText w:val=""/>
      <w:lvlJc w:val="left"/>
      <w:pPr>
        <w:tabs>
          <w:tab w:val="num" w:pos="2880"/>
        </w:tabs>
        <w:ind w:left="2880" w:hanging="360"/>
      </w:pPr>
      <w:rPr>
        <w:rFonts w:ascii="Wingdings" w:hAnsi="Wingdings" w:hint="default"/>
      </w:rPr>
    </w:lvl>
    <w:lvl w:ilvl="4" w:tplc="F222843A" w:tentative="1">
      <w:start w:val="1"/>
      <w:numFmt w:val="bullet"/>
      <w:lvlText w:val=""/>
      <w:lvlJc w:val="left"/>
      <w:pPr>
        <w:tabs>
          <w:tab w:val="num" w:pos="3600"/>
        </w:tabs>
        <w:ind w:left="3600" w:hanging="360"/>
      </w:pPr>
      <w:rPr>
        <w:rFonts w:ascii="Wingdings" w:hAnsi="Wingdings" w:hint="default"/>
      </w:rPr>
    </w:lvl>
    <w:lvl w:ilvl="5" w:tplc="43D0F860" w:tentative="1">
      <w:start w:val="1"/>
      <w:numFmt w:val="bullet"/>
      <w:lvlText w:val=""/>
      <w:lvlJc w:val="left"/>
      <w:pPr>
        <w:tabs>
          <w:tab w:val="num" w:pos="4320"/>
        </w:tabs>
        <w:ind w:left="4320" w:hanging="360"/>
      </w:pPr>
      <w:rPr>
        <w:rFonts w:ascii="Wingdings" w:hAnsi="Wingdings" w:hint="default"/>
      </w:rPr>
    </w:lvl>
    <w:lvl w:ilvl="6" w:tplc="334405FA" w:tentative="1">
      <w:start w:val="1"/>
      <w:numFmt w:val="bullet"/>
      <w:lvlText w:val=""/>
      <w:lvlJc w:val="left"/>
      <w:pPr>
        <w:tabs>
          <w:tab w:val="num" w:pos="5040"/>
        </w:tabs>
        <w:ind w:left="5040" w:hanging="360"/>
      </w:pPr>
      <w:rPr>
        <w:rFonts w:ascii="Wingdings" w:hAnsi="Wingdings" w:hint="default"/>
      </w:rPr>
    </w:lvl>
    <w:lvl w:ilvl="7" w:tplc="C29C8A9A" w:tentative="1">
      <w:start w:val="1"/>
      <w:numFmt w:val="bullet"/>
      <w:lvlText w:val=""/>
      <w:lvlJc w:val="left"/>
      <w:pPr>
        <w:tabs>
          <w:tab w:val="num" w:pos="5760"/>
        </w:tabs>
        <w:ind w:left="5760" w:hanging="360"/>
      </w:pPr>
      <w:rPr>
        <w:rFonts w:ascii="Wingdings" w:hAnsi="Wingdings" w:hint="default"/>
      </w:rPr>
    </w:lvl>
    <w:lvl w:ilvl="8" w:tplc="CF7ED48C" w:tentative="1">
      <w:start w:val="1"/>
      <w:numFmt w:val="bullet"/>
      <w:lvlText w:val=""/>
      <w:lvlJc w:val="left"/>
      <w:pPr>
        <w:tabs>
          <w:tab w:val="num" w:pos="6480"/>
        </w:tabs>
        <w:ind w:left="6480" w:hanging="360"/>
      </w:pPr>
      <w:rPr>
        <w:rFonts w:ascii="Wingdings" w:hAnsi="Wingdings" w:hint="default"/>
      </w:rPr>
    </w:lvl>
  </w:abstractNum>
  <w:abstractNum w:abstractNumId="99">
    <w:nsid w:val="47A65E94"/>
    <w:multiLevelType w:val="hybridMultilevel"/>
    <w:tmpl w:val="2BFA8B7A"/>
    <w:lvl w:ilvl="0" w:tplc="42A060A0">
      <w:start w:val="1"/>
      <w:numFmt w:val="bullet"/>
      <w:lvlText w:val=""/>
      <w:lvlJc w:val="left"/>
      <w:pPr>
        <w:tabs>
          <w:tab w:val="num" w:pos="720"/>
        </w:tabs>
        <w:ind w:left="720" w:hanging="360"/>
      </w:pPr>
      <w:rPr>
        <w:rFonts w:ascii="Wingdings" w:hAnsi="Wingdings" w:hint="default"/>
      </w:rPr>
    </w:lvl>
    <w:lvl w:ilvl="1" w:tplc="71DA22F2" w:tentative="1">
      <w:start w:val="1"/>
      <w:numFmt w:val="bullet"/>
      <w:lvlText w:val=""/>
      <w:lvlJc w:val="left"/>
      <w:pPr>
        <w:tabs>
          <w:tab w:val="num" w:pos="1440"/>
        </w:tabs>
        <w:ind w:left="1440" w:hanging="360"/>
      </w:pPr>
      <w:rPr>
        <w:rFonts w:ascii="Wingdings" w:hAnsi="Wingdings" w:hint="default"/>
      </w:rPr>
    </w:lvl>
    <w:lvl w:ilvl="2" w:tplc="185E3B50" w:tentative="1">
      <w:start w:val="1"/>
      <w:numFmt w:val="bullet"/>
      <w:lvlText w:val=""/>
      <w:lvlJc w:val="left"/>
      <w:pPr>
        <w:tabs>
          <w:tab w:val="num" w:pos="2160"/>
        </w:tabs>
        <w:ind w:left="2160" w:hanging="360"/>
      </w:pPr>
      <w:rPr>
        <w:rFonts w:ascii="Wingdings" w:hAnsi="Wingdings" w:hint="default"/>
      </w:rPr>
    </w:lvl>
    <w:lvl w:ilvl="3" w:tplc="E6862FDC" w:tentative="1">
      <w:start w:val="1"/>
      <w:numFmt w:val="bullet"/>
      <w:lvlText w:val=""/>
      <w:lvlJc w:val="left"/>
      <w:pPr>
        <w:tabs>
          <w:tab w:val="num" w:pos="2880"/>
        </w:tabs>
        <w:ind w:left="2880" w:hanging="360"/>
      </w:pPr>
      <w:rPr>
        <w:rFonts w:ascii="Wingdings" w:hAnsi="Wingdings" w:hint="default"/>
      </w:rPr>
    </w:lvl>
    <w:lvl w:ilvl="4" w:tplc="4FFAA962" w:tentative="1">
      <w:start w:val="1"/>
      <w:numFmt w:val="bullet"/>
      <w:lvlText w:val=""/>
      <w:lvlJc w:val="left"/>
      <w:pPr>
        <w:tabs>
          <w:tab w:val="num" w:pos="3600"/>
        </w:tabs>
        <w:ind w:left="3600" w:hanging="360"/>
      </w:pPr>
      <w:rPr>
        <w:rFonts w:ascii="Wingdings" w:hAnsi="Wingdings" w:hint="default"/>
      </w:rPr>
    </w:lvl>
    <w:lvl w:ilvl="5" w:tplc="A35226EC" w:tentative="1">
      <w:start w:val="1"/>
      <w:numFmt w:val="bullet"/>
      <w:lvlText w:val=""/>
      <w:lvlJc w:val="left"/>
      <w:pPr>
        <w:tabs>
          <w:tab w:val="num" w:pos="4320"/>
        </w:tabs>
        <w:ind w:left="4320" w:hanging="360"/>
      </w:pPr>
      <w:rPr>
        <w:rFonts w:ascii="Wingdings" w:hAnsi="Wingdings" w:hint="default"/>
      </w:rPr>
    </w:lvl>
    <w:lvl w:ilvl="6" w:tplc="91FE3704" w:tentative="1">
      <w:start w:val="1"/>
      <w:numFmt w:val="bullet"/>
      <w:lvlText w:val=""/>
      <w:lvlJc w:val="left"/>
      <w:pPr>
        <w:tabs>
          <w:tab w:val="num" w:pos="5040"/>
        </w:tabs>
        <w:ind w:left="5040" w:hanging="360"/>
      </w:pPr>
      <w:rPr>
        <w:rFonts w:ascii="Wingdings" w:hAnsi="Wingdings" w:hint="default"/>
      </w:rPr>
    </w:lvl>
    <w:lvl w:ilvl="7" w:tplc="E208E622" w:tentative="1">
      <w:start w:val="1"/>
      <w:numFmt w:val="bullet"/>
      <w:lvlText w:val=""/>
      <w:lvlJc w:val="left"/>
      <w:pPr>
        <w:tabs>
          <w:tab w:val="num" w:pos="5760"/>
        </w:tabs>
        <w:ind w:left="5760" w:hanging="360"/>
      </w:pPr>
      <w:rPr>
        <w:rFonts w:ascii="Wingdings" w:hAnsi="Wingdings" w:hint="default"/>
      </w:rPr>
    </w:lvl>
    <w:lvl w:ilvl="8" w:tplc="64021120" w:tentative="1">
      <w:start w:val="1"/>
      <w:numFmt w:val="bullet"/>
      <w:lvlText w:val=""/>
      <w:lvlJc w:val="left"/>
      <w:pPr>
        <w:tabs>
          <w:tab w:val="num" w:pos="6480"/>
        </w:tabs>
        <w:ind w:left="6480" w:hanging="360"/>
      </w:pPr>
      <w:rPr>
        <w:rFonts w:ascii="Wingdings" w:hAnsi="Wingdings" w:hint="default"/>
      </w:rPr>
    </w:lvl>
  </w:abstractNum>
  <w:abstractNum w:abstractNumId="100">
    <w:nsid w:val="47E31955"/>
    <w:multiLevelType w:val="hybridMultilevel"/>
    <w:tmpl w:val="15F00490"/>
    <w:lvl w:ilvl="0" w:tplc="6D6EAFFE">
      <w:start w:val="1"/>
      <w:numFmt w:val="bullet"/>
      <w:lvlText w:val=""/>
      <w:lvlJc w:val="left"/>
      <w:pPr>
        <w:tabs>
          <w:tab w:val="num" w:pos="720"/>
        </w:tabs>
        <w:ind w:left="720" w:hanging="360"/>
      </w:pPr>
      <w:rPr>
        <w:rFonts w:ascii="Wingdings" w:hAnsi="Wingdings" w:hint="default"/>
      </w:rPr>
    </w:lvl>
    <w:lvl w:ilvl="1" w:tplc="33B62C6C" w:tentative="1">
      <w:start w:val="1"/>
      <w:numFmt w:val="bullet"/>
      <w:lvlText w:val=""/>
      <w:lvlJc w:val="left"/>
      <w:pPr>
        <w:tabs>
          <w:tab w:val="num" w:pos="1440"/>
        </w:tabs>
        <w:ind w:left="1440" w:hanging="360"/>
      </w:pPr>
      <w:rPr>
        <w:rFonts w:ascii="Wingdings" w:hAnsi="Wingdings" w:hint="default"/>
      </w:rPr>
    </w:lvl>
    <w:lvl w:ilvl="2" w:tplc="74AC7914" w:tentative="1">
      <w:start w:val="1"/>
      <w:numFmt w:val="bullet"/>
      <w:lvlText w:val=""/>
      <w:lvlJc w:val="left"/>
      <w:pPr>
        <w:tabs>
          <w:tab w:val="num" w:pos="2160"/>
        </w:tabs>
        <w:ind w:left="2160" w:hanging="360"/>
      </w:pPr>
      <w:rPr>
        <w:rFonts w:ascii="Wingdings" w:hAnsi="Wingdings" w:hint="default"/>
      </w:rPr>
    </w:lvl>
    <w:lvl w:ilvl="3" w:tplc="667E4F04" w:tentative="1">
      <w:start w:val="1"/>
      <w:numFmt w:val="bullet"/>
      <w:lvlText w:val=""/>
      <w:lvlJc w:val="left"/>
      <w:pPr>
        <w:tabs>
          <w:tab w:val="num" w:pos="2880"/>
        </w:tabs>
        <w:ind w:left="2880" w:hanging="360"/>
      </w:pPr>
      <w:rPr>
        <w:rFonts w:ascii="Wingdings" w:hAnsi="Wingdings" w:hint="default"/>
      </w:rPr>
    </w:lvl>
    <w:lvl w:ilvl="4" w:tplc="DCE0F5CE" w:tentative="1">
      <w:start w:val="1"/>
      <w:numFmt w:val="bullet"/>
      <w:lvlText w:val=""/>
      <w:lvlJc w:val="left"/>
      <w:pPr>
        <w:tabs>
          <w:tab w:val="num" w:pos="3600"/>
        </w:tabs>
        <w:ind w:left="3600" w:hanging="360"/>
      </w:pPr>
      <w:rPr>
        <w:rFonts w:ascii="Wingdings" w:hAnsi="Wingdings" w:hint="default"/>
      </w:rPr>
    </w:lvl>
    <w:lvl w:ilvl="5" w:tplc="807C7C4E" w:tentative="1">
      <w:start w:val="1"/>
      <w:numFmt w:val="bullet"/>
      <w:lvlText w:val=""/>
      <w:lvlJc w:val="left"/>
      <w:pPr>
        <w:tabs>
          <w:tab w:val="num" w:pos="4320"/>
        </w:tabs>
        <w:ind w:left="4320" w:hanging="360"/>
      </w:pPr>
      <w:rPr>
        <w:rFonts w:ascii="Wingdings" w:hAnsi="Wingdings" w:hint="default"/>
      </w:rPr>
    </w:lvl>
    <w:lvl w:ilvl="6" w:tplc="23049E24" w:tentative="1">
      <w:start w:val="1"/>
      <w:numFmt w:val="bullet"/>
      <w:lvlText w:val=""/>
      <w:lvlJc w:val="left"/>
      <w:pPr>
        <w:tabs>
          <w:tab w:val="num" w:pos="5040"/>
        </w:tabs>
        <w:ind w:left="5040" w:hanging="360"/>
      </w:pPr>
      <w:rPr>
        <w:rFonts w:ascii="Wingdings" w:hAnsi="Wingdings" w:hint="default"/>
      </w:rPr>
    </w:lvl>
    <w:lvl w:ilvl="7" w:tplc="5EA44E14" w:tentative="1">
      <w:start w:val="1"/>
      <w:numFmt w:val="bullet"/>
      <w:lvlText w:val=""/>
      <w:lvlJc w:val="left"/>
      <w:pPr>
        <w:tabs>
          <w:tab w:val="num" w:pos="5760"/>
        </w:tabs>
        <w:ind w:left="5760" w:hanging="360"/>
      </w:pPr>
      <w:rPr>
        <w:rFonts w:ascii="Wingdings" w:hAnsi="Wingdings" w:hint="default"/>
      </w:rPr>
    </w:lvl>
    <w:lvl w:ilvl="8" w:tplc="B4349DF8" w:tentative="1">
      <w:start w:val="1"/>
      <w:numFmt w:val="bullet"/>
      <w:lvlText w:val=""/>
      <w:lvlJc w:val="left"/>
      <w:pPr>
        <w:tabs>
          <w:tab w:val="num" w:pos="6480"/>
        </w:tabs>
        <w:ind w:left="6480" w:hanging="360"/>
      </w:pPr>
      <w:rPr>
        <w:rFonts w:ascii="Wingdings" w:hAnsi="Wingdings" w:hint="default"/>
      </w:rPr>
    </w:lvl>
  </w:abstractNum>
  <w:abstractNum w:abstractNumId="101">
    <w:nsid w:val="48756879"/>
    <w:multiLevelType w:val="hybridMultilevel"/>
    <w:tmpl w:val="66007DA8"/>
    <w:lvl w:ilvl="0" w:tplc="0B5E60F2">
      <w:start w:val="1"/>
      <w:numFmt w:val="bullet"/>
      <w:lvlText w:val=""/>
      <w:lvlJc w:val="left"/>
      <w:pPr>
        <w:tabs>
          <w:tab w:val="num" w:pos="720"/>
        </w:tabs>
        <w:ind w:left="720" w:hanging="360"/>
      </w:pPr>
      <w:rPr>
        <w:rFonts w:ascii="Wingdings" w:hAnsi="Wingdings" w:hint="default"/>
      </w:rPr>
    </w:lvl>
    <w:lvl w:ilvl="1" w:tplc="AA1441FE">
      <w:start w:val="2323"/>
      <w:numFmt w:val="bullet"/>
      <w:lvlText w:val=""/>
      <w:lvlJc w:val="left"/>
      <w:pPr>
        <w:tabs>
          <w:tab w:val="num" w:pos="1440"/>
        </w:tabs>
        <w:ind w:left="1440" w:hanging="360"/>
      </w:pPr>
      <w:rPr>
        <w:rFonts w:ascii="Wingdings" w:hAnsi="Wingdings" w:hint="default"/>
      </w:rPr>
    </w:lvl>
    <w:lvl w:ilvl="2" w:tplc="21726F94" w:tentative="1">
      <w:start w:val="1"/>
      <w:numFmt w:val="bullet"/>
      <w:lvlText w:val=""/>
      <w:lvlJc w:val="left"/>
      <w:pPr>
        <w:tabs>
          <w:tab w:val="num" w:pos="2160"/>
        </w:tabs>
        <w:ind w:left="2160" w:hanging="360"/>
      </w:pPr>
      <w:rPr>
        <w:rFonts w:ascii="Wingdings" w:hAnsi="Wingdings" w:hint="default"/>
      </w:rPr>
    </w:lvl>
    <w:lvl w:ilvl="3" w:tplc="1C9C16F8" w:tentative="1">
      <w:start w:val="1"/>
      <w:numFmt w:val="bullet"/>
      <w:lvlText w:val=""/>
      <w:lvlJc w:val="left"/>
      <w:pPr>
        <w:tabs>
          <w:tab w:val="num" w:pos="2880"/>
        </w:tabs>
        <w:ind w:left="2880" w:hanging="360"/>
      </w:pPr>
      <w:rPr>
        <w:rFonts w:ascii="Wingdings" w:hAnsi="Wingdings" w:hint="default"/>
      </w:rPr>
    </w:lvl>
    <w:lvl w:ilvl="4" w:tplc="813C7290" w:tentative="1">
      <w:start w:val="1"/>
      <w:numFmt w:val="bullet"/>
      <w:lvlText w:val=""/>
      <w:lvlJc w:val="left"/>
      <w:pPr>
        <w:tabs>
          <w:tab w:val="num" w:pos="3600"/>
        </w:tabs>
        <w:ind w:left="3600" w:hanging="360"/>
      </w:pPr>
      <w:rPr>
        <w:rFonts w:ascii="Wingdings" w:hAnsi="Wingdings" w:hint="default"/>
      </w:rPr>
    </w:lvl>
    <w:lvl w:ilvl="5" w:tplc="5714F03E" w:tentative="1">
      <w:start w:val="1"/>
      <w:numFmt w:val="bullet"/>
      <w:lvlText w:val=""/>
      <w:lvlJc w:val="left"/>
      <w:pPr>
        <w:tabs>
          <w:tab w:val="num" w:pos="4320"/>
        </w:tabs>
        <w:ind w:left="4320" w:hanging="360"/>
      </w:pPr>
      <w:rPr>
        <w:rFonts w:ascii="Wingdings" w:hAnsi="Wingdings" w:hint="default"/>
      </w:rPr>
    </w:lvl>
    <w:lvl w:ilvl="6" w:tplc="25F6CA76" w:tentative="1">
      <w:start w:val="1"/>
      <w:numFmt w:val="bullet"/>
      <w:lvlText w:val=""/>
      <w:lvlJc w:val="left"/>
      <w:pPr>
        <w:tabs>
          <w:tab w:val="num" w:pos="5040"/>
        </w:tabs>
        <w:ind w:left="5040" w:hanging="360"/>
      </w:pPr>
      <w:rPr>
        <w:rFonts w:ascii="Wingdings" w:hAnsi="Wingdings" w:hint="default"/>
      </w:rPr>
    </w:lvl>
    <w:lvl w:ilvl="7" w:tplc="8F0C6C50" w:tentative="1">
      <w:start w:val="1"/>
      <w:numFmt w:val="bullet"/>
      <w:lvlText w:val=""/>
      <w:lvlJc w:val="left"/>
      <w:pPr>
        <w:tabs>
          <w:tab w:val="num" w:pos="5760"/>
        </w:tabs>
        <w:ind w:left="5760" w:hanging="360"/>
      </w:pPr>
      <w:rPr>
        <w:rFonts w:ascii="Wingdings" w:hAnsi="Wingdings" w:hint="default"/>
      </w:rPr>
    </w:lvl>
    <w:lvl w:ilvl="8" w:tplc="D176385E" w:tentative="1">
      <w:start w:val="1"/>
      <w:numFmt w:val="bullet"/>
      <w:lvlText w:val=""/>
      <w:lvlJc w:val="left"/>
      <w:pPr>
        <w:tabs>
          <w:tab w:val="num" w:pos="6480"/>
        </w:tabs>
        <w:ind w:left="6480" w:hanging="360"/>
      </w:pPr>
      <w:rPr>
        <w:rFonts w:ascii="Wingdings" w:hAnsi="Wingdings" w:hint="default"/>
      </w:rPr>
    </w:lvl>
  </w:abstractNum>
  <w:abstractNum w:abstractNumId="102">
    <w:nsid w:val="48E715AC"/>
    <w:multiLevelType w:val="hybridMultilevel"/>
    <w:tmpl w:val="5CD841BA"/>
    <w:lvl w:ilvl="0" w:tplc="0646E5D6">
      <w:start w:val="1"/>
      <w:numFmt w:val="bullet"/>
      <w:lvlText w:val=""/>
      <w:lvlJc w:val="left"/>
      <w:pPr>
        <w:tabs>
          <w:tab w:val="num" w:pos="720"/>
        </w:tabs>
        <w:ind w:left="720" w:hanging="360"/>
      </w:pPr>
      <w:rPr>
        <w:rFonts w:ascii="Wingdings" w:hAnsi="Wingdings" w:hint="default"/>
      </w:rPr>
    </w:lvl>
    <w:lvl w:ilvl="1" w:tplc="09D8E91A">
      <w:start w:val="2110"/>
      <w:numFmt w:val="bullet"/>
      <w:lvlText w:val=""/>
      <w:lvlJc w:val="left"/>
      <w:pPr>
        <w:tabs>
          <w:tab w:val="num" w:pos="1440"/>
        </w:tabs>
        <w:ind w:left="1440" w:hanging="360"/>
      </w:pPr>
      <w:rPr>
        <w:rFonts w:ascii="Wingdings" w:hAnsi="Wingdings" w:hint="default"/>
      </w:rPr>
    </w:lvl>
    <w:lvl w:ilvl="2" w:tplc="50CAA584" w:tentative="1">
      <w:start w:val="1"/>
      <w:numFmt w:val="bullet"/>
      <w:lvlText w:val=""/>
      <w:lvlJc w:val="left"/>
      <w:pPr>
        <w:tabs>
          <w:tab w:val="num" w:pos="2160"/>
        </w:tabs>
        <w:ind w:left="2160" w:hanging="360"/>
      </w:pPr>
      <w:rPr>
        <w:rFonts w:ascii="Wingdings" w:hAnsi="Wingdings" w:hint="default"/>
      </w:rPr>
    </w:lvl>
    <w:lvl w:ilvl="3" w:tplc="3050F9BA" w:tentative="1">
      <w:start w:val="1"/>
      <w:numFmt w:val="bullet"/>
      <w:lvlText w:val=""/>
      <w:lvlJc w:val="left"/>
      <w:pPr>
        <w:tabs>
          <w:tab w:val="num" w:pos="2880"/>
        </w:tabs>
        <w:ind w:left="2880" w:hanging="360"/>
      </w:pPr>
      <w:rPr>
        <w:rFonts w:ascii="Wingdings" w:hAnsi="Wingdings" w:hint="default"/>
      </w:rPr>
    </w:lvl>
    <w:lvl w:ilvl="4" w:tplc="DB5869AC" w:tentative="1">
      <w:start w:val="1"/>
      <w:numFmt w:val="bullet"/>
      <w:lvlText w:val=""/>
      <w:lvlJc w:val="left"/>
      <w:pPr>
        <w:tabs>
          <w:tab w:val="num" w:pos="3600"/>
        </w:tabs>
        <w:ind w:left="3600" w:hanging="360"/>
      </w:pPr>
      <w:rPr>
        <w:rFonts w:ascii="Wingdings" w:hAnsi="Wingdings" w:hint="default"/>
      </w:rPr>
    </w:lvl>
    <w:lvl w:ilvl="5" w:tplc="5A2468DC" w:tentative="1">
      <w:start w:val="1"/>
      <w:numFmt w:val="bullet"/>
      <w:lvlText w:val=""/>
      <w:lvlJc w:val="left"/>
      <w:pPr>
        <w:tabs>
          <w:tab w:val="num" w:pos="4320"/>
        </w:tabs>
        <w:ind w:left="4320" w:hanging="360"/>
      </w:pPr>
      <w:rPr>
        <w:rFonts w:ascii="Wingdings" w:hAnsi="Wingdings" w:hint="default"/>
      </w:rPr>
    </w:lvl>
    <w:lvl w:ilvl="6" w:tplc="1D28C99A" w:tentative="1">
      <w:start w:val="1"/>
      <w:numFmt w:val="bullet"/>
      <w:lvlText w:val=""/>
      <w:lvlJc w:val="left"/>
      <w:pPr>
        <w:tabs>
          <w:tab w:val="num" w:pos="5040"/>
        </w:tabs>
        <w:ind w:left="5040" w:hanging="360"/>
      </w:pPr>
      <w:rPr>
        <w:rFonts w:ascii="Wingdings" w:hAnsi="Wingdings" w:hint="default"/>
      </w:rPr>
    </w:lvl>
    <w:lvl w:ilvl="7" w:tplc="C87CC240" w:tentative="1">
      <w:start w:val="1"/>
      <w:numFmt w:val="bullet"/>
      <w:lvlText w:val=""/>
      <w:lvlJc w:val="left"/>
      <w:pPr>
        <w:tabs>
          <w:tab w:val="num" w:pos="5760"/>
        </w:tabs>
        <w:ind w:left="5760" w:hanging="360"/>
      </w:pPr>
      <w:rPr>
        <w:rFonts w:ascii="Wingdings" w:hAnsi="Wingdings" w:hint="default"/>
      </w:rPr>
    </w:lvl>
    <w:lvl w:ilvl="8" w:tplc="B784ED0C" w:tentative="1">
      <w:start w:val="1"/>
      <w:numFmt w:val="bullet"/>
      <w:lvlText w:val=""/>
      <w:lvlJc w:val="left"/>
      <w:pPr>
        <w:tabs>
          <w:tab w:val="num" w:pos="6480"/>
        </w:tabs>
        <w:ind w:left="6480" w:hanging="360"/>
      </w:pPr>
      <w:rPr>
        <w:rFonts w:ascii="Wingdings" w:hAnsi="Wingdings" w:hint="default"/>
      </w:rPr>
    </w:lvl>
  </w:abstractNum>
  <w:abstractNum w:abstractNumId="103">
    <w:nsid w:val="48E82559"/>
    <w:multiLevelType w:val="hybridMultilevel"/>
    <w:tmpl w:val="FB906932"/>
    <w:lvl w:ilvl="0" w:tplc="1048E04E">
      <w:start w:val="1"/>
      <w:numFmt w:val="bullet"/>
      <w:lvlText w:val=""/>
      <w:lvlJc w:val="left"/>
      <w:pPr>
        <w:tabs>
          <w:tab w:val="num" w:pos="720"/>
        </w:tabs>
        <w:ind w:left="720" w:hanging="360"/>
      </w:pPr>
      <w:rPr>
        <w:rFonts w:ascii="Wingdings" w:hAnsi="Wingdings" w:hint="default"/>
      </w:rPr>
    </w:lvl>
    <w:lvl w:ilvl="1" w:tplc="A99C6076" w:tentative="1">
      <w:start w:val="1"/>
      <w:numFmt w:val="bullet"/>
      <w:lvlText w:val=""/>
      <w:lvlJc w:val="left"/>
      <w:pPr>
        <w:tabs>
          <w:tab w:val="num" w:pos="1440"/>
        </w:tabs>
        <w:ind w:left="1440" w:hanging="360"/>
      </w:pPr>
      <w:rPr>
        <w:rFonts w:ascii="Wingdings" w:hAnsi="Wingdings" w:hint="default"/>
      </w:rPr>
    </w:lvl>
    <w:lvl w:ilvl="2" w:tplc="0362161C" w:tentative="1">
      <w:start w:val="1"/>
      <w:numFmt w:val="bullet"/>
      <w:lvlText w:val=""/>
      <w:lvlJc w:val="left"/>
      <w:pPr>
        <w:tabs>
          <w:tab w:val="num" w:pos="2160"/>
        </w:tabs>
        <w:ind w:left="2160" w:hanging="360"/>
      </w:pPr>
      <w:rPr>
        <w:rFonts w:ascii="Wingdings" w:hAnsi="Wingdings" w:hint="default"/>
      </w:rPr>
    </w:lvl>
    <w:lvl w:ilvl="3" w:tplc="88000AD6" w:tentative="1">
      <w:start w:val="1"/>
      <w:numFmt w:val="bullet"/>
      <w:lvlText w:val=""/>
      <w:lvlJc w:val="left"/>
      <w:pPr>
        <w:tabs>
          <w:tab w:val="num" w:pos="2880"/>
        </w:tabs>
        <w:ind w:left="2880" w:hanging="360"/>
      </w:pPr>
      <w:rPr>
        <w:rFonts w:ascii="Wingdings" w:hAnsi="Wingdings" w:hint="default"/>
      </w:rPr>
    </w:lvl>
    <w:lvl w:ilvl="4" w:tplc="FDC62D02" w:tentative="1">
      <w:start w:val="1"/>
      <w:numFmt w:val="bullet"/>
      <w:lvlText w:val=""/>
      <w:lvlJc w:val="left"/>
      <w:pPr>
        <w:tabs>
          <w:tab w:val="num" w:pos="3600"/>
        </w:tabs>
        <w:ind w:left="3600" w:hanging="360"/>
      </w:pPr>
      <w:rPr>
        <w:rFonts w:ascii="Wingdings" w:hAnsi="Wingdings" w:hint="default"/>
      </w:rPr>
    </w:lvl>
    <w:lvl w:ilvl="5" w:tplc="2078F702" w:tentative="1">
      <w:start w:val="1"/>
      <w:numFmt w:val="bullet"/>
      <w:lvlText w:val=""/>
      <w:lvlJc w:val="left"/>
      <w:pPr>
        <w:tabs>
          <w:tab w:val="num" w:pos="4320"/>
        </w:tabs>
        <w:ind w:left="4320" w:hanging="360"/>
      </w:pPr>
      <w:rPr>
        <w:rFonts w:ascii="Wingdings" w:hAnsi="Wingdings" w:hint="default"/>
      </w:rPr>
    </w:lvl>
    <w:lvl w:ilvl="6" w:tplc="AB6AB7A4" w:tentative="1">
      <w:start w:val="1"/>
      <w:numFmt w:val="bullet"/>
      <w:lvlText w:val=""/>
      <w:lvlJc w:val="left"/>
      <w:pPr>
        <w:tabs>
          <w:tab w:val="num" w:pos="5040"/>
        </w:tabs>
        <w:ind w:left="5040" w:hanging="360"/>
      </w:pPr>
      <w:rPr>
        <w:rFonts w:ascii="Wingdings" w:hAnsi="Wingdings" w:hint="default"/>
      </w:rPr>
    </w:lvl>
    <w:lvl w:ilvl="7" w:tplc="A07A0CA0" w:tentative="1">
      <w:start w:val="1"/>
      <w:numFmt w:val="bullet"/>
      <w:lvlText w:val=""/>
      <w:lvlJc w:val="left"/>
      <w:pPr>
        <w:tabs>
          <w:tab w:val="num" w:pos="5760"/>
        </w:tabs>
        <w:ind w:left="5760" w:hanging="360"/>
      </w:pPr>
      <w:rPr>
        <w:rFonts w:ascii="Wingdings" w:hAnsi="Wingdings" w:hint="default"/>
      </w:rPr>
    </w:lvl>
    <w:lvl w:ilvl="8" w:tplc="CAA6F0BE" w:tentative="1">
      <w:start w:val="1"/>
      <w:numFmt w:val="bullet"/>
      <w:lvlText w:val=""/>
      <w:lvlJc w:val="left"/>
      <w:pPr>
        <w:tabs>
          <w:tab w:val="num" w:pos="6480"/>
        </w:tabs>
        <w:ind w:left="6480" w:hanging="360"/>
      </w:pPr>
      <w:rPr>
        <w:rFonts w:ascii="Wingdings" w:hAnsi="Wingdings" w:hint="default"/>
      </w:rPr>
    </w:lvl>
  </w:abstractNum>
  <w:abstractNum w:abstractNumId="104">
    <w:nsid w:val="4A927AFB"/>
    <w:multiLevelType w:val="hybridMultilevel"/>
    <w:tmpl w:val="6A026C90"/>
    <w:lvl w:ilvl="0" w:tplc="34F86E5E">
      <w:start w:val="1"/>
      <w:numFmt w:val="bullet"/>
      <w:lvlText w:val=""/>
      <w:lvlJc w:val="left"/>
      <w:pPr>
        <w:tabs>
          <w:tab w:val="num" w:pos="720"/>
        </w:tabs>
        <w:ind w:left="720" w:hanging="360"/>
      </w:pPr>
      <w:rPr>
        <w:rFonts w:ascii="Wingdings" w:hAnsi="Wingdings" w:hint="default"/>
      </w:rPr>
    </w:lvl>
    <w:lvl w:ilvl="1" w:tplc="8228A85C">
      <w:start w:val="2309"/>
      <w:numFmt w:val="bullet"/>
      <w:lvlText w:val=""/>
      <w:lvlJc w:val="left"/>
      <w:pPr>
        <w:tabs>
          <w:tab w:val="num" w:pos="1440"/>
        </w:tabs>
        <w:ind w:left="1440" w:hanging="360"/>
      </w:pPr>
      <w:rPr>
        <w:rFonts w:ascii="Wingdings" w:hAnsi="Wingdings" w:hint="default"/>
      </w:rPr>
    </w:lvl>
    <w:lvl w:ilvl="2" w:tplc="44B4386E" w:tentative="1">
      <w:start w:val="1"/>
      <w:numFmt w:val="bullet"/>
      <w:lvlText w:val=""/>
      <w:lvlJc w:val="left"/>
      <w:pPr>
        <w:tabs>
          <w:tab w:val="num" w:pos="2160"/>
        </w:tabs>
        <w:ind w:left="2160" w:hanging="360"/>
      </w:pPr>
      <w:rPr>
        <w:rFonts w:ascii="Wingdings" w:hAnsi="Wingdings" w:hint="default"/>
      </w:rPr>
    </w:lvl>
    <w:lvl w:ilvl="3" w:tplc="21AC4AF4" w:tentative="1">
      <w:start w:val="1"/>
      <w:numFmt w:val="bullet"/>
      <w:lvlText w:val=""/>
      <w:lvlJc w:val="left"/>
      <w:pPr>
        <w:tabs>
          <w:tab w:val="num" w:pos="2880"/>
        </w:tabs>
        <w:ind w:left="2880" w:hanging="360"/>
      </w:pPr>
      <w:rPr>
        <w:rFonts w:ascii="Wingdings" w:hAnsi="Wingdings" w:hint="default"/>
      </w:rPr>
    </w:lvl>
    <w:lvl w:ilvl="4" w:tplc="CB3A0D6C" w:tentative="1">
      <w:start w:val="1"/>
      <w:numFmt w:val="bullet"/>
      <w:lvlText w:val=""/>
      <w:lvlJc w:val="left"/>
      <w:pPr>
        <w:tabs>
          <w:tab w:val="num" w:pos="3600"/>
        </w:tabs>
        <w:ind w:left="3600" w:hanging="360"/>
      </w:pPr>
      <w:rPr>
        <w:rFonts w:ascii="Wingdings" w:hAnsi="Wingdings" w:hint="default"/>
      </w:rPr>
    </w:lvl>
    <w:lvl w:ilvl="5" w:tplc="27AECC6A" w:tentative="1">
      <w:start w:val="1"/>
      <w:numFmt w:val="bullet"/>
      <w:lvlText w:val=""/>
      <w:lvlJc w:val="left"/>
      <w:pPr>
        <w:tabs>
          <w:tab w:val="num" w:pos="4320"/>
        </w:tabs>
        <w:ind w:left="4320" w:hanging="360"/>
      </w:pPr>
      <w:rPr>
        <w:rFonts w:ascii="Wingdings" w:hAnsi="Wingdings" w:hint="default"/>
      </w:rPr>
    </w:lvl>
    <w:lvl w:ilvl="6" w:tplc="A508BC8E" w:tentative="1">
      <w:start w:val="1"/>
      <w:numFmt w:val="bullet"/>
      <w:lvlText w:val=""/>
      <w:lvlJc w:val="left"/>
      <w:pPr>
        <w:tabs>
          <w:tab w:val="num" w:pos="5040"/>
        </w:tabs>
        <w:ind w:left="5040" w:hanging="360"/>
      </w:pPr>
      <w:rPr>
        <w:rFonts w:ascii="Wingdings" w:hAnsi="Wingdings" w:hint="default"/>
      </w:rPr>
    </w:lvl>
    <w:lvl w:ilvl="7" w:tplc="259E94EE" w:tentative="1">
      <w:start w:val="1"/>
      <w:numFmt w:val="bullet"/>
      <w:lvlText w:val=""/>
      <w:lvlJc w:val="left"/>
      <w:pPr>
        <w:tabs>
          <w:tab w:val="num" w:pos="5760"/>
        </w:tabs>
        <w:ind w:left="5760" w:hanging="360"/>
      </w:pPr>
      <w:rPr>
        <w:rFonts w:ascii="Wingdings" w:hAnsi="Wingdings" w:hint="default"/>
      </w:rPr>
    </w:lvl>
    <w:lvl w:ilvl="8" w:tplc="F1642716" w:tentative="1">
      <w:start w:val="1"/>
      <w:numFmt w:val="bullet"/>
      <w:lvlText w:val=""/>
      <w:lvlJc w:val="left"/>
      <w:pPr>
        <w:tabs>
          <w:tab w:val="num" w:pos="6480"/>
        </w:tabs>
        <w:ind w:left="6480" w:hanging="360"/>
      </w:pPr>
      <w:rPr>
        <w:rFonts w:ascii="Wingdings" w:hAnsi="Wingdings" w:hint="default"/>
      </w:rPr>
    </w:lvl>
  </w:abstractNum>
  <w:abstractNum w:abstractNumId="105">
    <w:nsid w:val="4C720392"/>
    <w:multiLevelType w:val="hybridMultilevel"/>
    <w:tmpl w:val="6A080F1C"/>
    <w:lvl w:ilvl="0" w:tplc="E744B320">
      <w:start w:val="1"/>
      <w:numFmt w:val="bullet"/>
      <w:lvlText w:val=""/>
      <w:lvlJc w:val="left"/>
      <w:pPr>
        <w:tabs>
          <w:tab w:val="num" w:pos="720"/>
        </w:tabs>
        <w:ind w:left="720" w:hanging="360"/>
      </w:pPr>
      <w:rPr>
        <w:rFonts w:ascii="Wingdings" w:hAnsi="Wingdings" w:hint="default"/>
      </w:rPr>
    </w:lvl>
    <w:lvl w:ilvl="1" w:tplc="73CCDA74">
      <w:start w:val="4371"/>
      <w:numFmt w:val="bullet"/>
      <w:lvlText w:val=""/>
      <w:lvlJc w:val="left"/>
      <w:pPr>
        <w:tabs>
          <w:tab w:val="num" w:pos="1440"/>
        </w:tabs>
        <w:ind w:left="1440" w:hanging="360"/>
      </w:pPr>
      <w:rPr>
        <w:rFonts w:ascii="Wingdings" w:hAnsi="Wingdings" w:hint="default"/>
      </w:rPr>
    </w:lvl>
    <w:lvl w:ilvl="2" w:tplc="22CE7D1A" w:tentative="1">
      <w:start w:val="1"/>
      <w:numFmt w:val="bullet"/>
      <w:lvlText w:val=""/>
      <w:lvlJc w:val="left"/>
      <w:pPr>
        <w:tabs>
          <w:tab w:val="num" w:pos="2160"/>
        </w:tabs>
        <w:ind w:left="2160" w:hanging="360"/>
      </w:pPr>
      <w:rPr>
        <w:rFonts w:ascii="Wingdings" w:hAnsi="Wingdings" w:hint="default"/>
      </w:rPr>
    </w:lvl>
    <w:lvl w:ilvl="3" w:tplc="DDA6DC5C" w:tentative="1">
      <w:start w:val="1"/>
      <w:numFmt w:val="bullet"/>
      <w:lvlText w:val=""/>
      <w:lvlJc w:val="left"/>
      <w:pPr>
        <w:tabs>
          <w:tab w:val="num" w:pos="2880"/>
        </w:tabs>
        <w:ind w:left="2880" w:hanging="360"/>
      </w:pPr>
      <w:rPr>
        <w:rFonts w:ascii="Wingdings" w:hAnsi="Wingdings" w:hint="default"/>
      </w:rPr>
    </w:lvl>
    <w:lvl w:ilvl="4" w:tplc="6DF6019A" w:tentative="1">
      <w:start w:val="1"/>
      <w:numFmt w:val="bullet"/>
      <w:lvlText w:val=""/>
      <w:lvlJc w:val="left"/>
      <w:pPr>
        <w:tabs>
          <w:tab w:val="num" w:pos="3600"/>
        </w:tabs>
        <w:ind w:left="3600" w:hanging="360"/>
      </w:pPr>
      <w:rPr>
        <w:rFonts w:ascii="Wingdings" w:hAnsi="Wingdings" w:hint="default"/>
      </w:rPr>
    </w:lvl>
    <w:lvl w:ilvl="5" w:tplc="F23CA42E" w:tentative="1">
      <w:start w:val="1"/>
      <w:numFmt w:val="bullet"/>
      <w:lvlText w:val=""/>
      <w:lvlJc w:val="left"/>
      <w:pPr>
        <w:tabs>
          <w:tab w:val="num" w:pos="4320"/>
        </w:tabs>
        <w:ind w:left="4320" w:hanging="360"/>
      </w:pPr>
      <w:rPr>
        <w:rFonts w:ascii="Wingdings" w:hAnsi="Wingdings" w:hint="default"/>
      </w:rPr>
    </w:lvl>
    <w:lvl w:ilvl="6" w:tplc="0DCCC370" w:tentative="1">
      <w:start w:val="1"/>
      <w:numFmt w:val="bullet"/>
      <w:lvlText w:val=""/>
      <w:lvlJc w:val="left"/>
      <w:pPr>
        <w:tabs>
          <w:tab w:val="num" w:pos="5040"/>
        </w:tabs>
        <w:ind w:left="5040" w:hanging="360"/>
      </w:pPr>
      <w:rPr>
        <w:rFonts w:ascii="Wingdings" w:hAnsi="Wingdings" w:hint="default"/>
      </w:rPr>
    </w:lvl>
    <w:lvl w:ilvl="7" w:tplc="59E2C966" w:tentative="1">
      <w:start w:val="1"/>
      <w:numFmt w:val="bullet"/>
      <w:lvlText w:val=""/>
      <w:lvlJc w:val="left"/>
      <w:pPr>
        <w:tabs>
          <w:tab w:val="num" w:pos="5760"/>
        </w:tabs>
        <w:ind w:left="5760" w:hanging="360"/>
      </w:pPr>
      <w:rPr>
        <w:rFonts w:ascii="Wingdings" w:hAnsi="Wingdings" w:hint="default"/>
      </w:rPr>
    </w:lvl>
    <w:lvl w:ilvl="8" w:tplc="E96A4622" w:tentative="1">
      <w:start w:val="1"/>
      <w:numFmt w:val="bullet"/>
      <w:lvlText w:val=""/>
      <w:lvlJc w:val="left"/>
      <w:pPr>
        <w:tabs>
          <w:tab w:val="num" w:pos="6480"/>
        </w:tabs>
        <w:ind w:left="6480" w:hanging="360"/>
      </w:pPr>
      <w:rPr>
        <w:rFonts w:ascii="Wingdings" w:hAnsi="Wingdings" w:hint="default"/>
      </w:rPr>
    </w:lvl>
  </w:abstractNum>
  <w:abstractNum w:abstractNumId="106">
    <w:nsid w:val="4D905498"/>
    <w:multiLevelType w:val="hybridMultilevel"/>
    <w:tmpl w:val="2040B324"/>
    <w:lvl w:ilvl="0" w:tplc="DBF27248">
      <w:start w:val="1"/>
      <w:numFmt w:val="bullet"/>
      <w:lvlText w:val=""/>
      <w:lvlJc w:val="left"/>
      <w:pPr>
        <w:tabs>
          <w:tab w:val="num" w:pos="720"/>
        </w:tabs>
        <w:ind w:left="720" w:hanging="360"/>
      </w:pPr>
      <w:rPr>
        <w:rFonts w:ascii="Wingdings" w:hAnsi="Wingdings" w:hint="default"/>
      </w:rPr>
    </w:lvl>
    <w:lvl w:ilvl="1" w:tplc="A2AC4296" w:tentative="1">
      <w:start w:val="1"/>
      <w:numFmt w:val="bullet"/>
      <w:lvlText w:val=""/>
      <w:lvlJc w:val="left"/>
      <w:pPr>
        <w:tabs>
          <w:tab w:val="num" w:pos="1440"/>
        </w:tabs>
        <w:ind w:left="1440" w:hanging="360"/>
      </w:pPr>
      <w:rPr>
        <w:rFonts w:ascii="Wingdings" w:hAnsi="Wingdings" w:hint="default"/>
      </w:rPr>
    </w:lvl>
    <w:lvl w:ilvl="2" w:tplc="F8EC2402" w:tentative="1">
      <w:start w:val="1"/>
      <w:numFmt w:val="bullet"/>
      <w:lvlText w:val=""/>
      <w:lvlJc w:val="left"/>
      <w:pPr>
        <w:tabs>
          <w:tab w:val="num" w:pos="2160"/>
        </w:tabs>
        <w:ind w:left="2160" w:hanging="360"/>
      </w:pPr>
      <w:rPr>
        <w:rFonts w:ascii="Wingdings" w:hAnsi="Wingdings" w:hint="default"/>
      </w:rPr>
    </w:lvl>
    <w:lvl w:ilvl="3" w:tplc="E9B676A0" w:tentative="1">
      <w:start w:val="1"/>
      <w:numFmt w:val="bullet"/>
      <w:lvlText w:val=""/>
      <w:lvlJc w:val="left"/>
      <w:pPr>
        <w:tabs>
          <w:tab w:val="num" w:pos="2880"/>
        </w:tabs>
        <w:ind w:left="2880" w:hanging="360"/>
      </w:pPr>
      <w:rPr>
        <w:rFonts w:ascii="Wingdings" w:hAnsi="Wingdings" w:hint="default"/>
      </w:rPr>
    </w:lvl>
    <w:lvl w:ilvl="4" w:tplc="765895C2" w:tentative="1">
      <w:start w:val="1"/>
      <w:numFmt w:val="bullet"/>
      <w:lvlText w:val=""/>
      <w:lvlJc w:val="left"/>
      <w:pPr>
        <w:tabs>
          <w:tab w:val="num" w:pos="3600"/>
        </w:tabs>
        <w:ind w:left="3600" w:hanging="360"/>
      </w:pPr>
      <w:rPr>
        <w:rFonts w:ascii="Wingdings" w:hAnsi="Wingdings" w:hint="default"/>
      </w:rPr>
    </w:lvl>
    <w:lvl w:ilvl="5" w:tplc="B15A556C" w:tentative="1">
      <w:start w:val="1"/>
      <w:numFmt w:val="bullet"/>
      <w:lvlText w:val=""/>
      <w:lvlJc w:val="left"/>
      <w:pPr>
        <w:tabs>
          <w:tab w:val="num" w:pos="4320"/>
        </w:tabs>
        <w:ind w:left="4320" w:hanging="360"/>
      </w:pPr>
      <w:rPr>
        <w:rFonts w:ascii="Wingdings" w:hAnsi="Wingdings" w:hint="default"/>
      </w:rPr>
    </w:lvl>
    <w:lvl w:ilvl="6" w:tplc="A3BE5780" w:tentative="1">
      <w:start w:val="1"/>
      <w:numFmt w:val="bullet"/>
      <w:lvlText w:val=""/>
      <w:lvlJc w:val="left"/>
      <w:pPr>
        <w:tabs>
          <w:tab w:val="num" w:pos="5040"/>
        </w:tabs>
        <w:ind w:left="5040" w:hanging="360"/>
      </w:pPr>
      <w:rPr>
        <w:rFonts w:ascii="Wingdings" w:hAnsi="Wingdings" w:hint="default"/>
      </w:rPr>
    </w:lvl>
    <w:lvl w:ilvl="7" w:tplc="511AC2E0" w:tentative="1">
      <w:start w:val="1"/>
      <w:numFmt w:val="bullet"/>
      <w:lvlText w:val=""/>
      <w:lvlJc w:val="left"/>
      <w:pPr>
        <w:tabs>
          <w:tab w:val="num" w:pos="5760"/>
        </w:tabs>
        <w:ind w:left="5760" w:hanging="360"/>
      </w:pPr>
      <w:rPr>
        <w:rFonts w:ascii="Wingdings" w:hAnsi="Wingdings" w:hint="default"/>
      </w:rPr>
    </w:lvl>
    <w:lvl w:ilvl="8" w:tplc="B20E5346" w:tentative="1">
      <w:start w:val="1"/>
      <w:numFmt w:val="bullet"/>
      <w:lvlText w:val=""/>
      <w:lvlJc w:val="left"/>
      <w:pPr>
        <w:tabs>
          <w:tab w:val="num" w:pos="6480"/>
        </w:tabs>
        <w:ind w:left="6480" w:hanging="360"/>
      </w:pPr>
      <w:rPr>
        <w:rFonts w:ascii="Wingdings" w:hAnsi="Wingdings" w:hint="default"/>
      </w:rPr>
    </w:lvl>
  </w:abstractNum>
  <w:abstractNum w:abstractNumId="107">
    <w:nsid w:val="4DAB4C04"/>
    <w:multiLevelType w:val="hybridMultilevel"/>
    <w:tmpl w:val="E7AC54BC"/>
    <w:lvl w:ilvl="0" w:tplc="0F0C976E">
      <w:start w:val="1"/>
      <w:numFmt w:val="bullet"/>
      <w:lvlText w:val=""/>
      <w:lvlJc w:val="left"/>
      <w:pPr>
        <w:tabs>
          <w:tab w:val="num" w:pos="720"/>
        </w:tabs>
        <w:ind w:left="720" w:hanging="360"/>
      </w:pPr>
      <w:rPr>
        <w:rFonts w:ascii="Wingdings" w:hAnsi="Wingdings" w:hint="default"/>
      </w:rPr>
    </w:lvl>
    <w:lvl w:ilvl="1" w:tplc="EC923018" w:tentative="1">
      <w:start w:val="1"/>
      <w:numFmt w:val="bullet"/>
      <w:lvlText w:val=""/>
      <w:lvlJc w:val="left"/>
      <w:pPr>
        <w:tabs>
          <w:tab w:val="num" w:pos="1440"/>
        </w:tabs>
        <w:ind w:left="1440" w:hanging="360"/>
      </w:pPr>
      <w:rPr>
        <w:rFonts w:ascii="Wingdings" w:hAnsi="Wingdings" w:hint="default"/>
      </w:rPr>
    </w:lvl>
    <w:lvl w:ilvl="2" w:tplc="76C006EA" w:tentative="1">
      <w:start w:val="1"/>
      <w:numFmt w:val="bullet"/>
      <w:lvlText w:val=""/>
      <w:lvlJc w:val="left"/>
      <w:pPr>
        <w:tabs>
          <w:tab w:val="num" w:pos="2160"/>
        </w:tabs>
        <w:ind w:left="2160" w:hanging="360"/>
      </w:pPr>
      <w:rPr>
        <w:rFonts w:ascii="Wingdings" w:hAnsi="Wingdings" w:hint="default"/>
      </w:rPr>
    </w:lvl>
    <w:lvl w:ilvl="3" w:tplc="97867FBE" w:tentative="1">
      <w:start w:val="1"/>
      <w:numFmt w:val="bullet"/>
      <w:lvlText w:val=""/>
      <w:lvlJc w:val="left"/>
      <w:pPr>
        <w:tabs>
          <w:tab w:val="num" w:pos="2880"/>
        </w:tabs>
        <w:ind w:left="2880" w:hanging="360"/>
      </w:pPr>
      <w:rPr>
        <w:rFonts w:ascii="Wingdings" w:hAnsi="Wingdings" w:hint="default"/>
      </w:rPr>
    </w:lvl>
    <w:lvl w:ilvl="4" w:tplc="FE98AED2" w:tentative="1">
      <w:start w:val="1"/>
      <w:numFmt w:val="bullet"/>
      <w:lvlText w:val=""/>
      <w:lvlJc w:val="left"/>
      <w:pPr>
        <w:tabs>
          <w:tab w:val="num" w:pos="3600"/>
        </w:tabs>
        <w:ind w:left="3600" w:hanging="360"/>
      </w:pPr>
      <w:rPr>
        <w:rFonts w:ascii="Wingdings" w:hAnsi="Wingdings" w:hint="default"/>
      </w:rPr>
    </w:lvl>
    <w:lvl w:ilvl="5" w:tplc="5D8AD8BA" w:tentative="1">
      <w:start w:val="1"/>
      <w:numFmt w:val="bullet"/>
      <w:lvlText w:val=""/>
      <w:lvlJc w:val="left"/>
      <w:pPr>
        <w:tabs>
          <w:tab w:val="num" w:pos="4320"/>
        </w:tabs>
        <w:ind w:left="4320" w:hanging="360"/>
      </w:pPr>
      <w:rPr>
        <w:rFonts w:ascii="Wingdings" w:hAnsi="Wingdings" w:hint="default"/>
      </w:rPr>
    </w:lvl>
    <w:lvl w:ilvl="6" w:tplc="E3FA7E7A" w:tentative="1">
      <w:start w:val="1"/>
      <w:numFmt w:val="bullet"/>
      <w:lvlText w:val=""/>
      <w:lvlJc w:val="left"/>
      <w:pPr>
        <w:tabs>
          <w:tab w:val="num" w:pos="5040"/>
        </w:tabs>
        <w:ind w:left="5040" w:hanging="360"/>
      </w:pPr>
      <w:rPr>
        <w:rFonts w:ascii="Wingdings" w:hAnsi="Wingdings" w:hint="default"/>
      </w:rPr>
    </w:lvl>
    <w:lvl w:ilvl="7" w:tplc="7E66957C" w:tentative="1">
      <w:start w:val="1"/>
      <w:numFmt w:val="bullet"/>
      <w:lvlText w:val=""/>
      <w:lvlJc w:val="left"/>
      <w:pPr>
        <w:tabs>
          <w:tab w:val="num" w:pos="5760"/>
        </w:tabs>
        <w:ind w:left="5760" w:hanging="360"/>
      </w:pPr>
      <w:rPr>
        <w:rFonts w:ascii="Wingdings" w:hAnsi="Wingdings" w:hint="default"/>
      </w:rPr>
    </w:lvl>
    <w:lvl w:ilvl="8" w:tplc="5AF62A0E" w:tentative="1">
      <w:start w:val="1"/>
      <w:numFmt w:val="bullet"/>
      <w:lvlText w:val=""/>
      <w:lvlJc w:val="left"/>
      <w:pPr>
        <w:tabs>
          <w:tab w:val="num" w:pos="6480"/>
        </w:tabs>
        <w:ind w:left="6480" w:hanging="360"/>
      </w:pPr>
      <w:rPr>
        <w:rFonts w:ascii="Wingdings" w:hAnsi="Wingdings" w:hint="default"/>
      </w:rPr>
    </w:lvl>
  </w:abstractNum>
  <w:abstractNum w:abstractNumId="108">
    <w:nsid w:val="4DE75318"/>
    <w:multiLevelType w:val="hybridMultilevel"/>
    <w:tmpl w:val="145E9CDA"/>
    <w:lvl w:ilvl="0" w:tplc="FC6207F2">
      <w:start w:val="1"/>
      <w:numFmt w:val="bullet"/>
      <w:lvlText w:val=""/>
      <w:lvlJc w:val="left"/>
      <w:pPr>
        <w:tabs>
          <w:tab w:val="num" w:pos="720"/>
        </w:tabs>
        <w:ind w:left="720" w:hanging="360"/>
      </w:pPr>
      <w:rPr>
        <w:rFonts w:ascii="Wingdings" w:hAnsi="Wingdings" w:hint="default"/>
      </w:rPr>
    </w:lvl>
    <w:lvl w:ilvl="1" w:tplc="1C7664EE">
      <w:start w:val="2114"/>
      <w:numFmt w:val="bullet"/>
      <w:lvlText w:val=""/>
      <w:lvlJc w:val="left"/>
      <w:pPr>
        <w:tabs>
          <w:tab w:val="num" w:pos="1440"/>
        </w:tabs>
        <w:ind w:left="1440" w:hanging="360"/>
      </w:pPr>
      <w:rPr>
        <w:rFonts w:ascii="Wingdings" w:hAnsi="Wingdings" w:hint="default"/>
      </w:rPr>
    </w:lvl>
    <w:lvl w:ilvl="2" w:tplc="6F06DAC2" w:tentative="1">
      <w:start w:val="1"/>
      <w:numFmt w:val="bullet"/>
      <w:lvlText w:val=""/>
      <w:lvlJc w:val="left"/>
      <w:pPr>
        <w:tabs>
          <w:tab w:val="num" w:pos="2160"/>
        </w:tabs>
        <w:ind w:left="2160" w:hanging="360"/>
      </w:pPr>
      <w:rPr>
        <w:rFonts w:ascii="Wingdings" w:hAnsi="Wingdings" w:hint="default"/>
      </w:rPr>
    </w:lvl>
    <w:lvl w:ilvl="3" w:tplc="CCD23380" w:tentative="1">
      <w:start w:val="1"/>
      <w:numFmt w:val="bullet"/>
      <w:lvlText w:val=""/>
      <w:lvlJc w:val="left"/>
      <w:pPr>
        <w:tabs>
          <w:tab w:val="num" w:pos="2880"/>
        </w:tabs>
        <w:ind w:left="2880" w:hanging="360"/>
      </w:pPr>
      <w:rPr>
        <w:rFonts w:ascii="Wingdings" w:hAnsi="Wingdings" w:hint="default"/>
      </w:rPr>
    </w:lvl>
    <w:lvl w:ilvl="4" w:tplc="342AC09C" w:tentative="1">
      <w:start w:val="1"/>
      <w:numFmt w:val="bullet"/>
      <w:lvlText w:val=""/>
      <w:lvlJc w:val="left"/>
      <w:pPr>
        <w:tabs>
          <w:tab w:val="num" w:pos="3600"/>
        </w:tabs>
        <w:ind w:left="3600" w:hanging="360"/>
      </w:pPr>
      <w:rPr>
        <w:rFonts w:ascii="Wingdings" w:hAnsi="Wingdings" w:hint="default"/>
      </w:rPr>
    </w:lvl>
    <w:lvl w:ilvl="5" w:tplc="9B1866BE" w:tentative="1">
      <w:start w:val="1"/>
      <w:numFmt w:val="bullet"/>
      <w:lvlText w:val=""/>
      <w:lvlJc w:val="left"/>
      <w:pPr>
        <w:tabs>
          <w:tab w:val="num" w:pos="4320"/>
        </w:tabs>
        <w:ind w:left="4320" w:hanging="360"/>
      </w:pPr>
      <w:rPr>
        <w:rFonts w:ascii="Wingdings" w:hAnsi="Wingdings" w:hint="default"/>
      </w:rPr>
    </w:lvl>
    <w:lvl w:ilvl="6" w:tplc="1E6EA9FC" w:tentative="1">
      <w:start w:val="1"/>
      <w:numFmt w:val="bullet"/>
      <w:lvlText w:val=""/>
      <w:lvlJc w:val="left"/>
      <w:pPr>
        <w:tabs>
          <w:tab w:val="num" w:pos="5040"/>
        </w:tabs>
        <w:ind w:left="5040" w:hanging="360"/>
      </w:pPr>
      <w:rPr>
        <w:rFonts w:ascii="Wingdings" w:hAnsi="Wingdings" w:hint="default"/>
      </w:rPr>
    </w:lvl>
    <w:lvl w:ilvl="7" w:tplc="9D041422" w:tentative="1">
      <w:start w:val="1"/>
      <w:numFmt w:val="bullet"/>
      <w:lvlText w:val=""/>
      <w:lvlJc w:val="left"/>
      <w:pPr>
        <w:tabs>
          <w:tab w:val="num" w:pos="5760"/>
        </w:tabs>
        <w:ind w:left="5760" w:hanging="360"/>
      </w:pPr>
      <w:rPr>
        <w:rFonts w:ascii="Wingdings" w:hAnsi="Wingdings" w:hint="default"/>
      </w:rPr>
    </w:lvl>
    <w:lvl w:ilvl="8" w:tplc="A7B2FC96" w:tentative="1">
      <w:start w:val="1"/>
      <w:numFmt w:val="bullet"/>
      <w:lvlText w:val=""/>
      <w:lvlJc w:val="left"/>
      <w:pPr>
        <w:tabs>
          <w:tab w:val="num" w:pos="6480"/>
        </w:tabs>
        <w:ind w:left="6480" w:hanging="360"/>
      </w:pPr>
      <w:rPr>
        <w:rFonts w:ascii="Wingdings" w:hAnsi="Wingdings" w:hint="default"/>
      </w:rPr>
    </w:lvl>
  </w:abstractNum>
  <w:abstractNum w:abstractNumId="109">
    <w:nsid w:val="4EEE4A7C"/>
    <w:multiLevelType w:val="hybridMultilevel"/>
    <w:tmpl w:val="765E840E"/>
    <w:lvl w:ilvl="0" w:tplc="78CCC70E">
      <w:start w:val="1"/>
      <w:numFmt w:val="bullet"/>
      <w:lvlText w:val=""/>
      <w:lvlJc w:val="left"/>
      <w:pPr>
        <w:tabs>
          <w:tab w:val="num" w:pos="720"/>
        </w:tabs>
        <w:ind w:left="720" w:hanging="360"/>
      </w:pPr>
      <w:rPr>
        <w:rFonts w:ascii="Wingdings" w:hAnsi="Wingdings" w:hint="default"/>
      </w:rPr>
    </w:lvl>
    <w:lvl w:ilvl="1" w:tplc="052A6202" w:tentative="1">
      <w:start w:val="1"/>
      <w:numFmt w:val="bullet"/>
      <w:lvlText w:val=""/>
      <w:lvlJc w:val="left"/>
      <w:pPr>
        <w:tabs>
          <w:tab w:val="num" w:pos="1440"/>
        </w:tabs>
        <w:ind w:left="1440" w:hanging="360"/>
      </w:pPr>
      <w:rPr>
        <w:rFonts w:ascii="Wingdings" w:hAnsi="Wingdings" w:hint="default"/>
      </w:rPr>
    </w:lvl>
    <w:lvl w:ilvl="2" w:tplc="5CA6BC98" w:tentative="1">
      <w:start w:val="1"/>
      <w:numFmt w:val="bullet"/>
      <w:lvlText w:val=""/>
      <w:lvlJc w:val="left"/>
      <w:pPr>
        <w:tabs>
          <w:tab w:val="num" w:pos="2160"/>
        </w:tabs>
        <w:ind w:left="2160" w:hanging="360"/>
      </w:pPr>
      <w:rPr>
        <w:rFonts w:ascii="Wingdings" w:hAnsi="Wingdings" w:hint="default"/>
      </w:rPr>
    </w:lvl>
    <w:lvl w:ilvl="3" w:tplc="9EB2C3D2" w:tentative="1">
      <w:start w:val="1"/>
      <w:numFmt w:val="bullet"/>
      <w:lvlText w:val=""/>
      <w:lvlJc w:val="left"/>
      <w:pPr>
        <w:tabs>
          <w:tab w:val="num" w:pos="2880"/>
        </w:tabs>
        <w:ind w:left="2880" w:hanging="360"/>
      </w:pPr>
      <w:rPr>
        <w:rFonts w:ascii="Wingdings" w:hAnsi="Wingdings" w:hint="default"/>
      </w:rPr>
    </w:lvl>
    <w:lvl w:ilvl="4" w:tplc="F22662D2" w:tentative="1">
      <w:start w:val="1"/>
      <w:numFmt w:val="bullet"/>
      <w:lvlText w:val=""/>
      <w:lvlJc w:val="left"/>
      <w:pPr>
        <w:tabs>
          <w:tab w:val="num" w:pos="3600"/>
        </w:tabs>
        <w:ind w:left="3600" w:hanging="360"/>
      </w:pPr>
      <w:rPr>
        <w:rFonts w:ascii="Wingdings" w:hAnsi="Wingdings" w:hint="default"/>
      </w:rPr>
    </w:lvl>
    <w:lvl w:ilvl="5" w:tplc="839EE74E" w:tentative="1">
      <w:start w:val="1"/>
      <w:numFmt w:val="bullet"/>
      <w:lvlText w:val=""/>
      <w:lvlJc w:val="left"/>
      <w:pPr>
        <w:tabs>
          <w:tab w:val="num" w:pos="4320"/>
        </w:tabs>
        <w:ind w:left="4320" w:hanging="360"/>
      </w:pPr>
      <w:rPr>
        <w:rFonts w:ascii="Wingdings" w:hAnsi="Wingdings" w:hint="default"/>
      </w:rPr>
    </w:lvl>
    <w:lvl w:ilvl="6" w:tplc="294004E0" w:tentative="1">
      <w:start w:val="1"/>
      <w:numFmt w:val="bullet"/>
      <w:lvlText w:val=""/>
      <w:lvlJc w:val="left"/>
      <w:pPr>
        <w:tabs>
          <w:tab w:val="num" w:pos="5040"/>
        </w:tabs>
        <w:ind w:left="5040" w:hanging="360"/>
      </w:pPr>
      <w:rPr>
        <w:rFonts w:ascii="Wingdings" w:hAnsi="Wingdings" w:hint="default"/>
      </w:rPr>
    </w:lvl>
    <w:lvl w:ilvl="7" w:tplc="40CC45F0" w:tentative="1">
      <w:start w:val="1"/>
      <w:numFmt w:val="bullet"/>
      <w:lvlText w:val=""/>
      <w:lvlJc w:val="left"/>
      <w:pPr>
        <w:tabs>
          <w:tab w:val="num" w:pos="5760"/>
        </w:tabs>
        <w:ind w:left="5760" w:hanging="360"/>
      </w:pPr>
      <w:rPr>
        <w:rFonts w:ascii="Wingdings" w:hAnsi="Wingdings" w:hint="default"/>
      </w:rPr>
    </w:lvl>
    <w:lvl w:ilvl="8" w:tplc="608AF1BC" w:tentative="1">
      <w:start w:val="1"/>
      <w:numFmt w:val="bullet"/>
      <w:lvlText w:val=""/>
      <w:lvlJc w:val="left"/>
      <w:pPr>
        <w:tabs>
          <w:tab w:val="num" w:pos="6480"/>
        </w:tabs>
        <w:ind w:left="6480" w:hanging="360"/>
      </w:pPr>
      <w:rPr>
        <w:rFonts w:ascii="Wingdings" w:hAnsi="Wingdings" w:hint="default"/>
      </w:rPr>
    </w:lvl>
  </w:abstractNum>
  <w:abstractNum w:abstractNumId="110">
    <w:nsid w:val="4F2A5140"/>
    <w:multiLevelType w:val="hybridMultilevel"/>
    <w:tmpl w:val="BA7231BE"/>
    <w:lvl w:ilvl="0" w:tplc="D1AEBB3C">
      <w:start w:val="1"/>
      <w:numFmt w:val="bullet"/>
      <w:lvlText w:val=""/>
      <w:lvlJc w:val="left"/>
      <w:pPr>
        <w:tabs>
          <w:tab w:val="num" w:pos="720"/>
        </w:tabs>
        <w:ind w:left="720" w:hanging="360"/>
      </w:pPr>
      <w:rPr>
        <w:rFonts w:ascii="Wingdings" w:hAnsi="Wingdings" w:hint="default"/>
      </w:rPr>
    </w:lvl>
    <w:lvl w:ilvl="1" w:tplc="65DE66FA" w:tentative="1">
      <w:start w:val="1"/>
      <w:numFmt w:val="bullet"/>
      <w:lvlText w:val=""/>
      <w:lvlJc w:val="left"/>
      <w:pPr>
        <w:tabs>
          <w:tab w:val="num" w:pos="1440"/>
        </w:tabs>
        <w:ind w:left="1440" w:hanging="360"/>
      </w:pPr>
      <w:rPr>
        <w:rFonts w:ascii="Wingdings" w:hAnsi="Wingdings" w:hint="default"/>
      </w:rPr>
    </w:lvl>
    <w:lvl w:ilvl="2" w:tplc="DB6A233A" w:tentative="1">
      <w:start w:val="1"/>
      <w:numFmt w:val="bullet"/>
      <w:lvlText w:val=""/>
      <w:lvlJc w:val="left"/>
      <w:pPr>
        <w:tabs>
          <w:tab w:val="num" w:pos="2160"/>
        </w:tabs>
        <w:ind w:left="2160" w:hanging="360"/>
      </w:pPr>
      <w:rPr>
        <w:rFonts w:ascii="Wingdings" w:hAnsi="Wingdings" w:hint="default"/>
      </w:rPr>
    </w:lvl>
    <w:lvl w:ilvl="3" w:tplc="C7C8ED12" w:tentative="1">
      <w:start w:val="1"/>
      <w:numFmt w:val="bullet"/>
      <w:lvlText w:val=""/>
      <w:lvlJc w:val="left"/>
      <w:pPr>
        <w:tabs>
          <w:tab w:val="num" w:pos="2880"/>
        </w:tabs>
        <w:ind w:left="2880" w:hanging="360"/>
      </w:pPr>
      <w:rPr>
        <w:rFonts w:ascii="Wingdings" w:hAnsi="Wingdings" w:hint="default"/>
      </w:rPr>
    </w:lvl>
    <w:lvl w:ilvl="4" w:tplc="5764E9A8" w:tentative="1">
      <w:start w:val="1"/>
      <w:numFmt w:val="bullet"/>
      <w:lvlText w:val=""/>
      <w:lvlJc w:val="left"/>
      <w:pPr>
        <w:tabs>
          <w:tab w:val="num" w:pos="3600"/>
        </w:tabs>
        <w:ind w:left="3600" w:hanging="360"/>
      </w:pPr>
      <w:rPr>
        <w:rFonts w:ascii="Wingdings" w:hAnsi="Wingdings" w:hint="default"/>
      </w:rPr>
    </w:lvl>
    <w:lvl w:ilvl="5" w:tplc="5148B5D8" w:tentative="1">
      <w:start w:val="1"/>
      <w:numFmt w:val="bullet"/>
      <w:lvlText w:val=""/>
      <w:lvlJc w:val="left"/>
      <w:pPr>
        <w:tabs>
          <w:tab w:val="num" w:pos="4320"/>
        </w:tabs>
        <w:ind w:left="4320" w:hanging="360"/>
      </w:pPr>
      <w:rPr>
        <w:rFonts w:ascii="Wingdings" w:hAnsi="Wingdings" w:hint="default"/>
      </w:rPr>
    </w:lvl>
    <w:lvl w:ilvl="6" w:tplc="AAC84E9E" w:tentative="1">
      <w:start w:val="1"/>
      <w:numFmt w:val="bullet"/>
      <w:lvlText w:val=""/>
      <w:lvlJc w:val="left"/>
      <w:pPr>
        <w:tabs>
          <w:tab w:val="num" w:pos="5040"/>
        </w:tabs>
        <w:ind w:left="5040" w:hanging="360"/>
      </w:pPr>
      <w:rPr>
        <w:rFonts w:ascii="Wingdings" w:hAnsi="Wingdings" w:hint="default"/>
      </w:rPr>
    </w:lvl>
    <w:lvl w:ilvl="7" w:tplc="5BAC6A6E" w:tentative="1">
      <w:start w:val="1"/>
      <w:numFmt w:val="bullet"/>
      <w:lvlText w:val=""/>
      <w:lvlJc w:val="left"/>
      <w:pPr>
        <w:tabs>
          <w:tab w:val="num" w:pos="5760"/>
        </w:tabs>
        <w:ind w:left="5760" w:hanging="360"/>
      </w:pPr>
      <w:rPr>
        <w:rFonts w:ascii="Wingdings" w:hAnsi="Wingdings" w:hint="default"/>
      </w:rPr>
    </w:lvl>
    <w:lvl w:ilvl="8" w:tplc="8880367C" w:tentative="1">
      <w:start w:val="1"/>
      <w:numFmt w:val="bullet"/>
      <w:lvlText w:val=""/>
      <w:lvlJc w:val="left"/>
      <w:pPr>
        <w:tabs>
          <w:tab w:val="num" w:pos="6480"/>
        </w:tabs>
        <w:ind w:left="6480" w:hanging="360"/>
      </w:pPr>
      <w:rPr>
        <w:rFonts w:ascii="Wingdings" w:hAnsi="Wingdings" w:hint="default"/>
      </w:rPr>
    </w:lvl>
  </w:abstractNum>
  <w:abstractNum w:abstractNumId="111">
    <w:nsid w:val="4F4D12DC"/>
    <w:multiLevelType w:val="hybridMultilevel"/>
    <w:tmpl w:val="4EB84B5E"/>
    <w:lvl w:ilvl="0" w:tplc="C0540254">
      <w:start w:val="1"/>
      <w:numFmt w:val="bullet"/>
      <w:lvlText w:val=""/>
      <w:lvlJc w:val="left"/>
      <w:pPr>
        <w:tabs>
          <w:tab w:val="num" w:pos="720"/>
        </w:tabs>
        <w:ind w:left="720" w:hanging="360"/>
      </w:pPr>
      <w:rPr>
        <w:rFonts w:ascii="Wingdings" w:hAnsi="Wingdings" w:hint="default"/>
      </w:rPr>
    </w:lvl>
    <w:lvl w:ilvl="1" w:tplc="C4301104" w:tentative="1">
      <w:start w:val="1"/>
      <w:numFmt w:val="bullet"/>
      <w:lvlText w:val=""/>
      <w:lvlJc w:val="left"/>
      <w:pPr>
        <w:tabs>
          <w:tab w:val="num" w:pos="1440"/>
        </w:tabs>
        <w:ind w:left="1440" w:hanging="360"/>
      </w:pPr>
      <w:rPr>
        <w:rFonts w:ascii="Wingdings" w:hAnsi="Wingdings" w:hint="default"/>
      </w:rPr>
    </w:lvl>
    <w:lvl w:ilvl="2" w:tplc="1B528C2E" w:tentative="1">
      <w:start w:val="1"/>
      <w:numFmt w:val="bullet"/>
      <w:lvlText w:val=""/>
      <w:lvlJc w:val="left"/>
      <w:pPr>
        <w:tabs>
          <w:tab w:val="num" w:pos="2160"/>
        </w:tabs>
        <w:ind w:left="2160" w:hanging="360"/>
      </w:pPr>
      <w:rPr>
        <w:rFonts w:ascii="Wingdings" w:hAnsi="Wingdings" w:hint="default"/>
      </w:rPr>
    </w:lvl>
    <w:lvl w:ilvl="3" w:tplc="3B0EDC70" w:tentative="1">
      <w:start w:val="1"/>
      <w:numFmt w:val="bullet"/>
      <w:lvlText w:val=""/>
      <w:lvlJc w:val="left"/>
      <w:pPr>
        <w:tabs>
          <w:tab w:val="num" w:pos="2880"/>
        </w:tabs>
        <w:ind w:left="2880" w:hanging="360"/>
      </w:pPr>
      <w:rPr>
        <w:rFonts w:ascii="Wingdings" w:hAnsi="Wingdings" w:hint="default"/>
      </w:rPr>
    </w:lvl>
    <w:lvl w:ilvl="4" w:tplc="70224FB8" w:tentative="1">
      <w:start w:val="1"/>
      <w:numFmt w:val="bullet"/>
      <w:lvlText w:val=""/>
      <w:lvlJc w:val="left"/>
      <w:pPr>
        <w:tabs>
          <w:tab w:val="num" w:pos="3600"/>
        </w:tabs>
        <w:ind w:left="3600" w:hanging="360"/>
      </w:pPr>
      <w:rPr>
        <w:rFonts w:ascii="Wingdings" w:hAnsi="Wingdings" w:hint="default"/>
      </w:rPr>
    </w:lvl>
    <w:lvl w:ilvl="5" w:tplc="ABA2E7A6" w:tentative="1">
      <w:start w:val="1"/>
      <w:numFmt w:val="bullet"/>
      <w:lvlText w:val=""/>
      <w:lvlJc w:val="left"/>
      <w:pPr>
        <w:tabs>
          <w:tab w:val="num" w:pos="4320"/>
        </w:tabs>
        <w:ind w:left="4320" w:hanging="360"/>
      </w:pPr>
      <w:rPr>
        <w:rFonts w:ascii="Wingdings" w:hAnsi="Wingdings" w:hint="default"/>
      </w:rPr>
    </w:lvl>
    <w:lvl w:ilvl="6" w:tplc="65DE869A" w:tentative="1">
      <w:start w:val="1"/>
      <w:numFmt w:val="bullet"/>
      <w:lvlText w:val=""/>
      <w:lvlJc w:val="left"/>
      <w:pPr>
        <w:tabs>
          <w:tab w:val="num" w:pos="5040"/>
        </w:tabs>
        <w:ind w:left="5040" w:hanging="360"/>
      </w:pPr>
      <w:rPr>
        <w:rFonts w:ascii="Wingdings" w:hAnsi="Wingdings" w:hint="default"/>
      </w:rPr>
    </w:lvl>
    <w:lvl w:ilvl="7" w:tplc="27A2DD18" w:tentative="1">
      <w:start w:val="1"/>
      <w:numFmt w:val="bullet"/>
      <w:lvlText w:val=""/>
      <w:lvlJc w:val="left"/>
      <w:pPr>
        <w:tabs>
          <w:tab w:val="num" w:pos="5760"/>
        </w:tabs>
        <w:ind w:left="5760" w:hanging="360"/>
      </w:pPr>
      <w:rPr>
        <w:rFonts w:ascii="Wingdings" w:hAnsi="Wingdings" w:hint="default"/>
      </w:rPr>
    </w:lvl>
    <w:lvl w:ilvl="8" w:tplc="9E72F3CE" w:tentative="1">
      <w:start w:val="1"/>
      <w:numFmt w:val="bullet"/>
      <w:lvlText w:val=""/>
      <w:lvlJc w:val="left"/>
      <w:pPr>
        <w:tabs>
          <w:tab w:val="num" w:pos="6480"/>
        </w:tabs>
        <w:ind w:left="6480" w:hanging="360"/>
      </w:pPr>
      <w:rPr>
        <w:rFonts w:ascii="Wingdings" w:hAnsi="Wingdings" w:hint="default"/>
      </w:rPr>
    </w:lvl>
  </w:abstractNum>
  <w:abstractNum w:abstractNumId="112">
    <w:nsid w:val="4F9B3E9E"/>
    <w:multiLevelType w:val="hybridMultilevel"/>
    <w:tmpl w:val="E138D42C"/>
    <w:lvl w:ilvl="0" w:tplc="56A67A0A">
      <w:start w:val="1"/>
      <w:numFmt w:val="bullet"/>
      <w:lvlText w:val=""/>
      <w:lvlJc w:val="left"/>
      <w:pPr>
        <w:tabs>
          <w:tab w:val="num" w:pos="720"/>
        </w:tabs>
        <w:ind w:left="720" w:hanging="360"/>
      </w:pPr>
      <w:rPr>
        <w:rFonts w:ascii="Wingdings" w:hAnsi="Wingdings" w:hint="default"/>
      </w:rPr>
    </w:lvl>
    <w:lvl w:ilvl="1" w:tplc="340E62DA">
      <w:start w:val="2249"/>
      <w:numFmt w:val="bullet"/>
      <w:lvlText w:val=""/>
      <w:lvlJc w:val="left"/>
      <w:pPr>
        <w:tabs>
          <w:tab w:val="num" w:pos="1440"/>
        </w:tabs>
        <w:ind w:left="1440" w:hanging="360"/>
      </w:pPr>
      <w:rPr>
        <w:rFonts w:ascii="Wingdings" w:hAnsi="Wingdings" w:hint="default"/>
      </w:rPr>
    </w:lvl>
    <w:lvl w:ilvl="2" w:tplc="D8D279BE" w:tentative="1">
      <w:start w:val="1"/>
      <w:numFmt w:val="bullet"/>
      <w:lvlText w:val=""/>
      <w:lvlJc w:val="left"/>
      <w:pPr>
        <w:tabs>
          <w:tab w:val="num" w:pos="2160"/>
        </w:tabs>
        <w:ind w:left="2160" w:hanging="360"/>
      </w:pPr>
      <w:rPr>
        <w:rFonts w:ascii="Wingdings" w:hAnsi="Wingdings" w:hint="default"/>
      </w:rPr>
    </w:lvl>
    <w:lvl w:ilvl="3" w:tplc="E52A091A" w:tentative="1">
      <w:start w:val="1"/>
      <w:numFmt w:val="bullet"/>
      <w:lvlText w:val=""/>
      <w:lvlJc w:val="left"/>
      <w:pPr>
        <w:tabs>
          <w:tab w:val="num" w:pos="2880"/>
        </w:tabs>
        <w:ind w:left="2880" w:hanging="360"/>
      </w:pPr>
      <w:rPr>
        <w:rFonts w:ascii="Wingdings" w:hAnsi="Wingdings" w:hint="default"/>
      </w:rPr>
    </w:lvl>
    <w:lvl w:ilvl="4" w:tplc="86F0468C" w:tentative="1">
      <w:start w:val="1"/>
      <w:numFmt w:val="bullet"/>
      <w:lvlText w:val=""/>
      <w:lvlJc w:val="left"/>
      <w:pPr>
        <w:tabs>
          <w:tab w:val="num" w:pos="3600"/>
        </w:tabs>
        <w:ind w:left="3600" w:hanging="360"/>
      </w:pPr>
      <w:rPr>
        <w:rFonts w:ascii="Wingdings" w:hAnsi="Wingdings" w:hint="default"/>
      </w:rPr>
    </w:lvl>
    <w:lvl w:ilvl="5" w:tplc="F7DEAC82" w:tentative="1">
      <w:start w:val="1"/>
      <w:numFmt w:val="bullet"/>
      <w:lvlText w:val=""/>
      <w:lvlJc w:val="left"/>
      <w:pPr>
        <w:tabs>
          <w:tab w:val="num" w:pos="4320"/>
        </w:tabs>
        <w:ind w:left="4320" w:hanging="360"/>
      </w:pPr>
      <w:rPr>
        <w:rFonts w:ascii="Wingdings" w:hAnsi="Wingdings" w:hint="default"/>
      </w:rPr>
    </w:lvl>
    <w:lvl w:ilvl="6" w:tplc="960262E2" w:tentative="1">
      <w:start w:val="1"/>
      <w:numFmt w:val="bullet"/>
      <w:lvlText w:val=""/>
      <w:lvlJc w:val="left"/>
      <w:pPr>
        <w:tabs>
          <w:tab w:val="num" w:pos="5040"/>
        </w:tabs>
        <w:ind w:left="5040" w:hanging="360"/>
      </w:pPr>
      <w:rPr>
        <w:rFonts w:ascii="Wingdings" w:hAnsi="Wingdings" w:hint="default"/>
      </w:rPr>
    </w:lvl>
    <w:lvl w:ilvl="7" w:tplc="EB3E7130" w:tentative="1">
      <w:start w:val="1"/>
      <w:numFmt w:val="bullet"/>
      <w:lvlText w:val=""/>
      <w:lvlJc w:val="left"/>
      <w:pPr>
        <w:tabs>
          <w:tab w:val="num" w:pos="5760"/>
        </w:tabs>
        <w:ind w:left="5760" w:hanging="360"/>
      </w:pPr>
      <w:rPr>
        <w:rFonts w:ascii="Wingdings" w:hAnsi="Wingdings" w:hint="default"/>
      </w:rPr>
    </w:lvl>
    <w:lvl w:ilvl="8" w:tplc="B8927286" w:tentative="1">
      <w:start w:val="1"/>
      <w:numFmt w:val="bullet"/>
      <w:lvlText w:val=""/>
      <w:lvlJc w:val="left"/>
      <w:pPr>
        <w:tabs>
          <w:tab w:val="num" w:pos="6480"/>
        </w:tabs>
        <w:ind w:left="6480" w:hanging="360"/>
      </w:pPr>
      <w:rPr>
        <w:rFonts w:ascii="Wingdings" w:hAnsi="Wingdings" w:hint="default"/>
      </w:rPr>
    </w:lvl>
  </w:abstractNum>
  <w:abstractNum w:abstractNumId="113">
    <w:nsid w:val="51561B1E"/>
    <w:multiLevelType w:val="hybridMultilevel"/>
    <w:tmpl w:val="121C39D4"/>
    <w:lvl w:ilvl="0" w:tplc="C6F2E176">
      <w:start w:val="1"/>
      <w:numFmt w:val="bullet"/>
      <w:lvlText w:val=""/>
      <w:lvlJc w:val="left"/>
      <w:pPr>
        <w:tabs>
          <w:tab w:val="num" w:pos="720"/>
        </w:tabs>
        <w:ind w:left="720" w:hanging="360"/>
      </w:pPr>
      <w:rPr>
        <w:rFonts w:ascii="Wingdings" w:hAnsi="Wingdings" w:hint="default"/>
      </w:rPr>
    </w:lvl>
    <w:lvl w:ilvl="1" w:tplc="16C4E108" w:tentative="1">
      <w:start w:val="1"/>
      <w:numFmt w:val="bullet"/>
      <w:lvlText w:val=""/>
      <w:lvlJc w:val="left"/>
      <w:pPr>
        <w:tabs>
          <w:tab w:val="num" w:pos="1440"/>
        </w:tabs>
        <w:ind w:left="1440" w:hanging="360"/>
      </w:pPr>
      <w:rPr>
        <w:rFonts w:ascii="Wingdings" w:hAnsi="Wingdings" w:hint="default"/>
      </w:rPr>
    </w:lvl>
    <w:lvl w:ilvl="2" w:tplc="718A5014" w:tentative="1">
      <w:start w:val="1"/>
      <w:numFmt w:val="bullet"/>
      <w:lvlText w:val=""/>
      <w:lvlJc w:val="left"/>
      <w:pPr>
        <w:tabs>
          <w:tab w:val="num" w:pos="2160"/>
        </w:tabs>
        <w:ind w:left="2160" w:hanging="360"/>
      </w:pPr>
      <w:rPr>
        <w:rFonts w:ascii="Wingdings" w:hAnsi="Wingdings" w:hint="default"/>
      </w:rPr>
    </w:lvl>
    <w:lvl w:ilvl="3" w:tplc="6678A246" w:tentative="1">
      <w:start w:val="1"/>
      <w:numFmt w:val="bullet"/>
      <w:lvlText w:val=""/>
      <w:lvlJc w:val="left"/>
      <w:pPr>
        <w:tabs>
          <w:tab w:val="num" w:pos="2880"/>
        </w:tabs>
        <w:ind w:left="2880" w:hanging="360"/>
      </w:pPr>
      <w:rPr>
        <w:rFonts w:ascii="Wingdings" w:hAnsi="Wingdings" w:hint="default"/>
      </w:rPr>
    </w:lvl>
    <w:lvl w:ilvl="4" w:tplc="D8909432" w:tentative="1">
      <w:start w:val="1"/>
      <w:numFmt w:val="bullet"/>
      <w:lvlText w:val=""/>
      <w:lvlJc w:val="left"/>
      <w:pPr>
        <w:tabs>
          <w:tab w:val="num" w:pos="3600"/>
        </w:tabs>
        <w:ind w:left="3600" w:hanging="360"/>
      </w:pPr>
      <w:rPr>
        <w:rFonts w:ascii="Wingdings" w:hAnsi="Wingdings" w:hint="default"/>
      </w:rPr>
    </w:lvl>
    <w:lvl w:ilvl="5" w:tplc="AD20372C" w:tentative="1">
      <w:start w:val="1"/>
      <w:numFmt w:val="bullet"/>
      <w:lvlText w:val=""/>
      <w:lvlJc w:val="left"/>
      <w:pPr>
        <w:tabs>
          <w:tab w:val="num" w:pos="4320"/>
        </w:tabs>
        <w:ind w:left="4320" w:hanging="360"/>
      </w:pPr>
      <w:rPr>
        <w:rFonts w:ascii="Wingdings" w:hAnsi="Wingdings" w:hint="default"/>
      </w:rPr>
    </w:lvl>
    <w:lvl w:ilvl="6" w:tplc="EB84E41E" w:tentative="1">
      <w:start w:val="1"/>
      <w:numFmt w:val="bullet"/>
      <w:lvlText w:val=""/>
      <w:lvlJc w:val="left"/>
      <w:pPr>
        <w:tabs>
          <w:tab w:val="num" w:pos="5040"/>
        </w:tabs>
        <w:ind w:left="5040" w:hanging="360"/>
      </w:pPr>
      <w:rPr>
        <w:rFonts w:ascii="Wingdings" w:hAnsi="Wingdings" w:hint="default"/>
      </w:rPr>
    </w:lvl>
    <w:lvl w:ilvl="7" w:tplc="17EE764A" w:tentative="1">
      <w:start w:val="1"/>
      <w:numFmt w:val="bullet"/>
      <w:lvlText w:val=""/>
      <w:lvlJc w:val="left"/>
      <w:pPr>
        <w:tabs>
          <w:tab w:val="num" w:pos="5760"/>
        </w:tabs>
        <w:ind w:left="5760" w:hanging="360"/>
      </w:pPr>
      <w:rPr>
        <w:rFonts w:ascii="Wingdings" w:hAnsi="Wingdings" w:hint="default"/>
      </w:rPr>
    </w:lvl>
    <w:lvl w:ilvl="8" w:tplc="614643C0" w:tentative="1">
      <w:start w:val="1"/>
      <w:numFmt w:val="bullet"/>
      <w:lvlText w:val=""/>
      <w:lvlJc w:val="left"/>
      <w:pPr>
        <w:tabs>
          <w:tab w:val="num" w:pos="6480"/>
        </w:tabs>
        <w:ind w:left="6480" w:hanging="360"/>
      </w:pPr>
      <w:rPr>
        <w:rFonts w:ascii="Wingdings" w:hAnsi="Wingdings" w:hint="default"/>
      </w:rPr>
    </w:lvl>
  </w:abstractNum>
  <w:abstractNum w:abstractNumId="114">
    <w:nsid w:val="51E86957"/>
    <w:multiLevelType w:val="hybridMultilevel"/>
    <w:tmpl w:val="DD1041EE"/>
    <w:lvl w:ilvl="0" w:tplc="DD6CFB8A">
      <w:start w:val="1"/>
      <w:numFmt w:val="bullet"/>
      <w:lvlText w:val=""/>
      <w:lvlJc w:val="left"/>
      <w:pPr>
        <w:tabs>
          <w:tab w:val="num" w:pos="720"/>
        </w:tabs>
        <w:ind w:left="720" w:hanging="360"/>
      </w:pPr>
      <w:rPr>
        <w:rFonts w:ascii="Wingdings" w:hAnsi="Wingdings" w:hint="default"/>
      </w:rPr>
    </w:lvl>
    <w:lvl w:ilvl="1" w:tplc="92DA2B12">
      <w:start w:val="4918"/>
      <w:numFmt w:val="bullet"/>
      <w:lvlText w:val=""/>
      <w:lvlJc w:val="left"/>
      <w:pPr>
        <w:tabs>
          <w:tab w:val="num" w:pos="1440"/>
        </w:tabs>
        <w:ind w:left="1440" w:hanging="360"/>
      </w:pPr>
      <w:rPr>
        <w:rFonts w:ascii="Wingdings" w:hAnsi="Wingdings" w:hint="default"/>
      </w:rPr>
    </w:lvl>
    <w:lvl w:ilvl="2" w:tplc="B17201D2" w:tentative="1">
      <w:start w:val="1"/>
      <w:numFmt w:val="bullet"/>
      <w:lvlText w:val=""/>
      <w:lvlJc w:val="left"/>
      <w:pPr>
        <w:tabs>
          <w:tab w:val="num" w:pos="2160"/>
        </w:tabs>
        <w:ind w:left="2160" w:hanging="360"/>
      </w:pPr>
      <w:rPr>
        <w:rFonts w:ascii="Wingdings" w:hAnsi="Wingdings" w:hint="default"/>
      </w:rPr>
    </w:lvl>
    <w:lvl w:ilvl="3" w:tplc="109C9150" w:tentative="1">
      <w:start w:val="1"/>
      <w:numFmt w:val="bullet"/>
      <w:lvlText w:val=""/>
      <w:lvlJc w:val="left"/>
      <w:pPr>
        <w:tabs>
          <w:tab w:val="num" w:pos="2880"/>
        </w:tabs>
        <w:ind w:left="2880" w:hanging="360"/>
      </w:pPr>
      <w:rPr>
        <w:rFonts w:ascii="Wingdings" w:hAnsi="Wingdings" w:hint="default"/>
      </w:rPr>
    </w:lvl>
    <w:lvl w:ilvl="4" w:tplc="31F25C00" w:tentative="1">
      <w:start w:val="1"/>
      <w:numFmt w:val="bullet"/>
      <w:lvlText w:val=""/>
      <w:lvlJc w:val="left"/>
      <w:pPr>
        <w:tabs>
          <w:tab w:val="num" w:pos="3600"/>
        </w:tabs>
        <w:ind w:left="3600" w:hanging="360"/>
      </w:pPr>
      <w:rPr>
        <w:rFonts w:ascii="Wingdings" w:hAnsi="Wingdings" w:hint="default"/>
      </w:rPr>
    </w:lvl>
    <w:lvl w:ilvl="5" w:tplc="E4067EB2" w:tentative="1">
      <w:start w:val="1"/>
      <w:numFmt w:val="bullet"/>
      <w:lvlText w:val=""/>
      <w:lvlJc w:val="left"/>
      <w:pPr>
        <w:tabs>
          <w:tab w:val="num" w:pos="4320"/>
        </w:tabs>
        <w:ind w:left="4320" w:hanging="360"/>
      </w:pPr>
      <w:rPr>
        <w:rFonts w:ascii="Wingdings" w:hAnsi="Wingdings" w:hint="default"/>
      </w:rPr>
    </w:lvl>
    <w:lvl w:ilvl="6" w:tplc="E8DE3604" w:tentative="1">
      <w:start w:val="1"/>
      <w:numFmt w:val="bullet"/>
      <w:lvlText w:val=""/>
      <w:lvlJc w:val="left"/>
      <w:pPr>
        <w:tabs>
          <w:tab w:val="num" w:pos="5040"/>
        </w:tabs>
        <w:ind w:left="5040" w:hanging="360"/>
      </w:pPr>
      <w:rPr>
        <w:rFonts w:ascii="Wingdings" w:hAnsi="Wingdings" w:hint="default"/>
      </w:rPr>
    </w:lvl>
    <w:lvl w:ilvl="7" w:tplc="7F1232AE" w:tentative="1">
      <w:start w:val="1"/>
      <w:numFmt w:val="bullet"/>
      <w:lvlText w:val=""/>
      <w:lvlJc w:val="left"/>
      <w:pPr>
        <w:tabs>
          <w:tab w:val="num" w:pos="5760"/>
        </w:tabs>
        <w:ind w:left="5760" w:hanging="360"/>
      </w:pPr>
      <w:rPr>
        <w:rFonts w:ascii="Wingdings" w:hAnsi="Wingdings" w:hint="default"/>
      </w:rPr>
    </w:lvl>
    <w:lvl w:ilvl="8" w:tplc="B0ECC174" w:tentative="1">
      <w:start w:val="1"/>
      <w:numFmt w:val="bullet"/>
      <w:lvlText w:val=""/>
      <w:lvlJc w:val="left"/>
      <w:pPr>
        <w:tabs>
          <w:tab w:val="num" w:pos="6480"/>
        </w:tabs>
        <w:ind w:left="6480" w:hanging="360"/>
      </w:pPr>
      <w:rPr>
        <w:rFonts w:ascii="Wingdings" w:hAnsi="Wingdings" w:hint="default"/>
      </w:rPr>
    </w:lvl>
  </w:abstractNum>
  <w:abstractNum w:abstractNumId="115">
    <w:nsid w:val="52042DA9"/>
    <w:multiLevelType w:val="hybridMultilevel"/>
    <w:tmpl w:val="C8CE10E8"/>
    <w:lvl w:ilvl="0" w:tplc="F43C451E">
      <w:start w:val="1"/>
      <w:numFmt w:val="bullet"/>
      <w:lvlText w:val=""/>
      <w:lvlJc w:val="left"/>
      <w:pPr>
        <w:tabs>
          <w:tab w:val="num" w:pos="720"/>
        </w:tabs>
        <w:ind w:left="720" w:hanging="360"/>
      </w:pPr>
      <w:rPr>
        <w:rFonts w:ascii="Wingdings" w:hAnsi="Wingdings" w:hint="default"/>
      </w:rPr>
    </w:lvl>
    <w:lvl w:ilvl="1" w:tplc="E2B000D6">
      <w:start w:val="1477"/>
      <w:numFmt w:val="bullet"/>
      <w:lvlText w:val=""/>
      <w:lvlJc w:val="left"/>
      <w:pPr>
        <w:tabs>
          <w:tab w:val="num" w:pos="1440"/>
        </w:tabs>
        <w:ind w:left="1440" w:hanging="360"/>
      </w:pPr>
      <w:rPr>
        <w:rFonts w:ascii="Wingdings" w:hAnsi="Wingdings" w:hint="default"/>
      </w:rPr>
    </w:lvl>
    <w:lvl w:ilvl="2" w:tplc="8FFC55DA" w:tentative="1">
      <w:start w:val="1"/>
      <w:numFmt w:val="bullet"/>
      <w:lvlText w:val=""/>
      <w:lvlJc w:val="left"/>
      <w:pPr>
        <w:tabs>
          <w:tab w:val="num" w:pos="2160"/>
        </w:tabs>
        <w:ind w:left="2160" w:hanging="360"/>
      </w:pPr>
      <w:rPr>
        <w:rFonts w:ascii="Wingdings" w:hAnsi="Wingdings" w:hint="default"/>
      </w:rPr>
    </w:lvl>
    <w:lvl w:ilvl="3" w:tplc="1AF0DB8E" w:tentative="1">
      <w:start w:val="1"/>
      <w:numFmt w:val="bullet"/>
      <w:lvlText w:val=""/>
      <w:lvlJc w:val="left"/>
      <w:pPr>
        <w:tabs>
          <w:tab w:val="num" w:pos="2880"/>
        </w:tabs>
        <w:ind w:left="2880" w:hanging="360"/>
      </w:pPr>
      <w:rPr>
        <w:rFonts w:ascii="Wingdings" w:hAnsi="Wingdings" w:hint="default"/>
      </w:rPr>
    </w:lvl>
    <w:lvl w:ilvl="4" w:tplc="7EEE03C6" w:tentative="1">
      <w:start w:val="1"/>
      <w:numFmt w:val="bullet"/>
      <w:lvlText w:val=""/>
      <w:lvlJc w:val="left"/>
      <w:pPr>
        <w:tabs>
          <w:tab w:val="num" w:pos="3600"/>
        </w:tabs>
        <w:ind w:left="3600" w:hanging="360"/>
      </w:pPr>
      <w:rPr>
        <w:rFonts w:ascii="Wingdings" w:hAnsi="Wingdings" w:hint="default"/>
      </w:rPr>
    </w:lvl>
    <w:lvl w:ilvl="5" w:tplc="189A1942" w:tentative="1">
      <w:start w:val="1"/>
      <w:numFmt w:val="bullet"/>
      <w:lvlText w:val=""/>
      <w:lvlJc w:val="left"/>
      <w:pPr>
        <w:tabs>
          <w:tab w:val="num" w:pos="4320"/>
        </w:tabs>
        <w:ind w:left="4320" w:hanging="360"/>
      </w:pPr>
      <w:rPr>
        <w:rFonts w:ascii="Wingdings" w:hAnsi="Wingdings" w:hint="default"/>
      </w:rPr>
    </w:lvl>
    <w:lvl w:ilvl="6" w:tplc="3FDAE276" w:tentative="1">
      <w:start w:val="1"/>
      <w:numFmt w:val="bullet"/>
      <w:lvlText w:val=""/>
      <w:lvlJc w:val="left"/>
      <w:pPr>
        <w:tabs>
          <w:tab w:val="num" w:pos="5040"/>
        </w:tabs>
        <w:ind w:left="5040" w:hanging="360"/>
      </w:pPr>
      <w:rPr>
        <w:rFonts w:ascii="Wingdings" w:hAnsi="Wingdings" w:hint="default"/>
      </w:rPr>
    </w:lvl>
    <w:lvl w:ilvl="7" w:tplc="54583CBA" w:tentative="1">
      <w:start w:val="1"/>
      <w:numFmt w:val="bullet"/>
      <w:lvlText w:val=""/>
      <w:lvlJc w:val="left"/>
      <w:pPr>
        <w:tabs>
          <w:tab w:val="num" w:pos="5760"/>
        </w:tabs>
        <w:ind w:left="5760" w:hanging="360"/>
      </w:pPr>
      <w:rPr>
        <w:rFonts w:ascii="Wingdings" w:hAnsi="Wingdings" w:hint="default"/>
      </w:rPr>
    </w:lvl>
    <w:lvl w:ilvl="8" w:tplc="3DDA4480" w:tentative="1">
      <w:start w:val="1"/>
      <w:numFmt w:val="bullet"/>
      <w:lvlText w:val=""/>
      <w:lvlJc w:val="left"/>
      <w:pPr>
        <w:tabs>
          <w:tab w:val="num" w:pos="6480"/>
        </w:tabs>
        <w:ind w:left="6480" w:hanging="360"/>
      </w:pPr>
      <w:rPr>
        <w:rFonts w:ascii="Wingdings" w:hAnsi="Wingdings" w:hint="default"/>
      </w:rPr>
    </w:lvl>
  </w:abstractNum>
  <w:abstractNum w:abstractNumId="116">
    <w:nsid w:val="5343698C"/>
    <w:multiLevelType w:val="hybridMultilevel"/>
    <w:tmpl w:val="F572CC12"/>
    <w:lvl w:ilvl="0" w:tplc="65387AA0">
      <w:start w:val="1"/>
      <w:numFmt w:val="bullet"/>
      <w:lvlText w:val=""/>
      <w:lvlJc w:val="left"/>
      <w:pPr>
        <w:tabs>
          <w:tab w:val="num" w:pos="720"/>
        </w:tabs>
        <w:ind w:left="720" w:hanging="360"/>
      </w:pPr>
      <w:rPr>
        <w:rFonts w:ascii="Wingdings" w:hAnsi="Wingdings" w:hint="default"/>
      </w:rPr>
    </w:lvl>
    <w:lvl w:ilvl="1" w:tplc="BF640E58" w:tentative="1">
      <w:start w:val="1"/>
      <w:numFmt w:val="bullet"/>
      <w:lvlText w:val=""/>
      <w:lvlJc w:val="left"/>
      <w:pPr>
        <w:tabs>
          <w:tab w:val="num" w:pos="1440"/>
        </w:tabs>
        <w:ind w:left="1440" w:hanging="360"/>
      </w:pPr>
      <w:rPr>
        <w:rFonts w:ascii="Wingdings" w:hAnsi="Wingdings" w:hint="default"/>
      </w:rPr>
    </w:lvl>
    <w:lvl w:ilvl="2" w:tplc="BB6487C2" w:tentative="1">
      <w:start w:val="1"/>
      <w:numFmt w:val="bullet"/>
      <w:lvlText w:val=""/>
      <w:lvlJc w:val="left"/>
      <w:pPr>
        <w:tabs>
          <w:tab w:val="num" w:pos="2160"/>
        </w:tabs>
        <w:ind w:left="2160" w:hanging="360"/>
      </w:pPr>
      <w:rPr>
        <w:rFonts w:ascii="Wingdings" w:hAnsi="Wingdings" w:hint="default"/>
      </w:rPr>
    </w:lvl>
    <w:lvl w:ilvl="3" w:tplc="830E12EC" w:tentative="1">
      <w:start w:val="1"/>
      <w:numFmt w:val="bullet"/>
      <w:lvlText w:val=""/>
      <w:lvlJc w:val="left"/>
      <w:pPr>
        <w:tabs>
          <w:tab w:val="num" w:pos="2880"/>
        </w:tabs>
        <w:ind w:left="2880" w:hanging="360"/>
      </w:pPr>
      <w:rPr>
        <w:rFonts w:ascii="Wingdings" w:hAnsi="Wingdings" w:hint="default"/>
      </w:rPr>
    </w:lvl>
    <w:lvl w:ilvl="4" w:tplc="693EDE92" w:tentative="1">
      <w:start w:val="1"/>
      <w:numFmt w:val="bullet"/>
      <w:lvlText w:val=""/>
      <w:lvlJc w:val="left"/>
      <w:pPr>
        <w:tabs>
          <w:tab w:val="num" w:pos="3600"/>
        </w:tabs>
        <w:ind w:left="3600" w:hanging="360"/>
      </w:pPr>
      <w:rPr>
        <w:rFonts w:ascii="Wingdings" w:hAnsi="Wingdings" w:hint="default"/>
      </w:rPr>
    </w:lvl>
    <w:lvl w:ilvl="5" w:tplc="0BC615E4" w:tentative="1">
      <w:start w:val="1"/>
      <w:numFmt w:val="bullet"/>
      <w:lvlText w:val=""/>
      <w:lvlJc w:val="left"/>
      <w:pPr>
        <w:tabs>
          <w:tab w:val="num" w:pos="4320"/>
        </w:tabs>
        <w:ind w:left="4320" w:hanging="360"/>
      </w:pPr>
      <w:rPr>
        <w:rFonts w:ascii="Wingdings" w:hAnsi="Wingdings" w:hint="default"/>
      </w:rPr>
    </w:lvl>
    <w:lvl w:ilvl="6" w:tplc="510822A6" w:tentative="1">
      <w:start w:val="1"/>
      <w:numFmt w:val="bullet"/>
      <w:lvlText w:val=""/>
      <w:lvlJc w:val="left"/>
      <w:pPr>
        <w:tabs>
          <w:tab w:val="num" w:pos="5040"/>
        </w:tabs>
        <w:ind w:left="5040" w:hanging="360"/>
      </w:pPr>
      <w:rPr>
        <w:rFonts w:ascii="Wingdings" w:hAnsi="Wingdings" w:hint="default"/>
      </w:rPr>
    </w:lvl>
    <w:lvl w:ilvl="7" w:tplc="C1D0B98A" w:tentative="1">
      <w:start w:val="1"/>
      <w:numFmt w:val="bullet"/>
      <w:lvlText w:val=""/>
      <w:lvlJc w:val="left"/>
      <w:pPr>
        <w:tabs>
          <w:tab w:val="num" w:pos="5760"/>
        </w:tabs>
        <w:ind w:left="5760" w:hanging="360"/>
      </w:pPr>
      <w:rPr>
        <w:rFonts w:ascii="Wingdings" w:hAnsi="Wingdings" w:hint="default"/>
      </w:rPr>
    </w:lvl>
    <w:lvl w:ilvl="8" w:tplc="6930B018" w:tentative="1">
      <w:start w:val="1"/>
      <w:numFmt w:val="bullet"/>
      <w:lvlText w:val=""/>
      <w:lvlJc w:val="left"/>
      <w:pPr>
        <w:tabs>
          <w:tab w:val="num" w:pos="6480"/>
        </w:tabs>
        <w:ind w:left="6480" w:hanging="360"/>
      </w:pPr>
      <w:rPr>
        <w:rFonts w:ascii="Wingdings" w:hAnsi="Wingdings" w:hint="default"/>
      </w:rPr>
    </w:lvl>
  </w:abstractNum>
  <w:abstractNum w:abstractNumId="117">
    <w:nsid w:val="53C20FAF"/>
    <w:multiLevelType w:val="hybridMultilevel"/>
    <w:tmpl w:val="D8502788"/>
    <w:lvl w:ilvl="0" w:tplc="ED3A6C24">
      <w:start w:val="1"/>
      <w:numFmt w:val="bullet"/>
      <w:lvlText w:val=""/>
      <w:lvlJc w:val="left"/>
      <w:pPr>
        <w:tabs>
          <w:tab w:val="num" w:pos="720"/>
        </w:tabs>
        <w:ind w:left="720" w:hanging="360"/>
      </w:pPr>
      <w:rPr>
        <w:rFonts w:ascii="Wingdings" w:hAnsi="Wingdings" w:hint="default"/>
      </w:rPr>
    </w:lvl>
    <w:lvl w:ilvl="1" w:tplc="F90E21D2">
      <w:start w:val="4379"/>
      <w:numFmt w:val="bullet"/>
      <w:lvlText w:val=""/>
      <w:lvlJc w:val="left"/>
      <w:pPr>
        <w:tabs>
          <w:tab w:val="num" w:pos="1440"/>
        </w:tabs>
        <w:ind w:left="1440" w:hanging="360"/>
      </w:pPr>
      <w:rPr>
        <w:rFonts w:ascii="Wingdings" w:hAnsi="Wingdings" w:hint="default"/>
      </w:rPr>
    </w:lvl>
    <w:lvl w:ilvl="2" w:tplc="C5888FC2" w:tentative="1">
      <w:start w:val="1"/>
      <w:numFmt w:val="bullet"/>
      <w:lvlText w:val=""/>
      <w:lvlJc w:val="left"/>
      <w:pPr>
        <w:tabs>
          <w:tab w:val="num" w:pos="2160"/>
        </w:tabs>
        <w:ind w:left="2160" w:hanging="360"/>
      </w:pPr>
      <w:rPr>
        <w:rFonts w:ascii="Wingdings" w:hAnsi="Wingdings" w:hint="default"/>
      </w:rPr>
    </w:lvl>
    <w:lvl w:ilvl="3" w:tplc="6A5CC8F8" w:tentative="1">
      <w:start w:val="1"/>
      <w:numFmt w:val="bullet"/>
      <w:lvlText w:val=""/>
      <w:lvlJc w:val="left"/>
      <w:pPr>
        <w:tabs>
          <w:tab w:val="num" w:pos="2880"/>
        </w:tabs>
        <w:ind w:left="2880" w:hanging="360"/>
      </w:pPr>
      <w:rPr>
        <w:rFonts w:ascii="Wingdings" w:hAnsi="Wingdings" w:hint="default"/>
      </w:rPr>
    </w:lvl>
    <w:lvl w:ilvl="4" w:tplc="5494117A" w:tentative="1">
      <w:start w:val="1"/>
      <w:numFmt w:val="bullet"/>
      <w:lvlText w:val=""/>
      <w:lvlJc w:val="left"/>
      <w:pPr>
        <w:tabs>
          <w:tab w:val="num" w:pos="3600"/>
        </w:tabs>
        <w:ind w:left="3600" w:hanging="360"/>
      </w:pPr>
      <w:rPr>
        <w:rFonts w:ascii="Wingdings" w:hAnsi="Wingdings" w:hint="default"/>
      </w:rPr>
    </w:lvl>
    <w:lvl w:ilvl="5" w:tplc="DB061F94" w:tentative="1">
      <w:start w:val="1"/>
      <w:numFmt w:val="bullet"/>
      <w:lvlText w:val=""/>
      <w:lvlJc w:val="left"/>
      <w:pPr>
        <w:tabs>
          <w:tab w:val="num" w:pos="4320"/>
        </w:tabs>
        <w:ind w:left="4320" w:hanging="360"/>
      </w:pPr>
      <w:rPr>
        <w:rFonts w:ascii="Wingdings" w:hAnsi="Wingdings" w:hint="default"/>
      </w:rPr>
    </w:lvl>
    <w:lvl w:ilvl="6" w:tplc="BA98F902" w:tentative="1">
      <w:start w:val="1"/>
      <w:numFmt w:val="bullet"/>
      <w:lvlText w:val=""/>
      <w:lvlJc w:val="left"/>
      <w:pPr>
        <w:tabs>
          <w:tab w:val="num" w:pos="5040"/>
        </w:tabs>
        <w:ind w:left="5040" w:hanging="360"/>
      </w:pPr>
      <w:rPr>
        <w:rFonts w:ascii="Wingdings" w:hAnsi="Wingdings" w:hint="default"/>
      </w:rPr>
    </w:lvl>
    <w:lvl w:ilvl="7" w:tplc="725A53CC" w:tentative="1">
      <w:start w:val="1"/>
      <w:numFmt w:val="bullet"/>
      <w:lvlText w:val=""/>
      <w:lvlJc w:val="left"/>
      <w:pPr>
        <w:tabs>
          <w:tab w:val="num" w:pos="5760"/>
        </w:tabs>
        <w:ind w:left="5760" w:hanging="360"/>
      </w:pPr>
      <w:rPr>
        <w:rFonts w:ascii="Wingdings" w:hAnsi="Wingdings" w:hint="default"/>
      </w:rPr>
    </w:lvl>
    <w:lvl w:ilvl="8" w:tplc="2FC05432" w:tentative="1">
      <w:start w:val="1"/>
      <w:numFmt w:val="bullet"/>
      <w:lvlText w:val=""/>
      <w:lvlJc w:val="left"/>
      <w:pPr>
        <w:tabs>
          <w:tab w:val="num" w:pos="6480"/>
        </w:tabs>
        <w:ind w:left="6480" w:hanging="360"/>
      </w:pPr>
      <w:rPr>
        <w:rFonts w:ascii="Wingdings" w:hAnsi="Wingdings" w:hint="default"/>
      </w:rPr>
    </w:lvl>
  </w:abstractNum>
  <w:abstractNum w:abstractNumId="118">
    <w:nsid w:val="54423725"/>
    <w:multiLevelType w:val="hybridMultilevel"/>
    <w:tmpl w:val="A3847ED6"/>
    <w:lvl w:ilvl="0" w:tplc="552E5882">
      <w:start w:val="1"/>
      <w:numFmt w:val="bullet"/>
      <w:lvlText w:val=""/>
      <w:lvlJc w:val="left"/>
      <w:pPr>
        <w:tabs>
          <w:tab w:val="num" w:pos="720"/>
        </w:tabs>
        <w:ind w:left="720" w:hanging="360"/>
      </w:pPr>
      <w:rPr>
        <w:rFonts w:ascii="Wingdings" w:hAnsi="Wingdings" w:hint="default"/>
      </w:rPr>
    </w:lvl>
    <w:lvl w:ilvl="1" w:tplc="D68AE824" w:tentative="1">
      <w:start w:val="1"/>
      <w:numFmt w:val="bullet"/>
      <w:lvlText w:val=""/>
      <w:lvlJc w:val="left"/>
      <w:pPr>
        <w:tabs>
          <w:tab w:val="num" w:pos="1440"/>
        </w:tabs>
        <w:ind w:left="1440" w:hanging="360"/>
      </w:pPr>
      <w:rPr>
        <w:rFonts w:ascii="Wingdings" w:hAnsi="Wingdings" w:hint="default"/>
      </w:rPr>
    </w:lvl>
    <w:lvl w:ilvl="2" w:tplc="5C6AB8C2" w:tentative="1">
      <w:start w:val="1"/>
      <w:numFmt w:val="bullet"/>
      <w:lvlText w:val=""/>
      <w:lvlJc w:val="left"/>
      <w:pPr>
        <w:tabs>
          <w:tab w:val="num" w:pos="2160"/>
        </w:tabs>
        <w:ind w:left="2160" w:hanging="360"/>
      </w:pPr>
      <w:rPr>
        <w:rFonts w:ascii="Wingdings" w:hAnsi="Wingdings" w:hint="default"/>
      </w:rPr>
    </w:lvl>
    <w:lvl w:ilvl="3" w:tplc="690C7166" w:tentative="1">
      <w:start w:val="1"/>
      <w:numFmt w:val="bullet"/>
      <w:lvlText w:val=""/>
      <w:lvlJc w:val="left"/>
      <w:pPr>
        <w:tabs>
          <w:tab w:val="num" w:pos="2880"/>
        </w:tabs>
        <w:ind w:left="2880" w:hanging="360"/>
      </w:pPr>
      <w:rPr>
        <w:rFonts w:ascii="Wingdings" w:hAnsi="Wingdings" w:hint="default"/>
      </w:rPr>
    </w:lvl>
    <w:lvl w:ilvl="4" w:tplc="EB6E7C74" w:tentative="1">
      <w:start w:val="1"/>
      <w:numFmt w:val="bullet"/>
      <w:lvlText w:val=""/>
      <w:lvlJc w:val="left"/>
      <w:pPr>
        <w:tabs>
          <w:tab w:val="num" w:pos="3600"/>
        </w:tabs>
        <w:ind w:left="3600" w:hanging="360"/>
      </w:pPr>
      <w:rPr>
        <w:rFonts w:ascii="Wingdings" w:hAnsi="Wingdings" w:hint="default"/>
      </w:rPr>
    </w:lvl>
    <w:lvl w:ilvl="5" w:tplc="F57C52B2" w:tentative="1">
      <w:start w:val="1"/>
      <w:numFmt w:val="bullet"/>
      <w:lvlText w:val=""/>
      <w:lvlJc w:val="left"/>
      <w:pPr>
        <w:tabs>
          <w:tab w:val="num" w:pos="4320"/>
        </w:tabs>
        <w:ind w:left="4320" w:hanging="360"/>
      </w:pPr>
      <w:rPr>
        <w:rFonts w:ascii="Wingdings" w:hAnsi="Wingdings" w:hint="default"/>
      </w:rPr>
    </w:lvl>
    <w:lvl w:ilvl="6" w:tplc="F67801E2" w:tentative="1">
      <w:start w:val="1"/>
      <w:numFmt w:val="bullet"/>
      <w:lvlText w:val=""/>
      <w:lvlJc w:val="left"/>
      <w:pPr>
        <w:tabs>
          <w:tab w:val="num" w:pos="5040"/>
        </w:tabs>
        <w:ind w:left="5040" w:hanging="360"/>
      </w:pPr>
      <w:rPr>
        <w:rFonts w:ascii="Wingdings" w:hAnsi="Wingdings" w:hint="default"/>
      </w:rPr>
    </w:lvl>
    <w:lvl w:ilvl="7" w:tplc="AB1030F4" w:tentative="1">
      <w:start w:val="1"/>
      <w:numFmt w:val="bullet"/>
      <w:lvlText w:val=""/>
      <w:lvlJc w:val="left"/>
      <w:pPr>
        <w:tabs>
          <w:tab w:val="num" w:pos="5760"/>
        </w:tabs>
        <w:ind w:left="5760" w:hanging="360"/>
      </w:pPr>
      <w:rPr>
        <w:rFonts w:ascii="Wingdings" w:hAnsi="Wingdings" w:hint="default"/>
      </w:rPr>
    </w:lvl>
    <w:lvl w:ilvl="8" w:tplc="6F380FE2" w:tentative="1">
      <w:start w:val="1"/>
      <w:numFmt w:val="bullet"/>
      <w:lvlText w:val=""/>
      <w:lvlJc w:val="left"/>
      <w:pPr>
        <w:tabs>
          <w:tab w:val="num" w:pos="6480"/>
        </w:tabs>
        <w:ind w:left="6480" w:hanging="360"/>
      </w:pPr>
      <w:rPr>
        <w:rFonts w:ascii="Wingdings" w:hAnsi="Wingdings" w:hint="default"/>
      </w:rPr>
    </w:lvl>
  </w:abstractNum>
  <w:abstractNum w:abstractNumId="119">
    <w:nsid w:val="54AD372F"/>
    <w:multiLevelType w:val="hybridMultilevel"/>
    <w:tmpl w:val="AE1CDC34"/>
    <w:lvl w:ilvl="0" w:tplc="69E86940">
      <w:start w:val="1"/>
      <w:numFmt w:val="bullet"/>
      <w:lvlText w:val=""/>
      <w:lvlJc w:val="left"/>
      <w:pPr>
        <w:tabs>
          <w:tab w:val="num" w:pos="720"/>
        </w:tabs>
        <w:ind w:left="720" w:hanging="360"/>
      </w:pPr>
      <w:rPr>
        <w:rFonts w:ascii="Wingdings" w:hAnsi="Wingdings" w:hint="default"/>
      </w:rPr>
    </w:lvl>
    <w:lvl w:ilvl="1" w:tplc="5330D37A">
      <w:start w:val="4451"/>
      <w:numFmt w:val="bullet"/>
      <w:lvlText w:val=""/>
      <w:lvlJc w:val="left"/>
      <w:pPr>
        <w:tabs>
          <w:tab w:val="num" w:pos="1440"/>
        </w:tabs>
        <w:ind w:left="1440" w:hanging="360"/>
      </w:pPr>
      <w:rPr>
        <w:rFonts w:ascii="Wingdings" w:hAnsi="Wingdings" w:hint="default"/>
      </w:rPr>
    </w:lvl>
    <w:lvl w:ilvl="2" w:tplc="A9C2F6B2" w:tentative="1">
      <w:start w:val="1"/>
      <w:numFmt w:val="bullet"/>
      <w:lvlText w:val=""/>
      <w:lvlJc w:val="left"/>
      <w:pPr>
        <w:tabs>
          <w:tab w:val="num" w:pos="2160"/>
        </w:tabs>
        <w:ind w:left="2160" w:hanging="360"/>
      </w:pPr>
      <w:rPr>
        <w:rFonts w:ascii="Wingdings" w:hAnsi="Wingdings" w:hint="default"/>
      </w:rPr>
    </w:lvl>
    <w:lvl w:ilvl="3" w:tplc="B0A4F3AA" w:tentative="1">
      <w:start w:val="1"/>
      <w:numFmt w:val="bullet"/>
      <w:lvlText w:val=""/>
      <w:lvlJc w:val="left"/>
      <w:pPr>
        <w:tabs>
          <w:tab w:val="num" w:pos="2880"/>
        </w:tabs>
        <w:ind w:left="2880" w:hanging="360"/>
      </w:pPr>
      <w:rPr>
        <w:rFonts w:ascii="Wingdings" w:hAnsi="Wingdings" w:hint="default"/>
      </w:rPr>
    </w:lvl>
    <w:lvl w:ilvl="4" w:tplc="8AF4312C" w:tentative="1">
      <w:start w:val="1"/>
      <w:numFmt w:val="bullet"/>
      <w:lvlText w:val=""/>
      <w:lvlJc w:val="left"/>
      <w:pPr>
        <w:tabs>
          <w:tab w:val="num" w:pos="3600"/>
        </w:tabs>
        <w:ind w:left="3600" w:hanging="360"/>
      </w:pPr>
      <w:rPr>
        <w:rFonts w:ascii="Wingdings" w:hAnsi="Wingdings" w:hint="default"/>
      </w:rPr>
    </w:lvl>
    <w:lvl w:ilvl="5" w:tplc="CC4646BA" w:tentative="1">
      <w:start w:val="1"/>
      <w:numFmt w:val="bullet"/>
      <w:lvlText w:val=""/>
      <w:lvlJc w:val="left"/>
      <w:pPr>
        <w:tabs>
          <w:tab w:val="num" w:pos="4320"/>
        </w:tabs>
        <w:ind w:left="4320" w:hanging="360"/>
      </w:pPr>
      <w:rPr>
        <w:rFonts w:ascii="Wingdings" w:hAnsi="Wingdings" w:hint="default"/>
      </w:rPr>
    </w:lvl>
    <w:lvl w:ilvl="6" w:tplc="A56C9702" w:tentative="1">
      <w:start w:val="1"/>
      <w:numFmt w:val="bullet"/>
      <w:lvlText w:val=""/>
      <w:lvlJc w:val="left"/>
      <w:pPr>
        <w:tabs>
          <w:tab w:val="num" w:pos="5040"/>
        </w:tabs>
        <w:ind w:left="5040" w:hanging="360"/>
      </w:pPr>
      <w:rPr>
        <w:rFonts w:ascii="Wingdings" w:hAnsi="Wingdings" w:hint="default"/>
      </w:rPr>
    </w:lvl>
    <w:lvl w:ilvl="7" w:tplc="A9409BFA" w:tentative="1">
      <w:start w:val="1"/>
      <w:numFmt w:val="bullet"/>
      <w:lvlText w:val=""/>
      <w:lvlJc w:val="left"/>
      <w:pPr>
        <w:tabs>
          <w:tab w:val="num" w:pos="5760"/>
        </w:tabs>
        <w:ind w:left="5760" w:hanging="360"/>
      </w:pPr>
      <w:rPr>
        <w:rFonts w:ascii="Wingdings" w:hAnsi="Wingdings" w:hint="default"/>
      </w:rPr>
    </w:lvl>
    <w:lvl w:ilvl="8" w:tplc="63B6B23A" w:tentative="1">
      <w:start w:val="1"/>
      <w:numFmt w:val="bullet"/>
      <w:lvlText w:val=""/>
      <w:lvlJc w:val="left"/>
      <w:pPr>
        <w:tabs>
          <w:tab w:val="num" w:pos="6480"/>
        </w:tabs>
        <w:ind w:left="6480" w:hanging="360"/>
      </w:pPr>
      <w:rPr>
        <w:rFonts w:ascii="Wingdings" w:hAnsi="Wingdings" w:hint="default"/>
      </w:rPr>
    </w:lvl>
  </w:abstractNum>
  <w:abstractNum w:abstractNumId="120">
    <w:nsid w:val="54B56EE1"/>
    <w:multiLevelType w:val="hybridMultilevel"/>
    <w:tmpl w:val="1EE0EF70"/>
    <w:lvl w:ilvl="0" w:tplc="509281D8">
      <w:start w:val="1"/>
      <w:numFmt w:val="bullet"/>
      <w:lvlText w:val=""/>
      <w:lvlJc w:val="left"/>
      <w:pPr>
        <w:tabs>
          <w:tab w:val="num" w:pos="720"/>
        </w:tabs>
        <w:ind w:left="720" w:hanging="360"/>
      </w:pPr>
      <w:rPr>
        <w:rFonts w:ascii="Wingdings" w:hAnsi="Wingdings" w:hint="default"/>
      </w:rPr>
    </w:lvl>
    <w:lvl w:ilvl="1" w:tplc="AAC01F5A" w:tentative="1">
      <w:start w:val="1"/>
      <w:numFmt w:val="bullet"/>
      <w:lvlText w:val=""/>
      <w:lvlJc w:val="left"/>
      <w:pPr>
        <w:tabs>
          <w:tab w:val="num" w:pos="1440"/>
        </w:tabs>
        <w:ind w:left="1440" w:hanging="360"/>
      </w:pPr>
      <w:rPr>
        <w:rFonts w:ascii="Wingdings" w:hAnsi="Wingdings" w:hint="default"/>
      </w:rPr>
    </w:lvl>
    <w:lvl w:ilvl="2" w:tplc="07D0029C" w:tentative="1">
      <w:start w:val="1"/>
      <w:numFmt w:val="bullet"/>
      <w:lvlText w:val=""/>
      <w:lvlJc w:val="left"/>
      <w:pPr>
        <w:tabs>
          <w:tab w:val="num" w:pos="2160"/>
        </w:tabs>
        <w:ind w:left="2160" w:hanging="360"/>
      </w:pPr>
      <w:rPr>
        <w:rFonts w:ascii="Wingdings" w:hAnsi="Wingdings" w:hint="default"/>
      </w:rPr>
    </w:lvl>
    <w:lvl w:ilvl="3" w:tplc="585E60B8" w:tentative="1">
      <w:start w:val="1"/>
      <w:numFmt w:val="bullet"/>
      <w:lvlText w:val=""/>
      <w:lvlJc w:val="left"/>
      <w:pPr>
        <w:tabs>
          <w:tab w:val="num" w:pos="2880"/>
        </w:tabs>
        <w:ind w:left="2880" w:hanging="360"/>
      </w:pPr>
      <w:rPr>
        <w:rFonts w:ascii="Wingdings" w:hAnsi="Wingdings" w:hint="default"/>
      </w:rPr>
    </w:lvl>
    <w:lvl w:ilvl="4" w:tplc="03784FF0" w:tentative="1">
      <w:start w:val="1"/>
      <w:numFmt w:val="bullet"/>
      <w:lvlText w:val=""/>
      <w:lvlJc w:val="left"/>
      <w:pPr>
        <w:tabs>
          <w:tab w:val="num" w:pos="3600"/>
        </w:tabs>
        <w:ind w:left="3600" w:hanging="360"/>
      </w:pPr>
      <w:rPr>
        <w:rFonts w:ascii="Wingdings" w:hAnsi="Wingdings" w:hint="default"/>
      </w:rPr>
    </w:lvl>
    <w:lvl w:ilvl="5" w:tplc="4274EFC8" w:tentative="1">
      <w:start w:val="1"/>
      <w:numFmt w:val="bullet"/>
      <w:lvlText w:val=""/>
      <w:lvlJc w:val="left"/>
      <w:pPr>
        <w:tabs>
          <w:tab w:val="num" w:pos="4320"/>
        </w:tabs>
        <w:ind w:left="4320" w:hanging="360"/>
      </w:pPr>
      <w:rPr>
        <w:rFonts w:ascii="Wingdings" w:hAnsi="Wingdings" w:hint="default"/>
      </w:rPr>
    </w:lvl>
    <w:lvl w:ilvl="6" w:tplc="80B40416" w:tentative="1">
      <w:start w:val="1"/>
      <w:numFmt w:val="bullet"/>
      <w:lvlText w:val=""/>
      <w:lvlJc w:val="left"/>
      <w:pPr>
        <w:tabs>
          <w:tab w:val="num" w:pos="5040"/>
        </w:tabs>
        <w:ind w:left="5040" w:hanging="360"/>
      </w:pPr>
      <w:rPr>
        <w:rFonts w:ascii="Wingdings" w:hAnsi="Wingdings" w:hint="default"/>
      </w:rPr>
    </w:lvl>
    <w:lvl w:ilvl="7" w:tplc="22269208" w:tentative="1">
      <w:start w:val="1"/>
      <w:numFmt w:val="bullet"/>
      <w:lvlText w:val=""/>
      <w:lvlJc w:val="left"/>
      <w:pPr>
        <w:tabs>
          <w:tab w:val="num" w:pos="5760"/>
        </w:tabs>
        <w:ind w:left="5760" w:hanging="360"/>
      </w:pPr>
      <w:rPr>
        <w:rFonts w:ascii="Wingdings" w:hAnsi="Wingdings" w:hint="default"/>
      </w:rPr>
    </w:lvl>
    <w:lvl w:ilvl="8" w:tplc="C362233E" w:tentative="1">
      <w:start w:val="1"/>
      <w:numFmt w:val="bullet"/>
      <w:lvlText w:val=""/>
      <w:lvlJc w:val="left"/>
      <w:pPr>
        <w:tabs>
          <w:tab w:val="num" w:pos="6480"/>
        </w:tabs>
        <w:ind w:left="6480" w:hanging="360"/>
      </w:pPr>
      <w:rPr>
        <w:rFonts w:ascii="Wingdings" w:hAnsi="Wingdings" w:hint="default"/>
      </w:rPr>
    </w:lvl>
  </w:abstractNum>
  <w:abstractNum w:abstractNumId="121">
    <w:nsid w:val="54F57C56"/>
    <w:multiLevelType w:val="hybridMultilevel"/>
    <w:tmpl w:val="99E42E50"/>
    <w:lvl w:ilvl="0" w:tplc="1DD83DC2">
      <w:start w:val="1"/>
      <w:numFmt w:val="bullet"/>
      <w:lvlText w:val=""/>
      <w:lvlJc w:val="left"/>
      <w:pPr>
        <w:tabs>
          <w:tab w:val="num" w:pos="720"/>
        </w:tabs>
        <w:ind w:left="720" w:hanging="360"/>
      </w:pPr>
      <w:rPr>
        <w:rFonts w:ascii="Wingdings" w:hAnsi="Wingdings" w:hint="default"/>
      </w:rPr>
    </w:lvl>
    <w:lvl w:ilvl="1" w:tplc="A1B4E09E" w:tentative="1">
      <w:start w:val="1"/>
      <w:numFmt w:val="bullet"/>
      <w:lvlText w:val=""/>
      <w:lvlJc w:val="left"/>
      <w:pPr>
        <w:tabs>
          <w:tab w:val="num" w:pos="1440"/>
        </w:tabs>
        <w:ind w:left="1440" w:hanging="360"/>
      </w:pPr>
      <w:rPr>
        <w:rFonts w:ascii="Wingdings" w:hAnsi="Wingdings" w:hint="default"/>
      </w:rPr>
    </w:lvl>
    <w:lvl w:ilvl="2" w:tplc="9E56B73E" w:tentative="1">
      <w:start w:val="1"/>
      <w:numFmt w:val="bullet"/>
      <w:lvlText w:val=""/>
      <w:lvlJc w:val="left"/>
      <w:pPr>
        <w:tabs>
          <w:tab w:val="num" w:pos="2160"/>
        </w:tabs>
        <w:ind w:left="2160" w:hanging="360"/>
      </w:pPr>
      <w:rPr>
        <w:rFonts w:ascii="Wingdings" w:hAnsi="Wingdings" w:hint="default"/>
      </w:rPr>
    </w:lvl>
    <w:lvl w:ilvl="3" w:tplc="3B848DF8" w:tentative="1">
      <w:start w:val="1"/>
      <w:numFmt w:val="bullet"/>
      <w:lvlText w:val=""/>
      <w:lvlJc w:val="left"/>
      <w:pPr>
        <w:tabs>
          <w:tab w:val="num" w:pos="2880"/>
        </w:tabs>
        <w:ind w:left="2880" w:hanging="360"/>
      </w:pPr>
      <w:rPr>
        <w:rFonts w:ascii="Wingdings" w:hAnsi="Wingdings" w:hint="default"/>
      </w:rPr>
    </w:lvl>
    <w:lvl w:ilvl="4" w:tplc="EA544EB0" w:tentative="1">
      <w:start w:val="1"/>
      <w:numFmt w:val="bullet"/>
      <w:lvlText w:val=""/>
      <w:lvlJc w:val="left"/>
      <w:pPr>
        <w:tabs>
          <w:tab w:val="num" w:pos="3600"/>
        </w:tabs>
        <w:ind w:left="3600" w:hanging="360"/>
      </w:pPr>
      <w:rPr>
        <w:rFonts w:ascii="Wingdings" w:hAnsi="Wingdings" w:hint="default"/>
      </w:rPr>
    </w:lvl>
    <w:lvl w:ilvl="5" w:tplc="0A60830C" w:tentative="1">
      <w:start w:val="1"/>
      <w:numFmt w:val="bullet"/>
      <w:lvlText w:val=""/>
      <w:lvlJc w:val="left"/>
      <w:pPr>
        <w:tabs>
          <w:tab w:val="num" w:pos="4320"/>
        </w:tabs>
        <w:ind w:left="4320" w:hanging="360"/>
      </w:pPr>
      <w:rPr>
        <w:rFonts w:ascii="Wingdings" w:hAnsi="Wingdings" w:hint="default"/>
      </w:rPr>
    </w:lvl>
    <w:lvl w:ilvl="6" w:tplc="CF4AF0C2" w:tentative="1">
      <w:start w:val="1"/>
      <w:numFmt w:val="bullet"/>
      <w:lvlText w:val=""/>
      <w:lvlJc w:val="left"/>
      <w:pPr>
        <w:tabs>
          <w:tab w:val="num" w:pos="5040"/>
        </w:tabs>
        <w:ind w:left="5040" w:hanging="360"/>
      </w:pPr>
      <w:rPr>
        <w:rFonts w:ascii="Wingdings" w:hAnsi="Wingdings" w:hint="default"/>
      </w:rPr>
    </w:lvl>
    <w:lvl w:ilvl="7" w:tplc="E9341624" w:tentative="1">
      <w:start w:val="1"/>
      <w:numFmt w:val="bullet"/>
      <w:lvlText w:val=""/>
      <w:lvlJc w:val="left"/>
      <w:pPr>
        <w:tabs>
          <w:tab w:val="num" w:pos="5760"/>
        </w:tabs>
        <w:ind w:left="5760" w:hanging="360"/>
      </w:pPr>
      <w:rPr>
        <w:rFonts w:ascii="Wingdings" w:hAnsi="Wingdings" w:hint="default"/>
      </w:rPr>
    </w:lvl>
    <w:lvl w:ilvl="8" w:tplc="B73CFD78" w:tentative="1">
      <w:start w:val="1"/>
      <w:numFmt w:val="bullet"/>
      <w:lvlText w:val=""/>
      <w:lvlJc w:val="left"/>
      <w:pPr>
        <w:tabs>
          <w:tab w:val="num" w:pos="6480"/>
        </w:tabs>
        <w:ind w:left="6480" w:hanging="360"/>
      </w:pPr>
      <w:rPr>
        <w:rFonts w:ascii="Wingdings" w:hAnsi="Wingdings" w:hint="default"/>
      </w:rPr>
    </w:lvl>
  </w:abstractNum>
  <w:abstractNum w:abstractNumId="122">
    <w:nsid w:val="560F38A6"/>
    <w:multiLevelType w:val="hybridMultilevel"/>
    <w:tmpl w:val="0E8670F8"/>
    <w:lvl w:ilvl="0" w:tplc="6E02BB32">
      <w:start w:val="1"/>
      <w:numFmt w:val="bullet"/>
      <w:lvlText w:val=""/>
      <w:lvlJc w:val="left"/>
      <w:pPr>
        <w:tabs>
          <w:tab w:val="num" w:pos="720"/>
        </w:tabs>
        <w:ind w:left="720" w:hanging="360"/>
      </w:pPr>
      <w:rPr>
        <w:rFonts w:ascii="Wingdings" w:hAnsi="Wingdings" w:hint="default"/>
      </w:rPr>
    </w:lvl>
    <w:lvl w:ilvl="1" w:tplc="F9086296" w:tentative="1">
      <w:start w:val="1"/>
      <w:numFmt w:val="bullet"/>
      <w:lvlText w:val=""/>
      <w:lvlJc w:val="left"/>
      <w:pPr>
        <w:tabs>
          <w:tab w:val="num" w:pos="1440"/>
        </w:tabs>
        <w:ind w:left="1440" w:hanging="360"/>
      </w:pPr>
      <w:rPr>
        <w:rFonts w:ascii="Wingdings" w:hAnsi="Wingdings" w:hint="default"/>
      </w:rPr>
    </w:lvl>
    <w:lvl w:ilvl="2" w:tplc="A31ACDC4" w:tentative="1">
      <w:start w:val="1"/>
      <w:numFmt w:val="bullet"/>
      <w:lvlText w:val=""/>
      <w:lvlJc w:val="left"/>
      <w:pPr>
        <w:tabs>
          <w:tab w:val="num" w:pos="2160"/>
        </w:tabs>
        <w:ind w:left="2160" w:hanging="360"/>
      </w:pPr>
      <w:rPr>
        <w:rFonts w:ascii="Wingdings" w:hAnsi="Wingdings" w:hint="default"/>
      </w:rPr>
    </w:lvl>
    <w:lvl w:ilvl="3" w:tplc="7144B60C" w:tentative="1">
      <w:start w:val="1"/>
      <w:numFmt w:val="bullet"/>
      <w:lvlText w:val=""/>
      <w:lvlJc w:val="left"/>
      <w:pPr>
        <w:tabs>
          <w:tab w:val="num" w:pos="2880"/>
        </w:tabs>
        <w:ind w:left="2880" w:hanging="360"/>
      </w:pPr>
      <w:rPr>
        <w:rFonts w:ascii="Wingdings" w:hAnsi="Wingdings" w:hint="default"/>
      </w:rPr>
    </w:lvl>
    <w:lvl w:ilvl="4" w:tplc="6892244A" w:tentative="1">
      <w:start w:val="1"/>
      <w:numFmt w:val="bullet"/>
      <w:lvlText w:val=""/>
      <w:lvlJc w:val="left"/>
      <w:pPr>
        <w:tabs>
          <w:tab w:val="num" w:pos="3600"/>
        </w:tabs>
        <w:ind w:left="3600" w:hanging="360"/>
      </w:pPr>
      <w:rPr>
        <w:rFonts w:ascii="Wingdings" w:hAnsi="Wingdings" w:hint="default"/>
      </w:rPr>
    </w:lvl>
    <w:lvl w:ilvl="5" w:tplc="A3C40216" w:tentative="1">
      <w:start w:val="1"/>
      <w:numFmt w:val="bullet"/>
      <w:lvlText w:val=""/>
      <w:lvlJc w:val="left"/>
      <w:pPr>
        <w:tabs>
          <w:tab w:val="num" w:pos="4320"/>
        </w:tabs>
        <w:ind w:left="4320" w:hanging="360"/>
      </w:pPr>
      <w:rPr>
        <w:rFonts w:ascii="Wingdings" w:hAnsi="Wingdings" w:hint="default"/>
      </w:rPr>
    </w:lvl>
    <w:lvl w:ilvl="6" w:tplc="43627BC4" w:tentative="1">
      <w:start w:val="1"/>
      <w:numFmt w:val="bullet"/>
      <w:lvlText w:val=""/>
      <w:lvlJc w:val="left"/>
      <w:pPr>
        <w:tabs>
          <w:tab w:val="num" w:pos="5040"/>
        </w:tabs>
        <w:ind w:left="5040" w:hanging="360"/>
      </w:pPr>
      <w:rPr>
        <w:rFonts w:ascii="Wingdings" w:hAnsi="Wingdings" w:hint="default"/>
      </w:rPr>
    </w:lvl>
    <w:lvl w:ilvl="7" w:tplc="97F65B26" w:tentative="1">
      <w:start w:val="1"/>
      <w:numFmt w:val="bullet"/>
      <w:lvlText w:val=""/>
      <w:lvlJc w:val="left"/>
      <w:pPr>
        <w:tabs>
          <w:tab w:val="num" w:pos="5760"/>
        </w:tabs>
        <w:ind w:left="5760" w:hanging="360"/>
      </w:pPr>
      <w:rPr>
        <w:rFonts w:ascii="Wingdings" w:hAnsi="Wingdings" w:hint="default"/>
      </w:rPr>
    </w:lvl>
    <w:lvl w:ilvl="8" w:tplc="1F043A0A" w:tentative="1">
      <w:start w:val="1"/>
      <w:numFmt w:val="bullet"/>
      <w:lvlText w:val=""/>
      <w:lvlJc w:val="left"/>
      <w:pPr>
        <w:tabs>
          <w:tab w:val="num" w:pos="6480"/>
        </w:tabs>
        <w:ind w:left="6480" w:hanging="360"/>
      </w:pPr>
      <w:rPr>
        <w:rFonts w:ascii="Wingdings" w:hAnsi="Wingdings" w:hint="default"/>
      </w:rPr>
    </w:lvl>
  </w:abstractNum>
  <w:abstractNum w:abstractNumId="123">
    <w:nsid w:val="574820E3"/>
    <w:multiLevelType w:val="hybridMultilevel"/>
    <w:tmpl w:val="D77C3854"/>
    <w:lvl w:ilvl="0" w:tplc="3B44E7B8">
      <w:start w:val="1"/>
      <w:numFmt w:val="bullet"/>
      <w:lvlText w:val=""/>
      <w:lvlJc w:val="left"/>
      <w:pPr>
        <w:tabs>
          <w:tab w:val="num" w:pos="720"/>
        </w:tabs>
        <w:ind w:left="720" w:hanging="360"/>
      </w:pPr>
      <w:rPr>
        <w:rFonts w:ascii="Wingdings" w:hAnsi="Wingdings" w:hint="default"/>
      </w:rPr>
    </w:lvl>
    <w:lvl w:ilvl="1" w:tplc="2ACE98A8">
      <w:start w:val="2113"/>
      <w:numFmt w:val="bullet"/>
      <w:lvlText w:val=""/>
      <w:lvlJc w:val="left"/>
      <w:pPr>
        <w:tabs>
          <w:tab w:val="num" w:pos="1440"/>
        </w:tabs>
        <w:ind w:left="1440" w:hanging="360"/>
      </w:pPr>
      <w:rPr>
        <w:rFonts w:ascii="Wingdings" w:hAnsi="Wingdings" w:hint="default"/>
      </w:rPr>
    </w:lvl>
    <w:lvl w:ilvl="2" w:tplc="15420B16" w:tentative="1">
      <w:start w:val="1"/>
      <w:numFmt w:val="bullet"/>
      <w:lvlText w:val=""/>
      <w:lvlJc w:val="left"/>
      <w:pPr>
        <w:tabs>
          <w:tab w:val="num" w:pos="2160"/>
        </w:tabs>
        <w:ind w:left="2160" w:hanging="360"/>
      </w:pPr>
      <w:rPr>
        <w:rFonts w:ascii="Wingdings" w:hAnsi="Wingdings" w:hint="default"/>
      </w:rPr>
    </w:lvl>
    <w:lvl w:ilvl="3" w:tplc="C86094B0" w:tentative="1">
      <w:start w:val="1"/>
      <w:numFmt w:val="bullet"/>
      <w:lvlText w:val=""/>
      <w:lvlJc w:val="left"/>
      <w:pPr>
        <w:tabs>
          <w:tab w:val="num" w:pos="2880"/>
        </w:tabs>
        <w:ind w:left="2880" w:hanging="360"/>
      </w:pPr>
      <w:rPr>
        <w:rFonts w:ascii="Wingdings" w:hAnsi="Wingdings" w:hint="default"/>
      </w:rPr>
    </w:lvl>
    <w:lvl w:ilvl="4" w:tplc="C3669F40" w:tentative="1">
      <w:start w:val="1"/>
      <w:numFmt w:val="bullet"/>
      <w:lvlText w:val=""/>
      <w:lvlJc w:val="left"/>
      <w:pPr>
        <w:tabs>
          <w:tab w:val="num" w:pos="3600"/>
        </w:tabs>
        <w:ind w:left="3600" w:hanging="360"/>
      </w:pPr>
      <w:rPr>
        <w:rFonts w:ascii="Wingdings" w:hAnsi="Wingdings" w:hint="default"/>
      </w:rPr>
    </w:lvl>
    <w:lvl w:ilvl="5" w:tplc="08D8C886" w:tentative="1">
      <w:start w:val="1"/>
      <w:numFmt w:val="bullet"/>
      <w:lvlText w:val=""/>
      <w:lvlJc w:val="left"/>
      <w:pPr>
        <w:tabs>
          <w:tab w:val="num" w:pos="4320"/>
        </w:tabs>
        <w:ind w:left="4320" w:hanging="360"/>
      </w:pPr>
      <w:rPr>
        <w:rFonts w:ascii="Wingdings" w:hAnsi="Wingdings" w:hint="default"/>
      </w:rPr>
    </w:lvl>
    <w:lvl w:ilvl="6" w:tplc="3FC278A8" w:tentative="1">
      <w:start w:val="1"/>
      <w:numFmt w:val="bullet"/>
      <w:lvlText w:val=""/>
      <w:lvlJc w:val="left"/>
      <w:pPr>
        <w:tabs>
          <w:tab w:val="num" w:pos="5040"/>
        </w:tabs>
        <w:ind w:left="5040" w:hanging="360"/>
      </w:pPr>
      <w:rPr>
        <w:rFonts w:ascii="Wingdings" w:hAnsi="Wingdings" w:hint="default"/>
      </w:rPr>
    </w:lvl>
    <w:lvl w:ilvl="7" w:tplc="232E21C2" w:tentative="1">
      <w:start w:val="1"/>
      <w:numFmt w:val="bullet"/>
      <w:lvlText w:val=""/>
      <w:lvlJc w:val="left"/>
      <w:pPr>
        <w:tabs>
          <w:tab w:val="num" w:pos="5760"/>
        </w:tabs>
        <w:ind w:left="5760" w:hanging="360"/>
      </w:pPr>
      <w:rPr>
        <w:rFonts w:ascii="Wingdings" w:hAnsi="Wingdings" w:hint="default"/>
      </w:rPr>
    </w:lvl>
    <w:lvl w:ilvl="8" w:tplc="9152A3B6" w:tentative="1">
      <w:start w:val="1"/>
      <w:numFmt w:val="bullet"/>
      <w:lvlText w:val=""/>
      <w:lvlJc w:val="left"/>
      <w:pPr>
        <w:tabs>
          <w:tab w:val="num" w:pos="6480"/>
        </w:tabs>
        <w:ind w:left="6480" w:hanging="360"/>
      </w:pPr>
      <w:rPr>
        <w:rFonts w:ascii="Wingdings" w:hAnsi="Wingdings" w:hint="default"/>
      </w:rPr>
    </w:lvl>
  </w:abstractNum>
  <w:abstractNum w:abstractNumId="124">
    <w:nsid w:val="582D0D1C"/>
    <w:multiLevelType w:val="hybridMultilevel"/>
    <w:tmpl w:val="3F643DE2"/>
    <w:lvl w:ilvl="0" w:tplc="9C20DF7E">
      <w:start w:val="1"/>
      <w:numFmt w:val="bullet"/>
      <w:lvlText w:val=""/>
      <w:lvlJc w:val="left"/>
      <w:pPr>
        <w:tabs>
          <w:tab w:val="num" w:pos="720"/>
        </w:tabs>
        <w:ind w:left="720" w:hanging="360"/>
      </w:pPr>
      <w:rPr>
        <w:rFonts w:ascii="Wingdings" w:hAnsi="Wingdings" w:hint="default"/>
      </w:rPr>
    </w:lvl>
    <w:lvl w:ilvl="1" w:tplc="731C8878" w:tentative="1">
      <w:start w:val="1"/>
      <w:numFmt w:val="bullet"/>
      <w:lvlText w:val=""/>
      <w:lvlJc w:val="left"/>
      <w:pPr>
        <w:tabs>
          <w:tab w:val="num" w:pos="1440"/>
        </w:tabs>
        <w:ind w:left="1440" w:hanging="360"/>
      </w:pPr>
      <w:rPr>
        <w:rFonts w:ascii="Wingdings" w:hAnsi="Wingdings" w:hint="default"/>
      </w:rPr>
    </w:lvl>
    <w:lvl w:ilvl="2" w:tplc="0A20AEDC" w:tentative="1">
      <w:start w:val="1"/>
      <w:numFmt w:val="bullet"/>
      <w:lvlText w:val=""/>
      <w:lvlJc w:val="left"/>
      <w:pPr>
        <w:tabs>
          <w:tab w:val="num" w:pos="2160"/>
        </w:tabs>
        <w:ind w:left="2160" w:hanging="360"/>
      </w:pPr>
      <w:rPr>
        <w:rFonts w:ascii="Wingdings" w:hAnsi="Wingdings" w:hint="default"/>
      </w:rPr>
    </w:lvl>
    <w:lvl w:ilvl="3" w:tplc="AC0A7A92" w:tentative="1">
      <w:start w:val="1"/>
      <w:numFmt w:val="bullet"/>
      <w:lvlText w:val=""/>
      <w:lvlJc w:val="left"/>
      <w:pPr>
        <w:tabs>
          <w:tab w:val="num" w:pos="2880"/>
        </w:tabs>
        <w:ind w:left="2880" w:hanging="360"/>
      </w:pPr>
      <w:rPr>
        <w:rFonts w:ascii="Wingdings" w:hAnsi="Wingdings" w:hint="default"/>
      </w:rPr>
    </w:lvl>
    <w:lvl w:ilvl="4" w:tplc="AC3AA82A" w:tentative="1">
      <w:start w:val="1"/>
      <w:numFmt w:val="bullet"/>
      <w:lvlText w:val=""/>
      <w:lvlJc w:val="left"/>
      <w:pPr>
        <w:tabs>
          <w:tab w:val="num" w:pos="3600"/>
        </w:tabs>
        <w:ind w:left="3600" w:hanging="360"/>
      </w:pPr>
      <w:rPr>
        <w:rFonts w:ascii="Wingdings" w:hAnsi="Wingdings" w:hint="default"/>
      </w:rPr>
    </w:lvl>
    <w:lvl w:ilvl="5" w:tplc="C7CEA850" w:tentative="1">
      <w:start w:val="1"/>
      <w:numFmt w:val="bullet"/>
      <w:lvlText w:val=""/>
      <w:lvlJc w:val="left"/>
      <w:pPr>
        <w:tabs>
          <w:tab w:val="num" w:pos="4320"/>
        </w:tabs>
        <w:ind w:left="4320" w:hanging="360"/>
      </w:pPr>
      <w:rPr>
        <w:rFonts w:ascii="Wingdings" w:hAnsi="Wingdings" w:hint="default"/>
      </w:rPr>
    </w:lvl>
    <w:lvl w:ilvl="6" w:tplc="731A07AA" w:tentative="1">
      <w:start w:val="1"/>
      <w:numFmt w:val="bullet"/>
      <w:lvlText w:val=""/>
      <w:lvlJc w:val="left"/>
      <w:pPr>
        <w:tabs>
          <w:tab w:val="num" w:pos="5040"/>
        </w:tabs>
        <w:ind w:left="5040" w:hanging="360"/>
      </w:pPr>
      <w:rPr>
        <w:rFonts w:ascii="Wingdings" w:hAnsi="Wingdings" w:hint="default"/>
      </w:rPr>
    </w:lvl>
    <w:lvl w:ilvl="7" w:tplc="8998199E" w:tentative="1">
      <w:start w:val="1"/>
      <w:numFmt w:val="bullet"/>
      <w:lvlText w:val=""/>
      <w:lvlJc w:val="left"/>
      <w:pPr>
        <w:tabs>
          <w:tab w:val="num" w:pos="5760"/>
        </w:tabs>
        <w:ind w:left="5760" w:hanging="360"/>
      </w:pPr>
      <w:rPr>
        <w:rFonts w:ascii="Wingdings" w:hAnsi="Wingdings" w:hint="default"/>
      </w:rPr>
    </w:lvl>
    <w:lvl w:ilvl="8" w:tplc="07546B60" w:tentative="1">
      <w:start w:val="1"/>
      <w:numFmt w:val="bullet"/>
      <w:lvlText w:val=""/>
      <w:lvlJc w:val="left"/>
      <w:pPr>
        <w:tabs>
          <w:tab w:val="num" w:pos="6480"/>
        </w:tabs>
        <w:ind w:left="6480" w:hanging="360"/>
      </w:pPr>
      <w:rPr>
        <w:rFonts w:ascii="Wingdings" w:hAnsi="Wingdings" w:hint="default"/>
      </w:rPr>
    </w:lvl>
  </w:abstractNum>
  <w:abstractNum w:abstractNumId="125">
    <w:nsid w:val="587B33F1"/>
    <w:multiLevelType w:val="hybridMultilevel"/>
    <w:tmpl w:val="DE7234D6"/>
    <w:lvl w:ilvl="0" w:tplc="3E385410">
      <w:start w:val="1"/>
      <w:numFmt w:val="bullet"/>
      <w:lvlText w:val=""/>
      <w:lvlJc w:val="left"/>
      <w:pPr>
        <w:tabs>
          <w:tab w:val="num" w:pos="720"/>
        </w:tabs>
        <w:ind w:left="720" w:hanging="360"/>
      </w:pPr>
      <w:rPr>
        <w:rFonts w:ascii="Wingdings" w:hAnsi="Wingdings" w:hint="default"/>
      </w:rPr>
    </w:lvl>
    <w:lvl w:ilvl="1" w:tplc="3F6C6554">
      <w:start w:val="1483"/>
      <w:numFmt w:val="bullet"/>
      <w:lvlText w:val=""/>
      <w:lvlJc w:val="left"/>
      <w:pPr>
        <w:tabs>
          <w:tab w:val="num" w:pos="1440"/>
        </w:tabs>
        <w:ind w:left="1440" w:hanging="360"/>
      </w:pPr>
      <w:rPr>
        <w:rFonts w:ascii="Wingdings" w:hAnsi="Wingdings" w:hint="default"/>
      </w:rPr>
    </w:lvl>
    <w:lvl w:ilvl="2" w:tplc="DF288DF0" w:tentative="1">
      <w:start w:val="1"/>
      <w:numFmt w:val="bullet"/>
      <w:lvlText w:val=""/>
      <w:lvlJc w:val="left"/>
      <w:pPr>
        <w:tabs>
          <w:tab w:val="num" w:pos="2160"/>
        </w:tabs>
        <w:ind w:left="2160" w:hanging="360"/>
      </w:pPr>
      <w:rPr>
        <w:rFonts w:ascii="Wingdings" w:hAnsi="Wingdings" w:hint="default"/>
      </w:rPr>
    </w:lvl>
    <w:lvl w:ilvl="3" w:tplc="95D6BD12" w:tentative="1">
      <w:start w:val="1"/>
      <w:numFmt w:val="bullet"/>
      <w:lvlText w:val=""/>
      <w:lvlJc w:val="left"/>
      <w:pPr>
        <w:tabs>
          <w:tab w:val="num" w:pos="2880"/>
        </w:tabs>
        <w:ind w:left="2880" w:hanging="360"/>
      </w:pPr>
      <w:rPr>
        <w:rFonts w:ascii="Wingdings" w:hAnsi="Wingdings" w:hint="default"/>
      </w:rPr>
    </w:lvl>
    <w:lvl w:ilvl="4" w:tplc="E3000952" w:tentative="1">
      <w:start w:val="1"/>
      <w:numFmt w:val="bullet"/>
      <w:lvlText w:val=""/>
      <w:lvlJc w:val="left"/>
      <w:pPr>
        <w:tabs>
          <w:tab w:val="num" w:pos="3600"/>
        </w:tabs>
        <w:ind w:left="3600" w:hanging="360"/>
      </w:pPr>
      <w:rPr>
        <w:rFonts w:ascii="Wingdings" w:hAnsi="Wingdings" w:hint="default"/>
      </w:rPr>
    </w:lvl>
    <w:lvl w:ilvl="5" w:tplc="ED044392" w:tentative="1">
      <w:start w:val="1"/>
      <w:numFmt w:val="bullet"/>
      <w:lvlText w:val=""/>
      <w:lvlJc w:val="left"/>
      <w:pPr>
        <w:tabs>
          <w:tab w:val="num" w:pos="4320"/>
        </w:tabs>
        <w:ind w:left="4320" w:hanging="360"/>
      </w:pPr>
      <w:rPr>
        <w:rFonts w:ascii="Wingdings" w:hAnsi="Wingdings" w:hint="default"/>
      </w:rPr>
    </w:lvl>
    <w:lvl w:ilvl="6" w:tplc="C2C82E1C" w:tentative="1">
      <w:start w:val="1"/>
      <w:numFmt w:val="bullet"/>
      <w:lvlText w:val=""/>
      <w:lvlJc w:val="left"/>
      <w:pPr>
        <w:tabs>
          <w:tab w:val="num" w:pos="5040"/>
        </w:tabs>
        <w:ind w:left="5040" w:hanging="360"/>
      </w:pPr>
      <w:rPr>
        <w:rFonts w:ascii="Wingdings" w:hAnsi="Wingdings" w:hint="default"/>
      </w:rPr>
    </w:lvl>
    <w:lvl w:ilvl="7" w:tplc="78C6D528" w:tentative="1">
      <w:start w:val="1"/>
      <w:numFmt w:val="bullet"/>
      <w:lvlText w:val=""/>
      <w:lvlJc w:val="left"/>
      <w:pPr>
        <w:tabs>
          <w:tab w:val="num" w:pos="5760"/>
        </w:tabs>
        <w:ind w:left="5760" w:hanging="360"/>
      </w:pPr>
      <w:rPr>
        <w:rFonts w:ascii="Wingdings" w:hAnsi="Wingdings" w:hint="default"/>
      </w:rPr>
    </w:lvl>
    <w:lvl w:ilvl="8" w:tplc="FFBC7F80" w:tentative="1">
      <w:start w:val="1"/>
      <w:numFmt w:val="bullet"/>
      <w:lvlText w:val=""/>
      <w:lvlJc w:val="left"/>
      <w:pPr>
        <w:tabs>
          <w:tab w:val="num" w:pos="6480"/>
        </w:tabs>
        <w:ind w:left="6480" w:hanging="360"/>
      </w:pPr>
      <w:rPr>
        <w:rFonts w:ascii="Wingdings" w:hAnsi="Wingdings" w:hint="default"/>
      </w:rPr>
    </w:lvl>
  </w:abstractNum>
  <w:abstractNum w:abstractNumId="126">
    <w:nsid w:val="5A6117AA"/>
    <w:multiLevelType w:val="hybridMultilevel"/>
    <w:tmpl w:val="0E88D7B0"/>
    <w:lvl w:ilvl="0" w:tplc="F8EC132C">
      <w:start w:val="1"/>
      <w:numFmt w:val="bullet"/>
      <w:lvlText w:val=""/>
      <w:lvlJc w:val="left"/>
      <w:pPr>
        <w:tabs>
          <w:tab w:val="num" w:pos="720"/>
        </w:tabs>
        <w:ind w:left="720" w:hanging="360"/>
      </w:pPr>
      <w:rPr>
        <w:rFonts w:ascii="Wingdings" w:hAnsi="Wingdings" w:hint="default"/>
      </w:rPr>
    </w:lvl>
    <w:lvl w:ilvl="1" w:tplc="0420B68C">
      <w:start w:val="2170"/>
      <w:numFmt w:val="bullet"/>
      <w:lvlText w:val=""/>
      <w:lvlJc w:val="left"/>
      <w:pPr>
        <w:tabs>
          <w:tab w:val="num" w:pos="1440"/>
        </w:tabs>
        <w:ind w:left="1440" w:hanging="360"/>
      </w:pPr>
      <w:rPr>
        <w:rFonts w:ascii="Wingdings" w:hAnsi="Wingdings" w:hint="default"/>
      </w:rPr>
    </w:lvl>
    <w:lvl w:ilvl="2" w:tplc="C2CCA5DA" w:tentative="1">
      <w:start w:val="1"/>
      <w:numFmt w:val="bullet"/>
      <w:lvlText w:val=""/>
      <w:lvlJc w:val="left"/>
      <w:pPr>
        <w:tabs>
          <w:tab w:val="num" w:pos="2160"/>
        </w:tabs>
        <w:ind w:left="2160" w:hanging="360"/>
      </w:pPr>
      <w:rPr>
        <w:rFonts w:ascii="Wingdings" w:hAnsi="Wingdings" w:hint="default"/>
      </w:rPr>
    </w:lvl>
    <w:lvl w:ilvl="3" w:tplc="28E2C7FC" w:tentative="1">
      <w:start w:val="1"/>
      <w:numFmt w:val="bullet"/>
      <w:lvlText w:val=""/>
      <w:lvlJc w:val="left"/>
      <w:pPr>
        <w:tabs>
          <w:tab w:val="num" w:pos="2880"/>
        </w:tabs>
        <w:ind w:left="2880" w:hanging="360"/>
      </w:pPr>
      <w:rPr>
        <w:rFonts w:ascii="Wingdings" w:hAnsi="Wingdings" w:hint="default"/>
      </w:rPr>
    </w:lvl>
    <w:lvl w:ilvl="4" w:tplc="A8229B46" w:tentative="1">
      <w:start w:val="1"/>
      <w:numFmt w:val="bullet"/>
      <w:lvlText w:val=""/>
      <w:lvlJc w:val="left"/>
      <w:pPr>
        <w:tabs>
          <w:tab w:val="num" w:pos="3600"/>
        </w:tabs>
        <w:ind w:left="3600" w:hanging="360"/>
      </w:pPr>
      <w:rPr>
        <w:rFonts w:ascii="Wingdings" w:hAnsi="Wingdings" w:hint="default"/>
      </w:rPr>
    </w:lvl>
    <w:lvl w:ilvl="5" w:tplc="44EA275C" w:tentative="1">
      <w:start w:val="1"/>
      <w:numFmt w:val="bullet"/>
      <w:lvlText w:val=""/>
      <w:lvlJc w:val="left"/>
      <w:pPr>
        <w:tabs>
          <w:tab w:val="num" w:pos="4320"/>
        </w:tabs>
        <w:ind w:left="4320" w:hanging="360"/>
      </w:pPr>
      <w:rPr>
        <w:rFonts w:ascii="Wingdings" w:hAnsi="Wingdings" w:hint="default"/>
      </w:rPr>
    </w:lvl>
    <w:lvl w:ilvl="6" w:tplc="3AA65F12" w:tentative="1">
      <w:start w:val="1"/>
      <w:numFmt w:val="bullet"/>
      <w:lvlText w:val=""/>
      <w:lvlJc w:val="left"/>
      <w:pPr>
        <w:tabs>
          <w:tab w:val="num" w:pos="5040"/>
        </w:tabs>
        <w:ind w:left="5040" w:hanging="360"/>
      </w:pPr>
      <w:rPr>
        <w:rFonts w:ascii="Wingdings" w:hAnsi="Wingdings" w:hint="default"/>
      </w:rPr>
    </w:lvl>
    <w:lvl w:ilvl="7" w:tplc="BC7A2AB6" w:tentative="1">
      <w:start w:val="1"/>
      <w:numFmt w:val="bullet"/>
      <w:lvlText w:val=""/>
      <w:lvlJc w:val="left"/>
      <w:pPr>
        <w:tabs>
          <w:tab w:val="num" w:pos="5760"/>
        </w:tabs>
        <w:ind w:left="5760" w:hanging="360"/>
      </w:pPr>
      <w:rPr>
        <w:rFonts w:ascii="Wingdings" w:hAnsi="Wingdings" w:hint="default"/>
      </w:rPr>
    </w:lvl>
    <w:lvl w:ilvl="8" w:tplc="E09AF2B2" w:tentative="1">
      <w:start w:val="1"/>
      <w:numFmt w:val="bullet"/>
      <w:lvlText w:val=""/>
      <w:lvlJc w:val="left"/>
      <w:pPr>
        <w:tabs>
          <w:tab w:val="num" w:pos="6480"/>
        </w:tabs>
        <w:ind w:left="6480" w:hanging="360"/>
      </w:pPr>
      <w:rPr>
        <w:rFonts w:ascii="Wingdings" w:hAnsi="Wingdings" w:hint="default"/>
      </w:rPr>
    </w:lvl>
  </w:abstractNum>
  <w:abstractNum w:abstractNumId="127">
    <w:nsid w:val="5AA53284"/>
    <w:multiLevelType w:val="hybridMultilevel"/>
    <w:tmpl w:val="3D58A466"/>
    <w:lvl w:ilvl="0" w:tplc="8C74CDC2">
      <w:start w:val="1"/>
      <w:numFmt w:val="bullet"/>
      <w:lvlText w:val=""/>
      <w:lvlJc w:val="left"/>
      <w:pPr>
        <w:tabs>
          <w:tab w:val="num" w:pos="720"/>
        </w:tabs>
        <w:ind w:left="720" w:hanging="360"/>
      </w:pPr>
      <w:rPr>
        <w:rFonts w:ascii="Wingdings" w:hAnsi="Wingdings" w:hint="default"/>
      </w:rPr>
    </w:lvl>
    <w:lvl w:ilvl="1" w:tplc="41C2FAAC" w:tentative="1">
      <w:start w:val="1"/>
      <w:numFmt w:val="bullet"/>
      <w:lvlText w:val=""/>
      <w:lvlJc w:val="left"/>
      <w:pPr>
        <w:tabs>
          <w:tab w:val="num" w:pos="1440"/>
        </w:tabs>
        <w:ind w:left="1440" w:hanging="360"/>
      </w:pPr>
      <w:rPr>
        <w:rFonts w:ascii="Wingdings" w:hAnsi="Wingdings" w:hint="default"/>
      </w:rPr>
    </w:lvl>
    <w:lvl w:ilvl="2" w:tplc="36C6BFD4" w:tentative="1">
      <w:start w:val="1"/>
      <w:numFmt w:val="bullet"/>
      <w:lvlText w:val=""/>
      <w:lvlJc w:val="left"/>
      <w:pPr>
        <w:tabs>
          <w:tab w:val="num" w:pos="2160"/>
        </w:tabs>
        <w:ind w:left="2160" w:hanging="360"/>
      </w:pPr>
      <w:rPr>
        <w:rFonts w:ascii="Wingdings" w:hAnsi="Wingdings" w:hint="default"/>
      </w:rPr>
    </w:lvl>
    <w:lvl w:ilvl="3" w:tplc="DEECBF20" w:tentative="1">
      <w:start w:val="1"/>
      <w:numFmt w:val="bullet"/>
      <w:lvlText w:val=""/>
      <w:lvlJc w:val="left"/>
      <w:pPr>
        <w:tabs>
          <w:tab w:val="num" w:pos="2880"/>
        </w:tabs>
        <w:ind w:left="2880" w:hanging="360"/>
      </w:pPr>
      <w:rPr>
        <w:rFonts w:ascii="Wingdings" w:hAnsi="Wingdings" w:hint="default"/>
      </w:rPr>
    </w:lvl>
    <w:lvl w:ilvl="4" w:tplc="C4F806A8" w:tentative="1">
      <w:start w:val="1"/>
      <w:numFmt w:val="bullet"/>
      <w:lvlText w:val=""/>
      <w:lvlJc w:val="left"/>
      <w:pPr>
        <w:tabs>
          <w:tab w:val="num" w:pos="3600"/>
        </w:tabs>
        <w:ind w:left="3600" w:hanging="360"/>
      </w:pPr>
      <w:rPr>
        <w:rFonts w:ascii="Wingdings" w:hAnsi="Wingdings" w:hint="default"/>
      </w:rPr>
    </w:lvl>
    <w:lvl w:ilvl="5" w:tplc="A470DF34" w:tentative="1">
      <w:start w:val="1"/>
      <w:numFmt w:val="bullet"/>
      <w:lvlText w:val=""/>
      <w:lvlJc w:val="left"/>
      <w:pPr>
        <w:tabs>
          <w:tab w:val="num" w:pos="4320"/>
        </w:tabs>
        <w:ind w:left="4320" w:hanging="360"/>
      </w:pPr>
      <w:rPr>
        <w:rFonts w:ascii="Wingdings" w:hAnsi="Wingdings" w:hint="default"/>
      </w:rPr>
    </w:lvl>
    <w:lvl w:ilvl="6" w:tplc="73F2A880" w:tentative="1">
      <w:start w:val="1"/>
      <w:numFmt w:val="bullet"/>
      <w:lvlText w:val=""/>
      <w:lvlJc w:val="left"/>
      <w:pPr>
        <w:tabs>
          <w:tab w:val="num" w:pos="5040"/>
        </w:tabs>
        <w:ind w:left="5040" w:hanging="360"/>
      </w:pPr>
      <w:rPr>
        <w:rFonts w:ascii="Wingdings" w:hAnsi="Wingdings" w:hint="default"/>
      </w:rPr>
    </w:lvl>
    <w:lvl w:ilvl="7" w:tplc="EAF2DAE2" w:tentative="1">
      <w:start w:val="1"/>
      <w:numFmt w:val="bullet"/>
      <w:lvlText w:val=""/>
      <w:lvlJc w:val="left"/>
      <w:pPr>
        <w:tabs>
          <w:tab w:val="num" w:pos="5760"/>
        </w:tabs>
        <w:ind w:left="5760" w:hanging="360"/>
      </w:pPr>
      <w:rPr>
        <w:rFonts w:ascii="Wingdings" w:hAnsi="Wingdings" w:hint="default"/>
      </w:rPr>
    </w:lvl>
    <w:lvl w:ilvl="8" w:tplc="AA808DD6" w:tentative="1">
      <w:start w:val="1"/>
      <w:numFmt w:val="bullet"/>
      <w:lvlText w:val=""/>
      <w:lvlJc w:val="left"/>
      <w:pPr>
        <w:tabs>
          <w:tab w:val="num" w:pos="6480"/>
        </w:tabs>
        <w:ind w:left="6480" w:hanging="360"/>
      </w:pPr>
      <w:rPr>
        <w:rFonts w:ascii="Wingdings" w:hAnsi="Wingdings" w:hint="default"/>
      </w:rPr>
    </w:lvl>
  </w:abstractNum>
  <w:abstractNum w:abstractNumId="128">
    <w:nsid w:val="5B326556"/>
    <w:multiLevelType w:val="hybridMultilevel"/>
    <w:tmpl w:val="B5DE9BB0"/>
    <w:lvl w:ilvl="0" w:tplc="58E0FBA8">
      <w:start w:val="1"/>
      <w:numFmt w:val="bullet"/>
      <w:lvlText w:val=""/>
      <w:lvlJc w:val="left"/>
      <w:pPr>
        <w:tabs>
          <w:tab w:val="num" w:pos="720"/>
        </w:tabs>
        <w:ind w:left="720" w:hanging="360"/>
      </w:pPr>
      <w:rPr>
        <w:rFonts w:ascii="Wingdings" w:hAnsi="Wingdings" w:hint="default"/>
      </w:rPr>
    </w:lvl>
    <w:lvl w:ilvl="1" w:tplc="092893FA" w:tentative="1">
      <w:start w:val="1"/>
      <w:numFmt w:val="bullet"/>
      <w:lvlText w:val=""/>
      <w:lvlJc w:val="left"/>
      <w:pPr>
        <w:tabs>
          <w:tab w:val="num" w:pos="1440"/>
        </w:tabs>
        <w:ind w:left="1440" w:hanging="360"/>
      </w:pPr>
      <w:rPr>
        <w:rFonts w:ascii="Wingdings" w:hAnsi="Wingdings" w:hint="default"/>
      </w:rPr>
    </w:lvl>
    <w:lvl w:ilvl="2" w:tplc="55A28A52" w:tentative="1">
      <w:start w:val="1"/>
      <w:numFmt w:val="bullet"/>
      <w:lvlText w:val=""/>
      <w:lvlJc w:val="left"/>
      <w:pPr>
        <w:tabs>
          <w:tab w:val="num" w:pos="2160"/>
        </w:tabs>
        <w:ind w:left="2160" w:hanging="360"/>
      </w:pPr>
      <w:rPr>
        <w:rFonts w:ascii="Wingdings" w:hAnsi="Wingdings" w:hint="default"/>
      </w:rPr>
    </w:lvl>
    <w:lvl w:ilvl="3" w:tplc="0CC41A0E" w:tentative="1">
      <w:start w:val="1"/>
      <w:numFmt w:val="bullet"/>
      <w:lvlText w:val=""/>
      <w:lvlJc w:val="left"/>
      <w:pPr>
        <w:tabs>
          <w:tab w:val="num" w:pos="2880"/>
        </w:tabs>
        <w:ind w:left="2880" w:hanging="360"/>
      </w:pPr>
      <w:rPr>
        <w:rFonts w:ascii="Wingdings" w:hAnsi="Wingdings" w:hint="default"/>
      </w:rPr>
    </w:lvl>
    <w:lvl w:ilvl="4" w:tplc="0A78E0F2" w:tentative="1">
      <w:start w:val="1"/>
      <w:numFmt w:val="bullet"/>
      <w:lvlText w:val=""/>
      <w:lvlJc w:val="left"/>
      <w:pPr>
        <w:tabs>
          <w:tab w:val="num" w:pos="3600"/>
        </w:tabs>
        <w:ind w:left="3600" w:hanging="360"/>
      </w:pPr>
      <w:rPr>
        <w:rFonts w:ascii="Wingdings" w:hAnsi="Wingdings" w:hint="default"/>
      </w:rPr>
    </w:lvl>
    <w:lvl w:ilvl="5" w:tplc="2EAE5916" w:tentative="1">
      <w:start w:val="1"/>
      <w:numFmt w:val="bullet"/>
      <w:lvlText w:val=""/>
      <w:lvlJc w:val="left"/>
      <w:pPr>
        <w:tabs>
          <w:tab w:val="num" w:pos="4320"/>
        </w:tabs>
        <w:ind w:left="4320" w:hanging="360"/>
      </w:pPr>
      <w:rPr>
        <w:rFonts w:ascii="Wingdings" w:hAnsi="Wingdings" w:hint="default"/>
      </w:rPr>
    </w:lvl>
    <w:lvl w:ilvl="6" w:tplc="F27C0858" w:tentative="1">
      <w:start w:val="1"/>
      <w:numFmt w:val="bullet"/>
      <w:lvlText w:val=""/>
      <w:lvlJc w:val="left"/>
      <w:pPr>
        <w:tabs>
          <w:tab w:val="num" w:pos="5040"/>
        </w:tabs>
        <w:ind w:left="5040" w:hanging="360"/>
      </w:pPr>
      <w:rPr>
        <w:rFonts w:ascii="Wingdings" w:hAnsi="Wingdings" w:hint="default"/>
      </w:rPr>
    </w:lvl>
    <w:lvl w:ilvl="7" w:tplc="767A9C18" w:tentative="1">
      <w:start w:val="1"/>
      <w:numFmt w:val="bullet"/>
      <w:lvlText w:val=""/>
      <w:lvlJc w:val="left"/>
      <w:pPr>
        <w:tabs>
          <w:tab w:val="num" w:pos="5760"/>
        </w:tabs>
        <w:ind w:left="5760" w:hanging="360"/>
      </w:pPr>
      <w:rPr>
        <w:rFonts w:ascii="Wingdings" w:hAnsi="Wingdings" w:hint="default"/>
      </w:rPr>
    </w:lvl>
    <w:lvl w:ilvl="8" w:tplc="CDE0A0F4" w:tentative="1">
      <w:start w:val="1"/>
      <w:numFmt w:val="bullet"/>
      <w:lvlText w:val=""/>
      <w:lvlJc w:val="left"/>
      <w:pPr>
        <w:tabs>
          <w:tab w:val="num" w:pos="6480"/>
        </w:tabs>
        <w:ind w:left="6480" w:hanging="360"/>
      </w:pPr>
      <w:rPr>
        <w:rFonts w:ascii="Wingdings" w:hAnsi="Wingdings" w:hint="default"/>
      </w:rPr>
    </w:lvl>
  </w:abstractNum>
  <w:abstractNum w:abstractNumId="129">
    <w:nsid w:val="5D584383"/>
    <w:multiLevelType w:val="hybridMultilevel"/>
    <w:tmpl w:val="7AE62C36"/>
    <w:lvl w:ilvl="0" w:tplc="68FE4C5C">
      <w:start w:val="1"/>
      <w:numFmt w:val="bullet"/>
      <w:lvlText w:val="•"/>
      <w:lvlJc w:val="left"/>
      <w:pPr>
        <w:tabs>
          <w:tab w:val="num" w:pos="720"/>
        </w:tabs>
        <w:ind w:left="720" w:hanging="360"/>
      </w:pPr>
      <w:rPr>
        <w:rFonts w:ascii="宋体" w:hAnsi="宋体" w:hint="default"/>
      </w:rPr>
    </w:lvl>
    <w:lvl w:ilvl="1" w:tplc="E33027B6">
      <w:start w:val="2112"/>
      <w:numFmt w:val="bullet"/>
      <w:lvlText w:val="–"/>
      <w:lvlJc w:val="left"/>
      <w:pPr>
        <w:tabs>
          <w:tab w:val="num" w:pos="1440"/>
        </w:tabs>
        <w:ind w:left="1440" w:hanging="360"/>
      </w:pPr>
      <w:rPr>
        <w:rFonts w:ascii="宋体" w:hAnsi="宋体" w:hint="default"/>
      </w:rPr>
    </w:lvl>
    <w:lvl w:ilvl="2" w:tplc="F6BE9F0A" w:tentative="1">
      <w:start w:val="1"/>
      <w:numFmt w:val="bullet"/>
      <w:lvlText w:val="•"/>
      <w:lvlJc w:val="left"/>
      <w:pPr>
        <w:tabs>
          <w:tab w:val="num" w:pos="2160"/>
        </w:tabs>
        <w:ind w:left="2160" w:hanging="360"/>
      </w:pPr>
      <w:rPr>
        <w:rFonts w:ascii="宋体" w:hAnsi="宋体" w:hint="default"/>
      </w:rPr>
    </w:lvl>
    <w:lvl w:ilvl="3" w:tplc="AC720D54" w:tentative="1">
      <w:start w:val="1"/>
      <w:numFmt w:val="bullet"/>
      <w:lvlText w:val="•"/>
      <w:lvlJc w:val="left"/>
      <w:pPr>
        <w:tabs>
          <w:tab w:val="num" w:pos="2880"/>
        </w:tabs>
        <w:ind w:left="2880" w:hanging="360"/>
      </w:pPr>
      <w:rPr>
        <w:rFonts w:ascii="宋体" w:hAnsi="宋体" w:hint="default"/>
      </w:rPr>
    </w:lvl>
    <w:lvl w:ilvl="4" w:tplc="B9BAC338" w:tentative="1">
      <w:start w:val="1"/>
      <w:numFmt w:val="bullet"/>
      <w:lvlText w:val="•"/>
      <w:lvlJc w:val="left"/>
      <w:pPr>
        <w:tabs>
          <w:tab w:val="num" w:pos="3600"/>
        </w:tabs>
        <w:ind w:left="3600" w:hanging="360"/>
      </w:pPr>
      <w:rPr>
        <w:rFonts w:ascii="宋体" w:hAnsi="宋体" w:hint="default"/>
      </w:rPr>
    </w:lvl>
    <w:lvl w:ilvl="5" w:tplc="D2468016" w:tentative="1">
      <w:start w:val="1"/>
      <w:numFmt w:val="bullet"/>
      <w:lvlText w:val="•"/>
      <w:lvlJc w:val="left"/>
      <w:pPr>
        <w:tabs>
          <w:tab w:val="num" w:pos="4320"/>
        </w:tabs>
        <w:ind w:left="4320" w:hanging="360"/>
      </w:pPr>
      <w:rPr>
        <w:rFonts w:ascii="宋体" w:hAnsi="宋体" w:hint="default"/>
      </w:rPr>
    </w:lvl>
    <w:lvl w:ilvl="6" w:tplc="5D62DAEC" w:tentative="1">
      <w:start w:val="1"/>
      <w:numFmt w:val="bullet"/>
      <w:lvlText w:val="•"/>
      <w:lvlJc w:val="left"/>
      <w:pPr>
        <w:tabs>
          <w:tab w:val="num" w:pos="5040"/>
        </w:tabs>
        <w:ind w:left="5040" w:hanging="360"/>
      </w:pPr>
      <w:rPr>
        <w:rFonts w:ascii="宋体" w:hAnsi="宋体" w:hint="default"/>
      </w:rPr>
    </w:lvl>
    <w:lvl w:ilvl="7" w:tplc="41909338" w:tentative="1">
      <w:start w:val="1"/>
      <w:numFmt w:val="bullet"/>
      <w:lvlText w:val="•"/>
      <w:lvlJc w:val="left"/>
      <w:pPr>
        <w:tabs>
          <w:tab w:val="num" w:pos="5760"/>
        </w:tabs>
        <w:ind w:left="5760" w:hanging="360"/>
      </w:pPr>
      <w:rPr>
        <w:rFonts w:ascii="宋体" w:hAnsi="宋体" w:hint="default"/>
      </w:rPr>
    </w:lvl>
    <w:lvl w:ilvl="8" w:tplc="51383A46" w:tentative="1">
      <w:start w:val="1"/>
      <w:numFmt w:val="bullet"/>
      <w:lvlText w:val="•"/>
      <w:lvlJc w:val="left"/>
      <w:pPr>
        <w:tabs>
          <w:tab w:val="num" w:pos="6480"/>
        </w:tabs>
        <w:ind w:left="6480" w:hanging="360"/>
      </w:pPr>
      <w:rPr>
        <w:rFonts w:ascii="宋体" w:hAnsi="宋体" w:hint="default"/>
      </w:rPr>
    </w:lvl>
  </w:abstractNum>
  <w:abstractNum w:abstractNumId="130">
    <w:nsid w:val="5D704EFE"/>
    <w:multiLevelType w:val="hybridMultilevel"/>
    <w:tmpl w:val="7A9C41DC"/>
    <w:lvl w:ilvl="0" w:tplc="1D8CDEEC">
      <w:start w:val="1"/>
      <w:numFmt w:val="bullet"/>
      <w:lvlText w:val=""/>
      <w:lvlJc w:val="left"/>
      <w:pPr>
        <w:tabs>
          <w:tab w:val="num" w:pos="720"/>
        </w:tabs>
        <w:ind w:left="720" w:hanging="360"/>
      </w:pPr>
      <w:rPr>
        <w:rFonts w:ascii="Wingdings" w:hAnsi="Wingdings" w:hint="default"/>
      </w:rPr>
    </w:lvl>
    <w:lvl w:ilvl="1" w:tplc="841489F0" w:tentative="1">
      <w:start w:val="1"/>
      <w:numFmt w:val="bullet"/>
      <w:lvlText w:val=""/>
      <w:lvlJc w:val="left"/>
      <w:pPr>
        <w:tabs>
          <w:tab w:val="num" w:pos="1440"/>
        </w:tabs>
        <w:ind w:left="1440" w:hanging="360"/>
      </w:pPr>
      <w:rPr>
        <w:rFonts w:ascii="Wingdings" w:hAnsi="Wingdings" w:hint="default"/>
      </w:rPr>
    </w:lvl>
    <w:lvl w:ilvl="2" w:tplc="39C81B7E" w:tentative="1">
      <w:start w:val="1"/>
      <w:numFmt w:val="bullet"/>
      <w:lvlText w:val=""/>
      <w:lvlJc w:val="left"/>
      <w:pPr>
        <w:tabs>
          <w:tab w:val="num" w:pos="2160"/>
        </w:tabs>
        <w:ind w:left="2160" w:hanging="360"/>
      </w:pPr>
      <w:rPr>
        <w:rFonts w:ascii="Wingdings" w:hAnsi="Wingdings" w:hint="default"/>
      </w:rPr>
    </w:lvl>
    <w:lvl w:ilvl="3" w:tplc="F272B068" w:tentative="1">
      <w:start w:val="1"/>
      <w:numFmt w:val="bullet"/>
      <w:lvlText w:val=""/>
      <w:lvlJc w:val="left"/>
      <w:pPr>
        <w:tabs>
          <w:tab w:val="num" w:pos="2880"/>
        </w:tabs>
        <w:ind w:left="2880" w:hanging="360"/>
      </w:pPr>
      <w:rPr>
        <w:rFonts w:ascii="Wingdings" w:hAnsi="Wingdings" w:hint="default"/>
      </w:rPr>
    </w:lvl>
    <w:lvl w:ilvl="4" w:tplc="F746EADC" w:tentative="1">
      <w:start w:val="1"/>
      <w:numFmt w:val="bullet"/>
      <w:lvlText w:val=""/>
      <w:lvlJc w:val="left"/>
      <w:pPr>
        <w:tabs>
          <w:tab w:val="num" w:pos="3600"/>
        </w:tabs>
        <w:ind w:left="3600" w:hanging="360"/>
      </w:pPr>
      <w:rPr>
        <w:rFonts w:ascii="Wingdings" w:hAnsi="Wingdings" w:hint="default"/>
      </w:rPr>
    </w:lvl>
    <w:lvl w:ilvl="5" w:tplc="A6E63AE2" w:tentative="1">
      <w:start w:val="1"/>
      <w:numFmt w:val="bullet"/>
      <w:lvlText w:val=""/>
      <w:lvlJc w:val="left"/>
      <w:pPr>
        <w:tabs>
          <w:tab w:val="num" w:pos="4320"/>
        </w:tabs>
        <w:ind w:left="4320" w:hanging="360"/>
      </w:pPr>
      <w:rPr>
        <w:rFonts w:ascii="Wingdings" w:hAnsi="Wingdings" w:hint="default"/>
      </w:rPr>
    </w:lvl>
    <w:lvl w:ilvl="6" w:tplc="6EC84B1E" w:tentative="1">
      <w:start w:val="1"/>
      <w:numFmt w:val="bullet"/>
      <w:lvlText w:val=""/>
      <w:lvlJc w:val="left"/>
      <w:pPr>
        <w:tabs>
          <w:tab w:val="num" w:pos="5040"/>
        </w:tabs>
        <w:ind w:left="5040" w:hanging="360"/>
      </w:pPr>
      <w:rPr>
        <w:rFonts w:ascii="Wingdings" w:hAnsi="Wingdings" w:hint="default"/>
      </w:rPr>
    </w:lvl>
    <w:lvl w:ilvl="7" w:tplc="37623D86" w:tentative="1">
      <w:start w:val="1"/>
      <w:numFmt w:val="bullet"/>
      <w:lvlText w:val=""/>
      <w:lvlJc w:val="left"/>
      <w:pPr>
        <w:tabs>
          <w:tab w:val="num" w:pos="5760"/>
        </w:tabs>
        <w:ind w:left="5760" w:hanging="360"/>
      </w:pPr>
      <w:rPr>
        <w:rFonts w:ascii="Wingdings" w:hAnsi="Wingdings" w:hint="default"/>
      </w:rPr>
    </w:lvl>
    <w:lvl w:ilvl="8" w:tplc="CF14DC1A" w:tentative="1">
      <w:start w:val="1"/>
      <w:numFmt w:val="bullet"/>
      <w:lvlText w:val=""/>
      <w:lvlJc w:val="left"/>
      <w:pPr>
        <w:tabs>
          <w:tab w:val="num" w:pos="6480"/>
        </w:tabs>
        <w:ind w:left="6480" w:hanging="360"/>
      </w:pPr>
      <w:rPr>
        <w:rFonts w:ascii="Wingdings" w:hAnsi="Wingdings" w:hint="default"/>
      </w:rPr>
    </w:lvl>
  </w:abstractNum>
  <w:abstractNum w:abstractNumId="131">
    <w:nsid w:val="5E4A74B7"/>
    <w:multiLevelType w:val="hybridMultilevel"/>
    <w:tmpl w:val="A2D44082"/>
    <w:lvl w:ilvl="0" w:tplc="50D0CC6E">
      <w:start w:val="1"/>
      <w:numFmt w:val="bullet"/>
      <w:lvlText w:val=""/>
      <w:lvlJc w:val="left"/>
      <w:pPr>
        <w:tabs>
          <w:tab w:val="num" w:pos="720"/>
        </w:tabs>
        <w:ind w:left="720" w:hanging="360"/>
      </w:pPr>
      <w:rPr>
        <w:rFonts w:ascii="Wingdings" w:hAnsi="Wingdings" w:hint="default"/>
      </w:rPr>
    </w:lvl>
    <w:lvl w:ilvl="1" w:tplc="34308162" w:tentative="1">
      <w:start w:val="1"/>
      <w:numFmt w:val="bullet"/>
      <w:lvlText w:val=""/>
      <w:lvlJc w:val="left"/>
      <w:pPr>
        <w:tabs>
          <w:tab w:val="num" w:pos="1440"/>
        </w:tabs>
        <w:ind w:left="1440" w:hanging="360"/>
      </w:pPr>
      <w:rPr>
        <w:rFonts w:ascii="Wingdings" w:hAnsi="Wingdings" w:hint="default"/>
      </w:rPr>
    </w:lvl>
    <w:lvl w:ilvl="2" w:tplc="014AC84C" w:tentative="1">
      <w:start w:val="1"/>
      <w:numFmt w:val="bullet"/>
      <w:lvlText w:val=""/>
      <w:lvlJc w:val="left"/>
      <w:pPr>
        <w:tabs>
          <w:tab w:val="num" w:pos="2160"/>
        </w:tabs>
        <w:ind w:left="2160" w:hanging="360"/>
      </w:pPr>
      <w:rPr>
        <w:rFonts w:ascii="Wingdings" w:hAnsi="Wingdings" w:hint="default"/>
      </w:rPr>
    </w:lvl>
    <w:lvl w:ilvl="3" w:tplc="A9D83F44" w:tentative="1">
      <w:start w:val="1"/>
      <w:numFmt w:val="bullet"/>
      <w:lvlText w:val=""/>
      <w:lvlJc w:val="left"/>
      <w:pPr>
        <w:tabs>
          <w:tab w:val="num" w:pos="2880"/>
        </w:tabs>
        <w:ind w:left="2880" w:hanging="360"/>
      </w:pPr>
      <w:rPr>
        <w:rFonts w:ascii="Wingdings" w:hAnsi="Wingdings" w:hint="default"/>
      </w:rPr>
    </w:lvl>
    <w:lvl w:ilvl="4" w:tplc="6A445476" w:tentative="1">
      <w:start w:val="1"/>
      <w:numFmt w:val="bullet"/>
      <w:lvlText w:val=""/>
      <w:lvlJc w:val="left"/>
      <w:pPr>
        <w:tabs>
          <w:tab w:val="num" w:pos="3600"/>
        </w:tabs>
        <w:ind w:left="3600" w:hanging="360"/>
      </w:pPr>
      <w:rPr>
        <w:rFonts w:ascii="Wingdings" w:hAnsi="Wingdings" w:hint="default"/>
      </w:rPr>
    </w:lvl>
    <w:lvl w:ilvl="5" w:tplc="B058D5EE" w:tentative="1">
      <w:start w:val="1"/>
      <w:numFmt w:val="bullet"/>
      <w:lvlText w:val=""/>
      <w:lvlJc w:val="left"/>
      <w:pPr>
        <w:tabs>
          <w:tab w:val="num" w:pos="4320"/>
        </w:tabs>
        <w:ind w:left="4320" w:hanging="360"/>
      </w:pPr>
      <w:rPr>
        <w:rFonts w:ascii="Wingdings" w:hAnsi="Wingdings" w:hint="default"/>
      </w:rPr>
    </w:lvl>
    <w:lvl w:ilvl="6" w:tplc="919A3442" w:tentative="1">
      <w:start w:val="1"/>
      <w:numFmt w:val="bullet"/>
      <w:lvlText w:val=""/>
      <w:lvlJc w:val="left"/>
      <w:pPr>
        <w:tabs>
          <w:tab w:val="num" w:pos="5040"/>
        </w:tabs>
        <w:ind w:left="5040" w:hanging="360"/>
      </w:pPr>
      <w:rPr>
        <w:rFonts w:ascii="Wingdings" w:hAnsi="Wingdings" w:hint="default"/>
      </w:rPr>
    </w:lvl>
    <w:lvl w:ilvl="7" w:tplc="5762B4E8" w:tentative="1">
      <w:start w:val="1"/>
      <w:numFmt w:val="bullet"/>
      <w:lvlText w:val=""/>
      <w:lvlJc w:val="left"/>
      <w:pPr>
        <w:tabs>
          <w:tab w:val="num" w:pos="5760"/>
        </w:tabs>
        <w:ind w:left="5760" w:hanging="360"/>
      </w:pPr>
      <w:rPr>
        <w:rFonts w:ascii="Wingdings" w:hAnsi="Wingdings" w:hint="default"/>
      </w:rPr>
    </w:lvl>
    <w:lvl w:ilvl="8" w:tplc="CE7606FC" w:tentative="1">
      <w:start w:val="1"/>
      <w:numFmt w:val="bullet"/>
      <w:lvlText w:val=""/>
      <w:lvlJc w:val="left"/>
      <w:pPr>
        <w:tabs>
          <w:tab w:val="num" w:pos="6480"/>
        </w:tabs>
        <w:ind w:left="6480" w:hanging="360"/>
      </w:pPr>
      <w:rPr>
        <w:rFonts w:ascii="Wingdings" w:hAnsi="Wingdings" w:hint="default"/>
      </w:rPr>
    </w:lvl>
  </w:abstractNum>
  <w:abstractNum w:abstractNumId="132">
    <w:nsid w:val="5FC43057"/>
    <w:multiLevelType w:val="hybridMultilevel"/>
    <w:tmpl w:val="8C5E8D58"/>
    <w:lvl w:ilvl="0" w:tplc="CAB89E22">
      <w:start w:val="1"/>
      <w:numFmt w:val="bullet"/>
      <w:lvlText w:val=""/>
      <w:lvlJc w:val="left"/>
      <w:pPr>
        <w:tabs>
          <w:tab w:val="num" w:pos="720"/>
        </w:tabs>
        <w:ind w:left="720" w:hanging="360"/>
      </w:pPr>
      <w:rPr>
        <w:rFonts w:ascii="Wingdings" w:hAnsi="Wingdings" w:hint="default"/>
      </w:rPr>
    </w:lvl>
    <w:lvl w:ilvl="1" w:tplc="EED035A4" w:tentative="1">
      <w:start w:val="1"/>
      <w:numFmt w:val="bullet"/>
      <w:lvlText w:val=""/>
      <w:lvlJc w:val="left"/>
      <w:pPr>
        <w:tabs>
          <w:tab w:val="num" w:pos="1440"/>
        </w:tabs>
        <w:ind w:left="1440" w:hanging="360"/>
      </w:pPr>
      <w:rPr>
        <w:rFonts w:ascii="Wingdings" w:hAnsi="Wingdings" w:hint="default"/>
      </w:rPr>
    </w:lvl>
    <w:lvl w:ilvl="2" w:tplc="52B2E5F2" w:tentative="1">
      <w:start w:val="1"/>
      <w:numFmt w:val="bullet"/>
      <w:lvlText w:val=""/>
      <w:lvlJc w:val="left"/>
      <w:pPr>
        <w:tabs>
          <w:tab w:val="num" w:pos="2160"/>
        </w:tabs>
        <w:ind w:left="2160" w:hanging="360"/>
      </w:pPr>
      <w:rPr>
        <w:rFonts w:ascii="Wingdings" w:hAnsi="Wingdings" w:hint="default"/>
      </w:rPr>
    </w:lvl>
    <w:lvl w:ilvl="3" w:tplc="12B633E6" w:tentative="1">
      <w:start w:val="1"/>
      <w:numFmt w:val="bullet"/>
      <w:lvlText w:val=""/>
      <w:lvlJc w:val="left"/>
      <w:pPr>
        <w:tabs>
          <w:tab w:val="num" w:pos="2880"/>
        </w:tabs>
        <w:ind w:left="2880" w:hanging="360"/>
      </w:pPr>
      <w:rPr>
        <w:rFonts w:ascii="Wingdings" w:hAnsi="Wingdings" w:hint="default"/>
      </w:rPr>
    </w:lvl>
    <w:lvl w:ilvl="4" w:tplc="5728F18C" w:tentative="1">
      <w:start w:val="1"/>
      <w:numFmt w:val="bullet"/>
      <w:lvlText w:val=""/>
      <w:lvlJc w:val="left"/>
      <w:pPr>
        <w:tabs>
          <w:tab w:val="num" w:pos="3600"/>
        </w:tabs>
        <w:ind w:left="3600" w:hanging="360"/>
      </w:pPr>
      <w:rPr>
        <w:rFonts w:ascii="Wingdings" w:hAnsi="Wingdings" w:hint="default"/>
      </w:rPr>
    </w:lvl>
    <w:lvl w:ilvl="5" w:tplc="091CDD58" w:tentative="1">
      <w:start w:val="1"/>
      <w:numFmt w:val="bullet"/>
      <w:lvlText w:val=""/>
      <w:lvlJc w:val="left"/>
      <w:pPr>
        <w:tabs>
          <w:tab w:val="num" w:pos="4320"/>
        </w:tabs>
        <w:ind w:left="4320" w:hanging="360"/>
      </w:pPr>
      <w:rPr>
        <w:rFonts w:ascii="Wingdings" w:hAnsi="Wingdings" w:hint="default"/>
      </w:rPr>
    </w:lvl>
    <w:lvl w:ilvl="6" w:tplc="0032ECEE" w:tentative="1">
      <w:start w:val="1"/>
      <w:numFmt w:val="bullet"/>
      <w:lvlText w:val=""/>
      <w:lvlJc w:val="left"/>
      <w:pPr>
        <w:tabs>
          <w:tab w:val="num" w:pos="5040"/>
        </w:tabs>
        <w:ind w:left="5040" w:hanging="360"/>
      </w:pPr>
      <w:rPr>
        <w:rFonts w:ascii="Wingdings" w:hAnsi="Wingdings" w:hint="default"/>
      </w:rPr>
    </w:lvl>
    <w:lvl w:ilvl="7" w:tplc="FABEFBE0" w:tentative="1">
      <w:start w:val="1"/>
      <w:numFmt w:val="bullet"/>
      <w:lvlText w:val=""/>
      <w:lvlJc w:val="left"/>
      <w:pPr>
        <w:tabs>
          <w:tab w:val="num" w:pos="5760"/>
        </w:tabs>
        <w:ind w:left="5760" w:hanging="360"/>
      </w:pPr>
      <w:rPr>
        <w:rFonts w:ascii="Wingdings" w:hAnsi="Wingdings" w:hint="default"/>
      </w:rPr>
    </w:lvl>
    <w:lvl w:ilvl="8" w:tplc="625AA106" w:tentative="1">
      <w:start w:val="1"/>
      <w:numFmt w:val="bullet"/>
      <w:lvlText w:val=""/>
      <w:lvlJc w:val="left"/>
      <w:pPr>
        <w:tabs>
          <w:tab w:val="num" w:pos="6480"/>
        </w:tabs>
        <w:ind w:left="6480" w:hanging="360"/>
      </w:pPr>
      <w:rPr>
        <w:rFonts w:ascii="Wingdings" w:hAnsi="Wingdings" w:hint="default"/>
      </w:rPr>
    </w:lvl>
  </w:abstractNum>
  <w:abstractNum w:abstractNumId="133">
    <w:nsid w:val="5FE46CD1"/>
    <w:multiLevelType w:val="hybridMultilevel"/>
    <w:tmpl w:val="BAACE2FC"/>
    <w:lvl w:ilvl="0" w:tplc="67E2A8AA">
      <w:start w:val="1"/>
      <w:numFmt w:val="bullet"/>
      <w:lvlText w:val=""/>
      <w:lvlJc w:val="left"/>
      <w:pPr>
        <w:tabs>
          <w:tab w:val="num" w:pos="720"/>
        </w:tabs>
        <w:ind w:left="720" w:hanging="360"/>
      </w:pPr>
      <w:rPr>
        <w:rFonts w:ascii="Wingdings" w:hAnsi="Wingdings" w:hint="default"/>
      </w:rPr>
    </w:lvl>
    <w:lvl w:ilvl="1" w:tplc="213C74CE" w:tentative="1">
      <w:start w:val="1"/>
      <w:numFmt w:val="bullet"/>
      <w:lvlText w:val=""/>
      <w:lvlJc w:val="left"/>
      <w:pPr>
        <w:tabs>
          <w:tab w:val="num" w:pos="1440"/>
        </w:tabs>
        <w:ind w:left="1440" w:hanging="360"/>
      </w:pPr>
      <w:rPr>
        <w:rFonts w:ascii="Wingdings" w:hAnsi="Wingdings" w:hint="default"/>
      </w:rPr>
    </w:lvl>
    <w:lvl w:ilvl="2" w:tplc="8488C9B8" w:tentative="1">
      <w:start w:val="1"/>
      <w:numFmt w:val="bullet"/>
      <w:lvlText w:val=""/>
      <w:lvlJc w:val="left"/>
      <w:pPr>
        <w:tabs>
          <w:tab w:val="num" w:pos="2160"/>
        </w:tabs>
        <w:ind w:left="2160" w:hanging="360"/>
      </w:pPr>
      <w:rPr>
        <w:rFonts w:ascii="Wingdings" w:hAnsi="Wingdings" w:hint="default"/>
      </w:rPr>
    </w:lvl>
    <w:lvl w:ilvl="3" w:tplc="3618C684" w:tentative="1">
      <w:start w:val="1"/>
      <w:numFmt w:val="bullet"/>
      <w:lvlText w:val=""/>
      <w:lvlJc w:val="left"/>
      <w:pPr>
        <w:tabs>
          <w:tab w:val="num" w:pos="2880"/>
        </w:tabs>
        <w:ind w:left="2880" w:hanging="360"/>
      </w:pPr>
      <w:rPr>
        <w:rFonts w:ascii="Wingdings" w:hAnsi="Wingdings" w:hint="default"/>
      </w:rPr>
    </w:lvl>
    <w:lvl w:ilvl="4" w:tplc="36F82680" w:tentative="1">
      <w:start w:val="1"/>
      <w:numFmt w:val="bullet"/>
      <w:lvlText w:val=""/>
      <w:lvlJc w:val="left"/>
      <w:pPr>
        <w:tabs>
          <w:tab w:val="num" w:pos="3600"/>
        </w:tabs>
        <w:ind w:left="3600" w:hanging="360"/>
      </w:pPr>
      <w:rPr>
        <w:rFonts w:ascii="Wingdings" w:hAnsi="Wingdings" w:hint="default"/>
      </w:rPr>
    </w:lvl>
    <w:lvl w:ilvl="5" w:tplc="59E2A80E" w:tentative="1">
      <w:start w:val="1"/>
      <w:numFmt w:val="bullet"/>
      <w:lvlText w:val=""/>
      <w:lvlJc w:val="left"/>
      <w:pPr>
        <w:tabs>
          <w:tab w:val="num" w:pos="4320"/>
        </w:tabs>
        <w:ind w:left="4320" w:hanging="360"/>
      </w:pPr>
      <w:rPr>
        <w:rFonts w:ascii="Wingdings" w:hAnsi="Wingdings" w:hint="default"/>
      </w:rPr>
    </w:lvl>
    <w:lvl w:ilvl="6" w:tplc="A564944C" w:tentative="1">
      <w:start w:val="1"/>
      <w:numFmt w:val="bullet"/>
      <w:lvlText w:val=""/>
      <w:lvlJc w:val="left"/>
      <w:pPr>
        <w:tabs>
          <w:tab w:val="num" w:pos="5040"/>
        </w:tabs>
        <w:ind w:left="5040" w:hanging="360"/>
      </w:pPr>
      <w:rPr>
        <w:rFonts w:ascii="Wingdings" w:hAnsi="Wingdings" w:hint="default"/>
      </w:rPr>
    </w:lvl>
    <w:lvl w:ilvl="7" w:tplc="9626AA18" w:tentative="1">
      <w:start w:val="1"/>
      <w:numFmt w:val="bullet"/>
      <w:lvlText w:val=""/>
      <w:lvlJc w:val="left"/>
      <w:pPr>
        <w:tabs>
          <w:tab w:val="num" w:pos="5760"/>
        </w:tabs>
        <w:ind w:left="5760" w:hanging="360"/>
      </w:pPr>
      <w:rPr>
        <w:rFonts w:ascii="Wingdings" w:hAnsi="Wingdings" w:hint="default"/>
      </w:rPr>
    </w:lvl>
    <w:lvl w:ilvl="8" w:tplc="E642F13C" w:tentative="1">
      <w:start w:val="1"/>
      <w:numFmt w:val="bullet"/>
      <w:lvlText w:val=""/>
      <w:lvlJc w:val="left"/>
      <w:pPr>
        <w:tabs>
          <w:tab w:val="num" w:pos="6480"/>
        </w:tabs>
        <w:ind w:left="6480" w:hanging="360"/>
      </w:pPr>
      <w:rPr>
        <w:rFonts w:ascii="Wingdings" w:hAnsi="Wingdings" w:hint="default"/>
      </w:rPr>
    </w:lvl>
  </w:abstractNum>
  <w:abstractNum w:abstractNumId="134">
    <w:nsid w:val="60957705"/>
    <w:multiLevelType w:val="hybridMultilevel"/>
    <w:tmpl w:val="94144358"/>
    <w:lvl w:ilvl="0" w:tplc="FADC74E0">
      <w:start w:val="1"/>
      <w:numFmt w:val="bullet"/>
      <w:lvlText w:val=""/>
      <w:lvlJc w:val="left"/>
      <w:pPr>
        <w:tabs>
          <w:tab w:val="num" w:pos="720"/>
        </w:tabs>
        <w:ind w:left="720" w:hanging="360"/>
      </w:pPr>
      <w:rPr>
        <w:rFonts w:ascii="Wingdings" w:hAnsi="Wingdings" w:hint="default"/>
      </w:rPr>
    </w:lvl>
    <w:lvl w:ilvl="1" w:tplc="0EF07194">
      <w:start w:val="2113"/>
      <w:numFmt w:val="bullet"/>
      <w:lvlText w:val=""/>
      <w:lvlJc w:val="left"/>
      <w:pPr>
        <w:tabs>
          <w:tab w:val="num" w:pos="1440"/>
        </w:tabs>
        <w:ind w:left="1440" w:hanging="360"/>
      </w:pPr>
      <w:rPr>
        <w:rFonts w:ascii="Wingdings" w:hAnsi="Wingdings" w:hint="default"/>
      </w:rPr>
    </w:lvl>
    <w:lvl w:ilvl="2" w:tplc="D2F6D138" w:tentative="1">
      <w:start w:val="1"/>
      <w:numFmt w:val="bullet"/>
      <w:lvlText w:val=""/>
      <w:lvlJc w:val="left"/>
      <w:pPr>
        <w:tabs>
          <w:tab w:val="num" w:pos="2160"/>
        </w:tabs>
        <w:ind w:left="2160" w:hanging="360"/>
      </w:pPr>
      <w:rPr>
        <w:rFonts w:ascii="Wingdings" w:hAnsi="Wingdings" w:hint="default"/>
      </w:rPr>
    </w:lvl>
    <w:lvl w:ilvl="3" w:tplc="E090A7F4" w:tentative="1">
      <w:start w:val="1"/>
      <w:numFmt w:val="bullet"/>
      <w:lvlText w:val=""/>
      <w:lvlJc w:val="left"/>
      <w:pPr>
        <w:tabs>
          <w:tab w:val="num" w:pos="2880"/>
        </w:tabs>
        <w:ind w:left="2880" w:hanging="360"/>
      </w:pPr>
      <w:rPr>
        <w:rFonts w:ascii="Wingdings" w:hAnsi="Wingdings" w:hint="default"/>
      </w:rPr>
    </w:lvl>
    <w:lvl w:ilvl="4" w:tplc="B3BA7B64" w:tentative="1">
      <w:start w:val="1"/>
      <w:numFmt w:val="bullet"/>
      <w:lvlText w:val=""/>
      <w:lvlJc w:val="left"/>
      <w:pPr>
        <w:tabs>
          <w:tab w:val="num" w:pos="3600"/>
        </w:tabs>
        <w:ind w:left="3600" w:hanging="360"/>
      </w:pPr>
      <w:rPr>
        <w:rFonts w:ascii="Wingdings" w:hAnsi="Wingdings" w:hint="default"/>
      </w:rPr>
    </w:lvl>
    <w:lvl w:ilvl="5" w:tplc="2C46EFBC" w:tentative="1">
      <w:start w:val="1"/>
      <w:numFmt w:val="bullet"/>
      <w:lvlText w:val=""/>
      <w:lvlJc w:val="left"/>
      <w:pPr>
        <w:tabs>
          <w:tab w:val="num" w:pos="4320"/>
        </w:tabs>
        <w:ind w:left="4320" w:hanging="360"/>
      </w:pPr>
      <w:rPr>
        <w:rFonts w:ascii="Wingdings" w:hAnsi="Wingdings" w:hint="default"/>
      </w:rPr>
    </w:lvl>
    <w:lvl w:ilvl="6" w:tplc="8C5892CE" w:tentative="1">
      <w:start w:val="1"/>
      <w:numFmt w:val="bullet"/>
      <w:lvlText w:val=""/>
      <w:lvlJc w:val="left"/>
      <w:pPr>
        <w:tabs>
          <w:tab w:val="num" w:pos="5040"/>
        </w:tabs>
        <w:ind w:left="5040" w:hanging="360"/>
      </w:pPr>
      <w:rPr>
        <w:rFonts w:ascii="Wingdings" w:hAnsi="Wingdings" w:hint="default"/>
      </w:rPr>
    </w:lvl>
    <w:lvl w:ilvl="7" w:tplc="6770A6E0" w:tentative="1">
      <w:start w:val="1"/>
      <w:numFmt w:val="bullet"/>
      <w:lvlText w:val=""/>
      <w:lvlJc w:val="left"/>
      <w:pPr>
        <w:tabs>
          <w:tab w:val="num" w:pos="5760"/>
        </w:tabs>
        <w:ind w:left="5760" w:hanging="360"/>
      </w:pPr>
      <w:rPr>
        <w:rFonts w:ascii="Wingdings" w:hAnsi="Wingdings" w:hint="default"/>
      </w:rPr>
    </w:lvl>
    <w:lvl w:ilvl="8" w:tplc="58C4B6DC" w:tentative="1">
      <w:start w:val="1"/>
      <w:numFmt w:val="bullet"/>
      <w:lvlText w:val=""/>
      <w:lvlJc w:val="left"/>
      <w:pPr>
        <w:tabs>
          <w:tab w:val="num" w:pos="6480"/>
        </w:tabs>
        <w:ind w:left="6480" w:hanging="360"/>
      </w:pPr>
      <w:rPr>
        <w:rFonts w:ascii="Wingdings" w:hAnsi="Wingdings" w:hint="default"/>
      </w:rPr>
    </w:lvl>
  </w:abstractNum>
  <w:abstractNum w:abstractNumId="135">
    <w:nsid w:val="61540EF8"/>
    <w:multiLevelType w:val="hybridMultilevel"/>
    <w:tmpl w:val="CD34D74A"/>
    <w:lvl w:ilvl="0" w:tplc="B8227128">
      <w:start w:val="1"/>
      <w:numFmt w:val="bullet"/>
      <w:lvlText w:val=""/>
      <w:lvlJc w:val="left"/>
      <w:pPr>
        <w:tabs>
          <w:tab w:val="num" w:pos="720"/>
        </w:tabs>
        <w:ind w:left="720" w:hanging="360"/>
      </w:pPr>
      <w:rPr>
        <w:rFonts w:ascii="Wingdings" w:hAnsi="Wingdings" w:hint="default"/>
      </w:rPr>
    </w:lvl>
    <w:lvl w:ilvl="1" w:tplc="6D76EA1A" w:tentative="1">
      <w:start w:val="1"/>
      <w:numFmt w:val="bullet"/>
      <w:lvlText w:val=""/>
      <w:lvlJc w:val="left"/>
      <w:pPr>
        <w:tabs>
          <w:tab w:val="num" w:pos="1440"/>
        </w:tabs>
        <w:ind w:left="1440" w:hanging="360"/>
      </w:pPr>
      <w:rPr>
        <w:rFonts w:ascii="Wingdings" w:hAnsi="Wingdings" w:hint="default"/>
      </w:rPr>
    </w:lvl>
    <w:lvl w:ilvl="2" w:tplc="A19E91A6" w:tentative="1">
      <w:start w:val="1"/>
      <w:numFmt w:val="bullet"/>
      <w:lvlText w:val=""/>
      <w:lvlJc w:val="left"/>
      <w:pPr>
        <w:tabs>
          <w:tab w:val="num" w:pos="2160"/>
        </w:tabs>
        <w:ind w:left="2160" w:hanging="360"/>
      </w:pPr>
      <w:rPr>
        <w:rFonts w:ascii="Wingdings" w:hAnsi="Wingdings" w:hint="default"/>
      </w:rPr>
    </w:lvl>
    <w:lvl w:ilvl="3" w:tplc="F7AC26DC" w:tentative="1">
      <w:start w:val="1"/>
      <w:numFmt w:val="bullet"/>
      <w:lvlText w:val=""/>
      <w:lvlJc w:val="left"/>
      <w:pPr>
        <w:tabs>
          <w:tab w:val="num" w:pos="2880"/>
        </w:tabs>
        <w:ind w:left="2880" w:hanging="360"/>
      </w:pPr>
      <w:rPr>
        <w:rFonts w:ascii="Wingdings" w:hAnsi="Wingdings" w:hint="default"/>
      </w:rPr>
    </w:lvl>
    <w:lvl w:ilvl="4" w:tplc="4E928C32" w:tentative="1">
      <w:start w:val="1"/>
      <w:numFmt w:val="bullet"/>
      <w:lvlText w:val=""/>
      <w:lvlJc w:val="left"/>
      <w:pPr>
        <w:tabs>
          <w:tab w:val="num" w:pos="3600"/>
        </w:tabs>
        <w:ind w:left="3600" w:hanging="360"/>
      </w:pPr>
      <w:rPr>
        <w:rFonts w:ascii="Wingdings" w:hAnsi="Wingdings" w:hint="default"/>
      </w:rPr>
    </w:lvl>
    <w:lvl w:ilvl="5" w:tplc="0700D328" w:tentative="1">
      <w:start w:val="1"/>
      <w:numFmt w:val="bullet"/>
      <w:lvlText w:val=""/>
      <w:lvlJc w:val="left"/>
      <w:pPr>
        <w:tabs>
          <w:tab w:val="num" w:pos="4320"/>
        </w:tabs>
        <w:ind w:left="4320" w:hanging="360"/>
      </w:pPr>
      <w:rPr>
        <w:rFonts w:ascii="Wingdings" w:hAnsi="Wingdings" w:hint="default"/>
      </w:rPr>
    </w:lvl>
    <w:lvl w:ilvl="6" w:tplc="642C5344" w:tentative="1">
      <w:start w:val="1"/>
      <w:numFmt w:val="bullet"/>
      <w:lvlText w:val=""/>
      <w:lvlJc w:val="left"/>
      <w:pPr>
        <w:tabs>
          <w:tab w:val="num" w:pos="5040"/>
        </w:tabs>
        <w:ind w:left="5040" w:hanging="360"/>
      </w:pPr>
      <w:rPr>
        <w:rFonts w:ascii="Wingdings" w:hAnsi="Wingdings" w:hint="default"/>
      </w:rPr>
    </w:lvl>
    <w:lvl w:ilvl="7" w:tplc="F07A3E76" w:tentative="1">
      <w:start w:val="1"/>
      <w:numFmt w:val="bullet"/>
      <w:lvlText w:val=""/>
      <w:lvlJc w:val="left"/>
      <w:pPr>
        <w:tabs>
          <w:tab w:val="num" w:pos="5760"/>
        </w:tabs>
        <w:ind w:left="5760" w:hanging="360"/>
      </w:pPr>
      <w:rPr>
        <w:rFonts w:ascii="Wingdings" w:hAnsi="Wingdings" w:hint="default"/>
      </w:rPr>
    </w:lvl>
    <w:lvl w:ilvl="8" w:tplc="A878A74A" w:tentative="1">
      <w:start w:val="1"/>
      <w:numFmt w:val="bullet"/>
      <w:lvlText w:val=""/>
      <w:lvlJc w:val="left"/>
      <w:pPr>
        <w:tabs>
          <w:tab w:val="num" w:pos="6480"/>
        </w:tabs>
        <w:ind w:left="6480" w:hanging="360"/>
      </w:pPr>
      <w:rPr>
        <w:rFonts w:ascii="Wingdings" w:hAnsi="Wingdings" w:hint="default"/>
      </w:rPr>
    </w:lvl>
  </w:abstractNum>
  <w:abstractNum w:abstractNumId="136">
    <w:nsid w:val="61D02B48"/>
    <w:multiLevelType w:val="hybridMultilevel"/>
    <w:tmpl w:val="6E4CD99E"/>
    <w:lvl w:ilvl="0" w:tplc="2B3638CA">
      <w:start w:val="1"/>
      <w:numFmt w:val="bullet"/>
      <w:lvlText w:val=""/>
      <w:lvlJc w:val="left"/>
      <w:pPr>
        <w:tabs>
          <w:tab w:val="num" w:pos="720"/>
        </w:tabs>
        <w:ind w:left="720" w:hanging="360"/>
      </w:pPr>
      <w:rPr>
        <w:rFonts w:ascii="Wingdings" w:hAnsi="Wingdings" w:hint="default"/>
      </w:rPr>
    </w:lvl>
    <w:lvl w:ilvl="1" w:tplc="28D82A18" w:tentative="1">
      <w:start w:val="1"/>
      <w:numFmt w:val="bullet"/>
      <w:lvlText w:val=""/>
      <w:lvlJc w:val="left"/>
      <w:pPr>
        <w:tabs>
          <w:tab w:val="num" w:pos="1440"/>
        </w:tabs>
        <w:ind w:left="1440" w:hanging="360"/>
      </w:pPr>
      <w:rPr>
        <w:rFonts w:ascii="Wingdings" w:hAnsi="Wingdings" w:hint="default"/>
      </w:rPr>
    </w:lvl>
    <w:lvl w:ilvl="2" w:tplc="20D62592" w:tentative="1">
      <w:start w:val="1"/>
      <w:numFmt w:val="bullet"/>
      <w:lvlText w:val=""/>
      <w:lvlJc w:val="left"/>
      <w:pPr>
        <w:tabs>
          <w:tab w:val="num" w:pos="2160"/>
        </w:tabs>
        <w:ind w:left="2160" w:hanging="360"/>
      </w:pPr>
      <w:rPr>
        <w:rFonts w:ascii="Wingdings" w:hAnsi="Wingdings" w:hint="default"/>
      </w:rPr>
    </w:lvl>
    <w:lvl w:ilvl="3" w:tplc="C630AC12" w:tentative="1">
      <w:start w:val="1"/>
      <w:numFmt w:val="bullet"/>
      <w:lvlText w:val=""/>
      <w:lvlJc w:val="left"/>
      <w:pPr>
        <w:tabs>
          <w:tab w:val="num" w:pos="2880"/>
        </w:tabs>
        <w:ind w:left="2880" w:hanging="360"/>
      </w:pPr>
      <w:rPr>
        <w:rFonts w:ascii="Wingdings" w:hAnsi="Wingdings" w:hint="default"/>
      </w:rPr>
    </w:lvl>
    <w:lvl w:ilvl="4" w:tplc="D2D4CC20" w:tentative="1">
      <w:start w:val="1"/>
      <w:numFmt w:val="bullet"/>
      <w:lvlText w:val=""/>
      <w:lvlJc w:val="left"/>
      <w:pPr>
        <w:tabs>
          <w:tab w:val="num" w:pos="3600"/>
        </w:tabs>
        <w:ind w:left="3600" w:hanging="360"/>
      </w:pPr>
      <w:rPr>
        <w:rFonts w:ascii="Wingdings" w:hAnsi="Wingdings" w:hint="default"/>
      </w:rPr>
    </w:lvl>
    <w:lvl w:ilvl="5" w:tplc="91C80808" w:tentative="1">
      <w:start w:val="1"/>
      <w:numFmt w:val="bullet"/>
      <w:lvlText w:val=""/>
      <w:lvlJc w:val="left"/>
      <w:pPr>
        <w:tabs>
          <w:tab w:val="num" w:pos="4320"/>
        </w:tabs>
        <w:ind w:left="4320" w:hanging="360"/>
      </w:pPr>
      <w:rPr>
        <w:rFonts w:ascii="Wingdings" w:hAnsi="Wingdings" w:hint="default"/>
      </w:rPr>
    </w:lvl>
    <w:lvl w:ilvl="6" w:tplc="5742DBF2" w:tentative="1">
      <w:start w:val="1"/>
      <w:numFmt w:val="bullet"/>
      <w:lvlText w:val=""/>
      <w:lvlJc w:val="left"/>
      <w:pPr>
        <w:tabs>
          <w:tab w:val="num" w:pos="5040"/>
        </w:tabs>
        <w:ind w:left="5040" w:hanging="360"/>
      </w:pPr>
      <w:rPr>
        <w:rFonts w:ascii="Wingdings" w:hAnsi="Wingdings" w:hint="default"/>
      </w:rPr>
    </w:lvl>
    <w:lvl w:ilvl="7" w:tplc="946C5B36" w:tentative="1">
      <w:start w:val="1"/>
      <w:numFmt w:val="bullet"/>
      <w:lvlText w:val=""/>
      <w:lvlJc w:val="left"/>
      <w:pPr>
        <w:tabs>
          <w:tab w:val="num" w:pos="5760"/>
        </w:tabs>
        <w:ind w:left="5760" w:hanging="360"/>
      </w:pPr>
      <w:rPr>
        <w:rFonts w:ascii="Wingdings" w:hAnsi="Wingdings" w:hint="default"/>
      </w:rPr>
    </w:lvl>
    <w:lvl w:ilvl="8" w:tplc="7FA8C540" w:tentative="1">
      <w:start w:val="1"/>
      <w:numFmt w:val="bullet"/>
      <w:lvlText w:val=""/>
      <w:lvlJc w:val="left"/>
      <w:pPr>
        <w:tabs>
          <w:tab w:val="num" w:pos="6480"/>
        </w:tabs>
        <w:ind w:left="6480" w:hanging="360"/>
      </w:pPr>
      <w:rPr>
        <w:rFonts w:ascii="Wingdings" w:hAnsi="Wingdings" w:hint="default"/>
      </w:rPr>
    </w:lvl>
  </w:abstractNum>
  <w:abstractNum w:abstractNumId="137">
    <w:nsid w:val="63BD1B19"/>
    <w:multiLevelType w:val="hybridMultilevel"/>
    <w:tmpl w:val="6C5A4E2A"/>
    <w:lvl w:ilvl="0" w:tplc="36CEC56A">
      <w:start w:val="1"/>
      <w:numFmt w:val="bullet"/>
      <w:lvlText w:val=""/>
      <w:lvlJc w:val="left"/>
      <w:pPr>
        <w:tabs>
          <w:tab w:val="num" w:pos="720"/>
        </w:tabs>
        <w:ind w:left="720" w:hanging="360"/>
      </w:pPr>
      <w:rPr>
        <w:rFonts w:ascii="Wingdings" w:hAnsi="Wingdings" w:hint="default"/>
      </w:rPr>
    </w:lvl>
    <w:lvl w:ilvl="1" w:tplc="1036238A">
      <w:start w:val="4343"/>
      <w:numFmt w:val="bullet"/>
      <w:lvlText w:val=""/>
      <w:lvlJc w:val="left"/>
      <w:pPr>
        <w:tabs>
          <w:tab w:val="num" w:pos="1440"/>
        </w:tabs>
        <w:ind w:left="1440" w:hanging="360"/>
      </w:pPr>
      <w:rPr>
        <w:rFonts w:ascii="Wingdings" w:hAnsi="Wingdings" w:hint="default"/>
      </w:rPr>
    </w:lvl>
    <w:lvl w:ilvl="2" w:tplc="B6E06218" w:tentative="1">
      <w:start w:val="1"/>
      <w:numFmt w:val="bullet"/>
      <w:lvlText w:val=""/>
      <w:lvlJc w:val="left"/>
      <w:pPr>
        <w:tabs>
          <w:tab w:val="num" w:pos="2160"/>
        </w:tabs>
        <w:ind w:left="2160" w:hanging="360"/>
      </w:pPr>
      <w:rPr>
        <w:rFonts w:ascii="Wingdings" w:hAnsi="Wingdings" w:hint="default"/>
      </w:rPr>
    </w:lvl>
    <w:lvl w:ilvl="3" w:tplc="D1622BA4" w:tentative="1">
      <w:start w:val="1"/>
      <w:numFmt w:val="bullet"/>
      <w:lvlText w:val=""/>
      <w:lvlJc w:val="left"/>
      <w:pPr>
        <w:tabs>
          <w:tab w:val="num" w:pos="2880"/>
        </w:tabs>
        <w:ind w:left="2880" w:hanging="360"/>
      </w:pPr>
      <w:rPr>
        <w:rFonts w:ascii="Wingdings" w:hAnsi="Wingdings" w:hint="default"/>
      </w:rPr>
    </w:lvl>
    <w:lvl w:ilvl="4" w:tplc="A36C1410" w:tentative="1">
      <w:start w:val="1"/>
      <w:numFmt w:val="bullet"/>
      <w:lvlText w:val=""/>
      <w:lvlJc w:val="left"/>
      <w:pPr>
        <w:tabs>
          <w:tab w:val="num" w:pos="3600"/>
        </w:tabs>
        <w:ind w:left="3600" w:hanging="360"/>
      </w:pPr>
      <w:rPr>
        <w:rFonts w:ascii="Wingdings" w:hAnsi="Wingdings" w:hint="default"/>
      </w:rPr>
    </w:lvl>
    <w:lvl w:ilvl="5" w:tplc="1C32EA20" w:tentative="1">
      <w:start w:val="1"/>
      <w:numFmt w:val="bullet"/>
      <w:lvlText w:val=""/>
      <w:lvlJc w:val="left"/>
      <w:pPr>
        <w:tabs>
          <w:tab w:val="num" w:pos="4320"/>
        </w:tabs>
        <w:ind w:left="4320" w:hanging="360"/>
      </w:pPr>
      <w:rPr>
        <w:rFonts w:ascii="Wingdings" w:hAnsi="Wingdings" w:hint="default"/>
      </w:rPr>
    </w:lvl>
    <w:lvl w:ilvl="6" w:tplc="4F60A86A" w:tentative="1">
      <w:start w:val="1"/>
      <w:numFmt w:val="bullet"/>
      <w:lvlText w:val=""/>
      <w:lvlJc w:val="left"/>
      <w:pPr>
        <w:tabs>
          <w:tab w:val="num" w:pos="5040"/>
        </w:tabs>
        <w:ind w:left="5040" w:hanging="360"/>
      </w:pPr>
      <w:rPr>
        <w:rFonts w:ascii="Wingdings" w:hAnsi="Wingdings" w:hint="default"/>
      </w:rPr>
    </w:lvl>
    <w:lvl w:ilvl="7" w:tplc="617E759A" w:tentative="1">
      <w:start w:val="1"/>
      <w:numFmt w:val="bullet"/>
      <w:lvlText w:val=""/>
      <w:lvlJc w:val="left"/>
      <w:pPr>
        <w:tabs>
          <w:tab w:val="num" w:pos="5760"/>
        </w:tabs>
        <w:ind w:left="5760" w:hanging="360"/>
      </w:pPr>
      <w:rPr>
        <w:rFonts w:ascii="Wingdings" w:hAnsi="Wingdings" w:hint="default"/>
      </w:rPr>
    </w:lvl>
    <w:lvl w:ilvl="8" w:tplc="336AF1BC" w:tentative="1">
      <w:start w:val="1"/>
      <w:numFmt w:val="bullet"/>
      <w:lvlText w:val=""/>
      <w:lvlJc w:val="left"/>
      <w:pPr>
        <w:tabs>
          <w:tab w:val="num" w:pos="6480"/>
        </w:tabs>
        <w:ind w:left="6480" w:hanging="360"/>
      </w:pPr>
      <w:rPr>
        <w:rFonts w:ascii="Wingdings" w:hAnsi="Wingdings" w:hint="default"/>
      </w:rPr>
    </w:lvl>
  </w:abstractNum>
  <w:abstractNum w:abstractNumId="138">
    <w:nsid w:val="63F8005C"/>
    <w:multiLevelType w:val="hybridMultilevel"/>
    <w:tmpl w:val="DAE051F2"/>
    <w:lvl w:ilvl="0" w:tplc="3A842C64">
      <w:start w:val="1"/>
      <w:numFmt w:val="bullet"/>
      <w:lvlText w:val=""/>
      <w:lvlJc w:val="left"/>
      <w:pPr>
        <w:tabs>
          <w:tab w:val="num" w:pos="720"/>
        </w:tabs>
        <w:ind w:left="720" w:hanging="360"/>
      </w:pPr>
      <w:rPr>
        <w:rFonts w:ascii="Wingdings" w:hAnsi="Wingdings" w:hint="default"/>
      </w:rPr>
    </w:lvl>
    <w:lvl w:ilvl="1" w:tplc="7E04D00C" w:tentative="1">
      <w:start w:val="1"/>
      <w:numFmt w:val="bullet"/>
      <w:lvlText w:val=""/>
      <w:lvlJc w:val="left"/>
      <w:pPr>
        <w:tabs>
          <w:tab w:val="num" w:pos="1440"/>
        </w:tabs>
        <w:ind w:left="1440" w:hanging="360"/>
      </w:pPr>
      <w:rPr>
        <w:rFonts w:ascii="Wingdings" w:hAnsi="Wingdings" w:hint="default"/>
      </w:rPr>
    </w:lvl>
    <w:lvl w:ilvl="2" w:tplc="D256D840" w:tentative="1">
      <w:start w:val="1"/>
      <w:numFmt w:val="bullet"/>
      <w:lvlText w:val=""/>
      <w:lvlJc w:val="left"/>
      <w:pPr>
        <w:tabs>
          <w:tab w:val="num" w:pos="2160"/>
        </w:tabs>
        <w:ind w:left="2160" w:hanging="360"/>
      </w:pPr>
      <w:rPr>
        <w:rFonts w:ascii="Wingdings" w:hAnsi="Wingdings" w:hint="default"/>
      </w:rPr>
    </w:lvl>
    <w:lvl w:ilvl="3" w:tplc="A4E0BED2" w:tentative="1">
      <w:start w:val="1"/>
      <w:numFmt w:val="bullet"/>
      <w:lvlText w:val=""/>
      <w:lvlJc w:val="left"/>
      <w:pPr>
        <w:tabs>
          <w:tab w:val="num" w:pos="2880"/>
        </w:tabs>
        <w:ind w:left="2880" w:hanging="360"/>
      </w:pPr>
      <w:rPr>
        <w:rFonts w:ascii="Wingdings" w:hAnsi="Wingdings" w:hint="default"/>
      </w:rPr>
    </w:lvl>
    <w:lvl w:ilvl="4" w:tplc="1E88B4A4" w:tentative="1">
      <w:start w:val="1"/>
      <w:numFmt w:val="bullet"/>
      <w:lvlText w:val=""/>
      <w:lvlJc w:val="left"/>
      <w:pPr>
        <w:tabs>
          <w:tab w:val="num" w:pos="3600"/>
        </w:tabs>
        <w:ind w:left="3600" w:hanging="360"/>
      </w:pPr>
      <w:rPr>
        <w:rFonts w:ascii="Wingdings" w:hAnsi="Wingdings" w:hint="default"/>
      </w:rPr>
    </w:lvl>
    <w:lvl w:ilvl="5" w:tplc="70D29832" w:tentative="1">
      <w:start w:val="1"/>
      <w:numFmt w:val="bullet"/>
      <w:lvlText w:val=""/>
      <w:lvlJc w:val="left"/>
      <w:pPr>
        <w:tabs>
          <w:tab w:val="num" w:pos="4320"/>
        </w:tabs>
        <w:ind w:left="4320" w:hanging="360"/>
      </w:pPr>
      <w:rPr>
        <w:rFonts w:ascii="Wingdings" w:hAnsi="Wingdings" w:hint="default"/>
      </w:rPr>
    </w:lvl>
    <w:lvl w:ilvl="6" w:tplc="248EB4C2" w:tentative="1">
      <w:start w:val="1"/>
      <w:numFmt w:val="bullet"/>
      <w:lvlText w:val=""/>
      <w:lvlJc w:val="left"/>
      <w:pPr>
        <w:tabs>
          <w:tab w:val="num" w:pos="5040"/>
        </w:tabs>
        <w:ind w:left="5040" w:hanging="360"/>
      </w:pPr>
      <w:rPr>
        <w:rFonts w:ascii="Wingdings" w:hAnsi="Wingdings" w:hint="default"/>
      </w:rPr>
    </w:lvl>
    <w:lvl w:ilvl="7" w:tplc="182E0876" w:tentative="1">
      <w:start w:val="1"/>
      <w:numFmt w:val="bullet"/>
      <w:lvlText w:val=""/>
      <w:lvlJc w:val="left"/>
      <w:pPr>
        <w:tabs>
          <w:tab w:val="num" w:pos="5760"/>
        </w:tabs>
        <w:ind w:left="5760" w:hanging="360"/>
      </w:pPr>
      <w:rPr>
        <w:rFonts w:ascii="Wingdings" w:hAnsi="Wingdings" w:hint="default"/>
      </w:rPr>
    </w:lvl>
    <w:lvl w:ilvl="8" w:tplc="EB747ED0" w:tentative="1">
      <w:start w:val="1"/>
      <w:numFmt w:val="bullet"/>
      <w:lvlText w:val=""/>
      <w:lvlJc w:val="left"/>
      <w:pPr>
        <w:tabs>
          <w:tab w:val="num" w:pos="6480"/>
        </w:tabs>
        <w:ind w:left="6480" w:hanging="360"/>
      </w:pPr>
      <w:rPr>
        <w:rFonts w:ascii="Wingdings" w:hAnsi="Wingdings" w:hint="default"/>
      </w:rPr>
    </w:lvl>
  </w:abstractNum>
  <w:abstractNum w:abstractNumId="139">
    <w:nsid w:val="6409068F"/>
    <w:multiLevelType w:val="hybridMultilevel"/>
    <w:tmpl w:val="7A42D9AC"/>
    <w:lvl w:ilvl="0" w:tplc="495240E2">
      <w:start w:val="1"/>
      <w:numFmt w:val="bullet"/>
      <w:lvlText w:val=""/>
      <w:lvlJc w:val="left"/>
      <w:pPr>
        <w:tabs>
          <w:tab w:val="num" w:pos="720"/>
        </w:tabs>
        <w:ind w:left="720" w:hanging="360"/>
      </w:pPr>
      <w:rPr>
        <w:rFonts w:ascii="Wingdings" w:hAnsi="Wingdings" w:hint="default"/>
      </w:rPr>
    </w:lvl>
    <w:lvl w:ilvl="1" w:tplc="99F6EBA2" w:tentative="1">
      <w:start w:val="1"/>
      <w:numFmt w:val="bullet"/>
      <w:lvlText w:val=""/>
      <w:lvlJc w:val="left"/>
      <w:pPr>
        <w:tabs>
          <w:tab w:val="num" w:pos="1440"/>
        </w:tabs>
        <w:ind w:left="1440" w:hanging="360"/>
      </w:pPr>
      <w:rPr>
        <w:rFonts w:ascii="Wingdings" w:hAnsi="Wingdings" w:hint="default"/>
      </w:rPr>
    </w:lvl>
    <w:lvl w:ilvl="2" w:tplc="2DA21A82" w:tentative="1">
      <w:start w:val="1"/>
      <w:numFmt w:val="bullet"/>
      <w:lvlText w:val=""/>
      <w:lvlJc w:val="left"/>
      <w:pPr>
        <w:tabs>
          <w:tab w:val="num" w:pos="2160"/>
        </w:tabs>
        <w:ind w:left="2160" w:hanging="360"/>
      </w:pPr>
      <w:rPr>
        <w:rFonts w:ascii="Wingdings" w:hAnsi="Wingdings" w:hint="default"/>
      </w:rPr>
    </w:lvl>
    <w:lvl w:ilvl="3" w:tplc="697E70B2" w:tentative="1">
      <w:start w:val="1"/>
      <w:numFmt w:val="bullet"/>
      <w:lvlText w:val=""/>
      <w:lvlJc w:val="left"/>
      <w:pPr>
        <w:tabs>
          <w:tab w:val="num" w:pos="2880"/>
        </w:tabs>
        <w:ind w:left="2880" w:hanging="360"/>
      </w:pPr>
      <w:rPr>
        <w:rFonts w:ascii="Wingdings" w:hAnsi="Wingdings" w:hint="default"/>
      </w:rPr>
    </w:lvl>
    <w:lvl w:ilvl="4" w:tplc="EB9C4930" w:tentative="1">
      <w:start w:val="1"/>
      <w:numFmt w:val="bullet"/>
      <w:lvlText w:val=""/>
      <w:lvlJc w:val="left"/>
      <w:pPr>
        <w:tabs>
          <w:tab w:val="num" w:pos="3600"/>
        </w:tabs>
        <w:ind w:left="3600" w:hanging="360"/>
      </w:pPr>
      <w:rPr>
        <w:rFonts w:ascii="Wingdings" w:hAnsi="Wingdings" w:hint="default"/>
      </w:rPr>
    </w:lvl>
    <w:lvl w:ilvl="5" w:tplc="06D441A6" w:tentative="1">
      <w:start w:val="1"/>
      <w:numFmt w:val="bullet"/>
      <w:lvlText w:val=""/>
      <w:lvlJc w:val="left"/>
      <w:pPr>
        <w:tabs>
          <w:tab w:val="num" w:pos="4320"/>
        </w:tabs>
        <w:ind w:left="4320" w:hanging="360"/>
      </w:pPr>
      <w:rPr>
        <w:rFonts w:ascii="Wingdings" w:hAnsi="Wingdings" w:hint="default"/>
      </w:rPr>
    </w:lvl>
    <w:lvl w:ilvl="6" w:tplc="CD3C0F36" w:tentative="1">
      <w:start w:val="1"/>
      <w:numFmt w:val="bullet"/>
      <w:lvlText w:val=""/>
      <w:lvlJc w:val="left"/>
      <w:pPr>
        <w:tabs>
          <w:tab w:val="num" w:pos="5040"/>
        </w:tabs>
        <w:ind w:left="5040" w:hanging="360"/>
      </w:pPr>
      <w:rPr>
        <w:rFonts w:ascii="Wingdings" w:hAnsi="Wingdings" w:hint="default"/>
      </w:rPr>
    </w:lvl>
    <w:lvl w:ilvl="7" w:tplc="D4B80F24" w:tentative="1">
      <w:start w:val="1"/>
      <w:numFmt w:val="bullet"/>
      <w:lvlText w:val=""/>
      <w:lvlJc w:val="left"/>
      <w:pPr>
        <w:tabs>
          <w:tab w:val="num" w:pos="5760"/>
        </w:tabs>
        <w:ind w:left="5760" w:hanging="360"/>
      </w:pPr>
      <w:rPr>
        <w:rFonts w:ascii="Wingdings" w:hAnsi="Wingdings" w:hint="default"/>
      </w:rPr>
    </w:lvl>
    <w:lvl w:ilvl="8" w:tplc="272AFE3E" w:tentative="1">
      <w:start w:val="1"/>
      <w:numFmt w:val="bullet"/>
      <w:lvlText w:val=""/>
      <w:lvlJc w:val="left"/>
      <w:pPr>
        <w:tabs>
          <w:tab w:val="num" w:pos="6480"/>
        </w:tabs>
        <w:ind w:left="6480" w:hanging="360"/>
      </w:pPr>
      <w:rPr>
        <w:rFonts w:ascii="Wingdings" w:hAnsi="Wingdings" w:hint="default"/>
      </w:rPr>
    </w:lvl>
  </w:abstractNum>
  <w:abstractNum w:abstractNumId="140">
    <w:nsid w:val="645D0721"/>
    <w:multiLevelType w:val="hybridMultilevel"/>
    <w:tmpl w:val="51E04E3E"/>
    <w:lvl w:ilvl="0" w:tplc="06C4C8DA">
      <w:start w:val="1"/>
      <w:numFmt w:val="bullet"/>
      <w:lvlText w:val=""/>
      <w:lvlJc w:val="left"/>
      <w:pPr>
        <w:tabs>
          <w:tab w:val="num" w:pos="720"/>
        </w:tabs>
        <w:ind w:left="720" w:hanging="360"/>
      </w:pPr>
      <w:rPr>
        <w:rFonts w:ascii="Wingdings" w:hAnsi="Wingdings" w:hint="default"/>
      </w:rPr>
    </w:lvl>
    <w:lvl w:ilvl="1" w:tplc="CEB6AFC8">
      <w:start w:val="2901"/>
      <w:numFmt w:val="bullet"/>
      <w:lvlText w:val=""/>
      <w:lvlJc w:val="left"/>
      <w:pPr>
        <w:tabs>
          <w:tab w:val="num" w:pos="1440"/>
        </w:tabs>
        <w:ind w:left="1440" w:hanging="360"/>
      </w:pPr>
      <w:rPr>
        <w:rFonts w:ascii="Wingdings" w:hAnsi="Wingdings" w:hint="default"/>
      </w:rPr>
    </w:lvl>
    <w:lvl w:ilvl="2" w:tplc="FE56B420" w:tentative="1">
      <w:start w:val="1"/>
      <w:numFmt w:val="bullet"/>
      <w:lvlText w:val=""/>
      <w:lvlJc w:val="left"/>
      <w:pPr>
        <w:tabs>
          <w:tab w:val="num" w:pos="2160"/>
        </w:tabs>
        <w:ind w:left="2160" w:hanging="360"/>
      </w:pPr>
      <w:rPr>
        <w:rFonts w:ascii="Wingdings" w:hAnsi="Wingdings" w:hint="default"/>
      </w:rPr>
    </w:lvl>
    <w:lvl w:ilvl="3" w:tplc="A6020D7A" w:tentative="1">
      <w:start w:val="1"/>
      <w:numFmt w:val="bullet"/>
      <w:lvlText w:val=""/>
      <w:lvlJc w:val="left"/>
      <w:pPr>
        <w:tabs>
          <w:tab w:val="num" w:pos="2880"/>
        </w:tabs>
        <w:ind w:left="2880" w:hanging="360"/>
      </w:pPr>
      <w:rPr>
        <w:rFonts w:ascii="Wingdings" w:hAnsi="Wingdings" w:hint="default"/>
      </w:rPr>
    </w:lvl>
    <w:lvl w:ilvl="4" w:tplc="84D42FEE" w:tentative="1">
      <w:start w:val="1"/>
      <w:numFmt w:val="bullet"/>
      <w:lvlText w:val=""/>
      <w:lvlJc w:val="left"/>
      <w:pPr>
        <w:tabs>
          <w:tab w:val="num" w:pos="3600"/>
        </w:tabs>
        <w:ind w:left="3600" w:hanging="360"/>
      </w:pPr>
      <w:rPr>
        <w:rFonts w:ascii="Wingdings" w:hAnsi="Wingdings" w:hint="default"/>
      </w:rPr>
    </w:lvl>
    <w:lvl w:ilvl="5" w:tplc="3FC25EB8" w:tentative="1">
      <w:start w:val="1"/>
      <w:numFmt w:val="bullet"/>
      <w:lvlText w:val=""/>
      <w:lvlJc w:val="left"/>
      <w:pPr>
        <w:tabs>
          <w:tab w:val="num" w:pos="4320"/>
        </w:tabs>
        <w:ind w:left="4320" w:hanging="360"/>
      </w:pPr>
      <w:rPr>
        <w:rFonts w:ascii="Wingdings" w:hAnsi="Wingdings" w:hint="default"/>
      </w:rPr>
    </w:lvl>
    <w:lvl w:ilvl="6" w:tplc="1B724A30" w:tentative="1">
      <w:start w:val="1"/>
      <w:numFmt w:val="bullet"/>
      <w:lvlText w:val=""/>
      <w:lvlJc w:val="left"/>
      <w:pPr>
        <w:tabs>
          <w:tab w:val="num" w:pos="5040"/>
        </w:tabs>
        <w:ind w:left="5040" w:hanging="360"/>
      </w:pPr>
      <w:rPr>
        <w:rFonts w:ascii="Wingdings" w:hAnsi="Wingdings" w:hint="default"/>
      </w:rPr>
    </w:lvl>
    <w:lvl w:ilvl="7" w:tplc="84B0F432" w:tentative="1">
      <w:start w:val="1"/>
      <w:numFmt w:val="bullet"/>
      <w:lvlText w:val=""/>
      <w:lvlJc w:val="left"/>
      <w:pPr>
        <w:tabs>
          <w:tab w:val="num" w:pos="5760"/>
        </w:tabs>
        <w:ind w:left="5760" w:hanging="360"/>
      </w:pPr>
      <w:rPr>
        <w:rFonts w:ascii="Wingdings" w:hAnsi="Wingdings" w:hint="default"/>
      </w:rPr>
    </w:lvl>
    <w:lvl w:ilvl="8" w:tplc="A23C5A92" w:tentative="1">
      <w:start w:val="1"/>
      <w:numFmt w:val="bullet"/>
      <w:lvlText w:val=""/>
      <w:lvlJc w:val="left"/>
      <w:pPr>
        <w:tabs>
          <w:tab w:val="num" w:pos="6480"/>
        </w:tabs>
        <w:ind w:left="6480" w:hanging="360"/>
      </w:pPr>
      <w:rPr>
        <w:rFonts w:ascii="Wingdings" w:hAnsi="Wingdings" w:hint="default"/>
      </w:rPr>
    </w:lvl>
  </w:abstractNum>
  <w:abstractNum w:abstractNumId="141">
    <w:nsid w:val="65AB176C"/>
    <w:multiLevelType w:val="hybridMultilevel"/>
    <w:tmpl w:val="95F0C6E6"/>
    <w:lvl w:ilvl="0" w:tplc="F976B6F0">
      <w:start w:val="1"/>
      <w:numFmt w:val="bullet"/>
      <w:lvlText w:val=""/>
      <w:lvlJc w:val="left"/>
      <w:pPr>
        <w:tabs>
          <w:tab w:val="num" w:pos="720"/>
        </w:tabs>
        <w:ind w:left="720" w:hanging="360"/>
      </w:pPr>
      <w:rPr>
        <w:rFonts w:ascii="Wingdings" w:hAnsi="Wingdings" w:hint="default"/>
      </w:rPr>
    </w:lvl>
    <w:lvl w:ilvl="1" w:tplc="AAD8C92E" w:tentative="1">
      <w:start w:val="1"/>
      <w:numFmt w:val="bullet"/>
      <w:lvlText w:val=""/>
      <w:lvlJc w:val="left"/>
      <w:pPr>
        <w:tabs>
          <w:tab w:val="num" w:pos="1440"/>
        </w:tabs>
        <w:ind w:left="1440" w:hanging="360"/>
      </w:pPr>
      <w:rPr>
        <w:rFonts w:ascii="Wingdings" w:hAnsi="Wingdings" w:hint="default"/>
      </w:rPr>
    </w:lvl>
    <w:lvl w:ilvl="2" w:tplc="63C61AD4" w:tentative="1">
      <w:start w:val="1"/>
      <w:numFmt w:val="bullet"/>
      <w:lvlText w:val=""/>
      <w:lvlJc w:val="left"/>
      <w:pPr>
        <w:tabs>
          <w:tab w:val="num" w:pos="2160"/>
        </w:tabs>
        <w:ind w:left="2160" w:hanging="360"/>
      </w:pPr>
      <w:rPr>
        <w:rFonts w:ascii="Wingdings" w:hAnsi="Wingdings" w:hint="default"/>
      </w:rPr>
    </w:lvl>
    <w:lvl w:ilvl="3" w:tplc="B5F2AF62" w:tentative="1">
      <w:start w:val="1"/>
      <w:numFmt w:val="bullet"/>
      <w:lvlText w:val=""/>
      <w:lvlJc w:val="left"/>
      <w:pPr>
        <w:tabs>
          <w:tab w:val="num" w:pos="2880"/>
        </w:tabs>
        <w:ind w:left="2880" w:hanging="360"/>
      </w:pPr>
      <w:rPr>
        <w:rFonts w:ascii="Wingdings" w:hAnsi="Wingdings" w:hint="default"/>
      </w:rPr>
    </w:lvl>
    <w:lvl w:ilvl="4" w:tplc="D9E0042C" w:tentative="1">
      <w:start w:val="1"/>
      <w:numFmt w:val="bullet"/>
      <w:lvlText w:val=""/>
      <w:lvlJc w:val="left"/>
      <w:pPr>
        <w:tabs>
          <w:tab w:val="num" w:pos="3600"/>
        </w:tabs>
        <w:ind w:left="3600" w:hanging="360"/>
      </w:pPr>
      <w:rPr>
        <w:rFonts w:ascii="Wingdings" w:hAnsi="Wingdings" w:hint="default"/>
      </w:rPr>
    </w:lvl>
    <w:lvl w:ilvl="5" w:tplc="49CA348C" w:tentative="1">
      <w:start w:val="1"/>
      <w:numFmt w:val="bullet"/>
      <w:lvlText w:val=""/>
      <w:lvlJc w:val="left"/>
      <w:pPr>
        <w:tabs>
          <w:tab w:val="num" w:pos="4320"/>
        </w:tabs>
        <w:ind w:left="4320" w:hanging="360"/>
      </w:pPr>
      <w:rPr>
        <w:rFonts w:ascii="Wingdings" w:hAnsi="Wingdings" w:hint="default"/>
      </w:rPr>
    </w:lvl>
    <w:lvl w:ilvl="6" w:tplc="6A2213E2" w:tentative="1">
      <w:start w:val="1"/>
      <w:numFmt w:val="bullet"/>
      <w:lvlText w:val=""/>
      <w:lvlJc w:val="left"/>
      <w:pPr>
        <w:tabs>
          <w:tab w:val="num" w:pos="5040"/>
        </w:tabs>
        <w:ind w:left="5040" w:hanging="360"/>
      </w:pPr>
      <w:rPr>
        <w:rFonts w:ascii="Wingdings" w:hAnsi="Wingdings" w:hint="default"/>
      </w:rPr>
    </w:lvl>
    <w:lvl w:ilvl="7" w:tplc="0840C8D0" w:tentative="1">
      <w:start w:val="1"/>
      <w:numFmt w:val="bullet"/>
      <w:lvlText w:val=""/>
      <w:lvlJc w:val="left"/>
      <w:pPr>
        <w:tabs>
          <w:tab w:val="num" w:pos="5760"/>
        </w:tabs>
        <w:ind w:left="5760" w:hanging="360"/>
      </w:pPr>
      <w:rPr>
        <w:rFonts w:ascii="Wingdings" w:hAnsi="Wingdings" w:hint="default"/>
      </w:rPr>
    </w:lvl>
    <w:lvl w:ilvl="8" w:tplc="742299D6" w:tentative="1">
      <w:start w:val="1"/>
      <w:numFmt w:val="bullet"/>
      <w:lvlText w:val=""/>
      <w:lvlJc w:val="left"/>
      <w:pPr>
        <w:tabs>
          <w:tab w:val="num" w:pos="6480"/>
        </w:tabs>
        <w:ind w:left="6480" w:hanging="360"/>
      </w:pPr>
      <w:rPr>
        <w:rFonts w:ascii="Wingdings" w:hAnsi="Wingdings" w:hint="default"/>
      </w:rPr>
    </w:lvl>
  </w:abstractNum>
  <w:abstractNum w:abstractNumId="142">
    <w:nsid w:val="66FD46E4"/>
    <w:multiLevelType w:val="hybridMultilevel"/>
    <w:tmpl w:val="D0249EDC"/>
    <w:lvl w:ilvl="0" w:tplc="CC92786C">
      <w:start w:val="1"/>
      <w:numFmt w:val="bullet"/>
      <w:lvlText w:val=""/>
      <w:lvlJc w:val="left"/>
      <w:pPr>
        <w:tabs>
          <w:tab w:val="num" w:pos="720"/>
        </w:tabs>
        <w:ind w:left="720" w:hanging="360"/>
      </w:pPr>
      <w:rPr>
        <w:rFonts w:ascii="Wingdings" w:hAnsi="Wingdings" w:hint="default"/>
      </w:rPr>
    </w:lvl>
    <w:lvl w:ilvl="1" w:tplc="3ABA3958" w:tentative="1">
      <w:start w:val="1"/>
      <w:numFmt w:val="bullet"/>
      <w:lvlText w:val=""/>
      <w:lvlJc w:val="left"/>
      <w:pPr>
        <w:tabs>
          <w:tab w:val="num" w:pos="1440"/>
        </w:tabs>
        <w:ind w:left="1440" w:hanging="360"/>
      </w:pPr>
      <w:rPr>
        <w:rFonts w:ascii="Wingdings" w:hAnsi="Wingdings" w:hint="default"/>
      </w:rPr>
    </w:lvl>
    <w:lvl w:ilvl="2" w:tplc="48A45270" w:tentative="1">
      <w:start w:val="1"/>
      <w:numFmt w:val="bullet"/>
      <w:lvlText w:val=""/>
      <w:lvlJc w:val="left"/>
      <w:pPr>
        <w:tabs>
          <w:tab w:val="num" w:pos="2160"/>
        </w:tabs>
        <w:ind w:left="2160" w:hanging="360"/>
      </w:pPr>
      <w:rPr>
        <w:rFonts w:ascii="Wingdings" w:hAnsi="Wingdings" w:hint="default"/>
      </w:rPr>
    </w:lvl>
    <w:lvl w:ilvl="3" w:tplc="FEE8B8B2" w:tentative="1">
      <w:start w:val="1"/>
      <w:numFmt w:val="bullet"/>
      <w:lvlText w:val=""/>
      <w:lvlJc w:val="left"/>
      <w:pPr>
        <w:tabs>
          <w:tab w:val="num" w:pos="2880"/>
        </w:tabs>
        <w:ind w:left="2880" w:hanging="360"/>
      </w:pPr>
      <w:rPr>
        <w:rFonts w:ascii="Wingdings" w:hAnsi="Wingdings" w:hint="default"/>
      </w:rPr>
    </w:lvl>
    <w:lvl w:ilvl="4" w:tplc="3C2A86D2" w:tentative="1">
      <w:start w:val="1"/>
      <w:numFmt w:val="bullet"/>
      <w:lvlText w:val=""/>
      <w:lvlJc w:val="left"/>
      <w:pPr>
        <w:tabs>
          <w:tab w:val="num" w:pos="3600"/>
        </w:tabs>
        <w:ind w:left="3600" w:hanging="360"/>
      </w:pPr>
      <w:rPr>
        <w:rFonts w:ascii="Wingdings" w:hAnsi="Wingdings" w:hint="default"/>
      </w:rPr>
    </w:lvl>
    <w:lvl w:ilvl="5" w:tplc="B55C1060" w:tentative="1">
      <w:start w:val="1"/>
      <w:numFmt w:val="bullet"/>
      <w:lvlText w:val=""/>
      <w:lvlJc w:val="left"/>
      <w:pPr>
        <w:tabs>
          <w:tab w:val="num" w:pos="4320"/>
        </w:tabs>
        <w:ind w:left="4320" w:hanging="360"/>
      </w:pPr>
      <w:rPr>
        <w:rFonts w:ascii="Wingdings" w:hAnsi="Wingdings" w:hint="default"/>
      </w:rPr>
    </w:lvl>
    <w:lvl w:ilvl="6" w:tplc="8A1AA4B0" w:tentative="1">
      <w:start w:val="1"/>
      <w:numFmt w:val="bullet"/>
      <w:lvlText w:val=""/>
      <w:lvlJc w:val="left"/>
      <w:pPr>
        <w:tabs>
          <w:tab w:val="num" w:pos="5040"/>
        </w:tabs>
        <w:ind w:left="5040" w:hanging="360"/>
      </w:pPr>
      <w:rPr>
        <w:rFonts w:ascii="Wingdings" w:hAnsi="Wingdings" w:hint="default"/>
      </w:rPr>
    </w:lvl>
    <w:lvl w:ilvl="7" w:tplc="7C507C4C" w:tentative="1">
      <w:start w:val="1"/>
      <w:numFmt w:val="bullet"/>
      <w:lvlText w:val=""/>
      <w:lvlJc w:val="left"/>
      <w:pPr>
        <w:tabs>
          <w:tab w:val="num" w:pos="5760"/>
        </w:tabs>
        <w:ind w:left="5760" w:hanging="360"/>
      </w:pPr>
      <w:rPr>
        <w:rFonts w:ascii="Wingdings" w:hAnsi="Wingdings" w:hint="default"/>
      </w:rPr>
    </w:lvl>
    <w:lvl w:ilvl="8" w:tplc="CE702DA6" w:tentative="1">
      <w:start w:val="1"/>
      <w:numFmt w:val="bullet"/>
      <w:lvlText w:val=""/>
      <w:lvlJc w:val="left"/>
      <w:pPr>
        <w:tabs>
          <w:tab w:val="num" w:pos="6480"/>
        </w:tabs>
        <w:ind w:left="6480" w:hanging="360"/>
      </w:pPr>
      <w:rPr>
        <w:rFonts w:ascii="Wingdings" w:hAnsi="Wingdings" w:hint="default"/>
      </w:rPr>
    </w:lvl>
  </w:abstractNum>
  <w:abstractNum w:abstractNumId="143">
    <w:nsid w:val="673F19D9"/>
    <w:multiLevelType w:val="hybridMultilevel"/>
    <w:tmpl w:val="A8766846"/>
    <w:lvl w:ilvl="0" w:tplc="A0182AC0">
      <w:start w:val="1"/>
      <w:numFmt w:val="bullet"/>
      <w:lvlText w:val=""/>
      <w:lvlJc w:val="left"/>
      <w:pPr>
        <w:tabs>
          <w:tab w:val="num" w:pos="720"/>
        </w:tabs>
        <w:ind w:left="720" w:hanging="360"/>
      </w:pPr>
      <w:rPr>
        <w:rFonts w:ascii="Wingdings" w:hAnsi="Wingdings" w:hint="default"/>
      </w:rPr>
    </w:lvl>
    <w:lvl w:ilvl="1" w:tplc="92BEF036" w:tentative="1">
      <w:start w:val="1"/>
      <w:numFmt w:val="bullet"/>
      <w:lvlText w:val=""/>
      <w:lvlJc w:val="left"/>
      <w:pPr>
        <w:tabs>
          <w:tab w:val="num" w:pos="1440"/>
        </w:tabs>
        <w:ind w:left="1440" w:hanging="360"/>
      </w:pPr>
      <w:rPr>
        <w:rFonts w:ascii="Wingdings" w:hAnsi="Wingdings" w:hint="default"/>
      </w:rPr>
    </w:lvl>
    <w:lvl w:ilvl="2" w:tplc="C74058D8" w:tentative="1">
      <w:start w:val="1"/>
      <w:numFmt w:val="bullet"/>
      <w:lvlText w:val=""/>
      <w:lvlJc w:val="left"/>
      <w:pPr>
        <w:tabs>
          <w:tab w:val="num" w:pos="2160"/>
        </w:tabs>
        <w:ind w:left="2160" w:hanging="360"/>
      </w:pPr>
      <w:rPr>
        <w:rFonts w:ascii="Wingdings" w:hAnsi="Wingdings" w:hint="default"/>
      </w:rPr>
    </w:lvl>
    <w:lvl w:ilvl="3" w:tplc="E08601B2" w:tentative="1">
      <w:start w:val="1"/>
      <w:numFmt w:val="bullet"/>
      <w:lvlText w:val=""/>
      <w:lvlJc w:val="left"/>
      <w:pPr>
        <w:tabs>
          <w:tab w:val="num" w:pos="2880"/>
        </w:tabs>
        <w:ind w:left="2880" w:hanging="360"/>
      </w:pPr>
      <w:rPr>
        <w:rFonts w:ascii="Wingdings" w:hAnsi="Wingdings" w:hint="default"/>
      </w:rPr>
    </w:lvl>
    <w:lvl w:ilvl="4" w:tplc="51F22108" w:tentative="1">
      <w:start w:val="1"/>
      <w:numFmt w:val="bullet"/>
      <w:lvlText w:val=""/>
      <w:lvlJc w:val="left"/>
      <w:pPr>
        <w:tabs>
          <w:tab w:val="num" w:pos="3600"/>
        </w:tabs>
        <w:ind w:left="3600" w:hanging="360"/>
      </w:pPr>
      <w:rPr>
        <w:rFonts w:ascii="Wingdings" w:hAnsi="Wingdings" w:hint="default"/>
      </w:rPr>
    </w:lvl>
    <w:lvl w:ilvl="5" w:tplc="9926AE16" w:tentative="1">
      <w:start w:val="1"/>
      <w:numFmt w:val="bullet"/>
      <w:lvlText w:val=""/>
      <w:lvlJc w:val="left"/>
      <w:pPr>
        <w:tabs>
          <w:tab w:val="num" w:pos="4320"/>
        </w:tabs>
        <w:ind w:left="4320" w:hanging="360"/>
      </w:pPr>
      <w:rPr>
        <w:rFonts w:ascii="Wingdings" w:hAnsi="Wingdings" w:hint="default"/>
      </w:rPr>
    </w:lvl>
    <w:lvl w:ilvl="6" w:tplc="01427828" w:tentative="1">
      <w:start w:val="1"/>
      <w:numFmt w:val="bullet"/>
      <w:lvlText w:val=""/>
      <w:lvlJc w:val="left"/>
      <w:pPr>
        <w:tabs>
          <w:tab w:val="num" w:pos="5040"/>
        </w:tabs>
        <w:ind w:left="5040" w:hanging="360"/>
      </w:pPr>
      <w:rPr>
        <w:rFonts w:ascii="Wingdings" w:hAnsi="Wingdings" w:hint="default"/>
      </w:rPr>
    </w:lvl>
    <w:lvl w:ilvl="7" w:tplc="2446F3F0" w:tentative="1">
      <w:start w:val="1"/>
      <w:numFmt w:val="bullet"/>
      <w:lvlText w:val=""/>
      <w:lvlJc w:val="left"/>
      <w:pPr>
        <w:tabs>
          <w:tab w:val="num" w:pos="5760"/>
        </w:tabs>
        <w:ind w:left="5760" w:hanging="360"/>
      </w:pPr>
      <w:rPr>
        <w:rFonts w:ascii="Wingdings" w:hAnsi="Wingdings" w:hint="default"/>
      </w:rPr>
    </w:lvl>
    <w:lvl w:ilvl="8" w:tplc="F62CBC96" w:tentative="1">
      <w:start w:val="1"/>
      <w:numFmt w:val="bullet"/>
      <w:lvlText w:val=""/>
      <w:lvlJc w:val="left"/>
      <w:pPr>
        <w:tabs>
          <w:tab w:val="num" w:pos="6480"/>
        </w:tabs>
        <w:ind w:left="6480" w:hanging="360"/>
      </w:pPr>
      <w:rPr>
        <w:rFonts w:ascii="Wingdings" w:hAnsi="Wingdings" w:hint="default"/>
      </w:rPr>
    </w:lvl>
  </w:abstractNum>
  <w:abstractNum w:abstractNumId="144">
    <w:nsid w:val="67C4057D"/>
    <w:multiLevelType w:val="hybridMultilevel"/>
    <w:tmpl w:val="64660A1C"/>
    <w:lvl w:ilvl="0" w:tplc="4314D402">
      <w:start w:val="1"/>
      <w:numFmt w:val="bullet"/>
      <w:lvlText w:val=""/>
      <w:lvlJc w:val="left"/>
      <w:pPr>
        <w:tabs>
          <w:tab w:val="num" w:pos="720"/>
        </w:tabs>
        <w:ind w:left="720" w:hanging="360"/>
      </w:pPr>
      <w:rPr>
        <w:rFonts w:ascii="Wingdings" w:hAnsi="Wingdings" w:hint="default"/>
      </w:rPr>
    </w:lvl>
    <w:lvl w:ilvl="1" w:tplc="E0245948" w:tentative="1">
      <w:start w:val="1"/>
      <w:numFmt w:val="bullet"/>
      <w:lvlText w:val=""/>
      <w:lvlJc w:val="left"/>
      <w:pPr>
        <w:tabs>
          <w:tab w:val="num" w:pos="1440"/>
        </w:tabs>
        <w:ind w:left="1440" w:hanging="360"/>
      </w:pPr>
      <w:rPr>
        <w:rFonts w:ascii="Wingdings" w:hAnsi="Wingdings" w:hint="default"/>
      </w:rPr>
    </w:lvl>
    <w:lvl w:ilvl="2" w:tplc="7EE0CBDE" w:tentative="1">
      <w:start w:val="1"/>
      <w:numFmt w:val="bullet"/>
      <w:lvlText w:val=""/>
      <w:lvlJc w:val="left"/>
      <w:pPr>
        <w:tabs>
          <w:tab w:val="num" w:pos="2160"/>
        </w:tabs>
        <w:ind w:left="2160" w:hanging="360"/>
      </w:pPr>
      <w:rPr>
        <w:rFonts w:ascii="Wingdings" w:hAnsi="Wingdings" w:hint="default"/>
      </w:rPr>
    </w:lvl>
    <w:lvl w:ilvl="3" w:tplc="8CC6FD0E" w:tentative="1">
      <w:start w:val="1"/>
      <w:numFmt w:val="bullet"/>
      <w:lvlText w:val=""/>
      <w:lvlJc w:val="left"/>
      <w:pPr>
        <w:tabs>
          <w:tab w:val="num" w:pos="2880"/>
        </w:tabs>
        <w:ind w:left="2880" w:hanging="360"/>
      </w:pPr>
      <w:rPr>
        <w:rFonts w:ascii="Wingdings" w:hAnsi="Wingdings" w:hint="default"/>
      </w:rPr>
    </w:lvl>
    <w:lvl w:ilvl="4" w:tplc="88300F84" w:tentative="1">
      <w:start w:val="1"/>
      <w:numFmt w:val="bullet"/>
      <w:lvlText w:val=""/>
      <w:lvlJc w:val="left"/>
      <w:pPr>
        <w:tabs>
          <w:tab w:val="num" w:pos="3600"/>
        </w:tabs>
        <w:ind w:left="3600" w:hanging="360"/>
      </w:pPr>
      <w:rPr>
        <w:rFonts w:ascii="Wingdings" w:hAnsi="Wingdings" w:hint="default"/>
      </w:rPr>
    </w:lvl>
    <w:lvl w:ilvl="5" w:tplc="A9328686" w:tentative="1">
      <w:start w:val="1"/>
      <w:numFmt w:val="bullet"/>
      <w:lvlText w:val=""/>
      <w:lvlJc w:val="left"/>
      <w:pPr>
        <w:tabs>
          <w:tab w:val="num" w:pos="4320"/>
        </w:tabs>
        <w:ind w:left="4320" w:hanging="360"/>
      </w:pPr>
      <w:rPr>
        <w:rFonts w:ascii="Wingdings" w:hAnsi="Wingdings" w:hint="default"/>
      </w:rPr>
    </w:lvl>
    <w:lvl w:ilvl="6" w:tplc="479EEB78" w:tentative="1">
      <w:start w:val="1"/>
      <w:numFmt w:val="bullet"/>
      <w:lvlText w:val=""/>
      <w:lvlJc w:val="left"/>
      <w:pPr>
        <w:tabs>
          <w:tab w:val="num" w:pos="5040"/>
        </w:tabs>
        <w:ind w:left="5040" w:hanging="360"/>
      </w:pPr>
      <w:rPr>
        <w:rFonts w:ascii="Wingdings" w:hAnsi="Wingdings" w:hint="default"/>
      </w:rPr>
    </w:lvl>
    <w:lvl w:ilvl="7" w:tplc="1E6EBEF4" w:tentative="1">
      <w:start w:val="1"/>
      <w:numFmt w:val="bullet"/>
      <w:lvlText w:val=""/>
      <w:lvlJc w:val="left"/>
      <w:pPr>
        <w:tabs>
          <w:tab w:val="num" w:pos="5760"/>
        </w:tabs>
        <w:ind w:left="5760" w:hanging="360"/>
      </w:pPr>
      <w:rPr>
        <w:rFonts w:ascii="Wingdings" w:hAnsi="Wingdings" w:hint="default"/>
      </w:rPr>
    </w:lvl>
    <w:lvl w:ilvl="8" w:tplc="2196BCE6" w:tentative="1">
      <w:start w:val="1"/>
      <w:numFmt w:val="bullet"/>
      <w:lvlText w:val=""/>
      <w:lvlJc w:val="left"/>
      <w:pPr>
        <w:tabs>
          <w:tab w:val="num" w:pos="6480"/>
        </w:tabs>
        <w:ind w:left="6480" w:hanging="360"/>
      </w:pPr>
      <w:rPr>
        <w:rFonts w:ascii="Wingdings" w:hAnsi="Wingdings" w:hint="default"/>
      </w:rPr>
    </w:lvl>
  </w:abstractNum>
  <w:abstractNum w:abstractNumId="145">
    <w:nsid w:val="68043745"/>
    <w:multiLevelType w:val="hybridMultilevel"/>
    <w:tmpl w:val="04D6BE36"/>
    <w:lvl w:ilvl="0" w:tplc="CD16409A">
      <w:start w:val="1"/>
      <w:numFmt w:val="bullet"/>
      <w:lvlText w:val=""/>
      <w:lvlJc w:val="left"/>
      <w:pPr>
        <w:tabs>
          <w:tab w:val="num" w:pos="720"/>
        </w:tabs>
        <w:ind w:left="720" w:hanging="360"/>
      </w:pPr>
      <w:rPr>
        <w:rFonts w:ascii="Wingdings" w:hAnsi="Wingdings" w:hint="default"/>
      </w:rPr>
    </w:lvl>
    <w:lvl w:ilvl="1" w:tplc="AACA8FA4" w:tentative="1">
      <w:start w:val="1"/>
      <w:numFmt w:val="bullet"/>
      <w:lvlText w:val=""/>
      <w:lvlJc w:val="left"/>
      <w:pPr>
        <w:tabs>
          <w:tab w:val="num" w:pos="1440"/>
        </w:tabs>
        <w:ind w:left="1440" w:hanging="360"/>
      </w:pPr>
      <w:rPr>
        <w:rFonts w:ascii="Wingdings" w:hAnsi="Wingdings" w:hint="default"/>
      </w:rPr>
    </w:lvl>
    <w:lvl w:ilvl="2" w:tplc="EC1C78F8" w:tentative="1">
      <w:start w:val="1"/>
      <w:numFmt w:val="bullet"/>
      <w:lvlText w:val=""/>
      <w:lvlJc w:val="left"/>
      <w:pPr>
        <w:tabs>
          <w:tab w:val="num" w:pos="2160"/>
        </w:tabs>
        <w:ind w:left="2160" w:hanging="360"/>
      </w:pPr>
      <w:rPr>
        <w:rFonts w:ascii="Wingdings" w:hAnsi="Wingdings" w:hint="default"/>
      </w:rPr>
    </w:lvl>
    <w:lvl w:ilvl="3" w:tplc="66AAE342" w:tentative="1">
      <w:start w:val="1"/>
      <w:numFmt w:val="bullet"/>
      <w:lvlText w:val=""/>
      <w:lvlJc w:val="left"/>
      <w:pPr>
        <w:tabs>
          <w:tab w:val="num" w:pos="2880"/>
        </w:tabs>
        <w:ind w:left="2880" w:hanging="360"/>
      </w:pPr>
      <w:rPr>
        <w:rFonts w:ascii="Wingdings" w:hAnsi="Wingdings" w:hint="default"/>
      </w:rPr>
    </w:lvl>
    <w:lvl w:ilvl="4" w:tplc="ECF40F3E" w:tentative="1">
      <w:start w:val="1"/>
      <w:numFmt w:val="bullet"/>
      <w:lvlText w:val=""/>
      <w:lvlJc w:val="left"/>
      <w:pPr>
        <w:tabs>
          <w:tab w:val="num" w:pos="3600"/>
        </w:tabs>
        <w:ind w:left="3600" w:hanging="360"/>
      </w:pPr>
      <w:rPr>
        <w:rFonts w:ascii="Wingdings" w:hAnsi="Wingdings" w:hint="default"/>
      </w:rPr>
    </w:lvl>
    <w:lvl w:ilvl="5" w:tplc="19CC1344" w:tentative="1">
      <w:start w:val="1"/>
      <w:numFmt w:val="bullet"/>
      <w:lvlText w:val=""/>
      <w:lvlJc w:val="left"/>
      <w:pPr>
        <w:tabs>
          <w:tab w:val="num" w:pos="4320"/>
        </w:tabs>
        <w:ind w:left="4320" w:hanging="360"/>
      </w:pPr>
      <w:rPr>
        <w:rFonts w:ascii="Wingdings" w:hAnsi="Wingdings" w:hint="default"/>
      </w:rPr>
    </w:lvl>
    <w:lvl w:ilvl="6" w:tplc="956E3044" w:tentative="1">
      <w:start w:val="1"/>
      <w:numFmt w:val="bullet"/>
      <w:lvlText w:val=""/>
      <w:lvlJc w:val="left"/>
      <w:pPr>
        <w:tabs>
          <w:tab w:val="num" w:pos="5040"/>
        </w:tabs>
        <w:ind w:left="5040" w:hanging="360"/>
      </w:pPr>
      <w:rPr>
        <w:rFonts w:ascii="Wingdings" w:hAnsi="Wingdings" w:hint="default"/>
      </w:rPr>
    </w:lvl>
    <w:lvl w:ilvl="7" w:tplc="2A822B64" w:tentative="1">
      <w:start w:val="1"/>
      <w:numFmt w:val="bullet"/>
      <w:lvlText w:val=""/>
      <w:lvlJc w:val="left"/>
      <w:pPr>
        <w:tabs>
          <w:tab w:val="num" w:pos="5760"/>
        </w:tabs>
        <w:ind w:left="5760" w:hanging="360"/>
      </w:pPr>
      <w:rPr>
        <w:rFonts w:ascii="Wingdings" w:hAnsi="Wingdings" w:hint="default"/>
      </w:rPr>
    </w:lvl>
    <w:lvl w:ilvl="8" w:tplc="E782FC1E" w:tentative="1">
      <w:start w:val="1"/>
      <w:numFmt w:val="bullet"/>
      <w:lvlText w:val=""/>
      <w:lvlJc w:val="left"/>
      <w:pPr>
        <w:tabs>
          <w:tab w:val="num" w:pos="6480"/>
        </w:tabs>
        <w:ind w:left="6480" w:hanging="360"/>
      </w:pPr>
      <w:rPr>
        <w:rFonts w:ascii="Wingdings" w:hAnsi="Wingdings" w:hint="default"/>
      </w:rPr>
    </w:lvl>
  </w:abstractNum>
  <w:abstractNum w:abstractNumId="146">
    <w:nsid w:val="685307B6"/>
    <w:multiLevelType w:val="hybridMultilevel"/>
    <w:tmpl w:val="14A67192"/>
    <w:lvl w:ilvl="0" w:tplc="902449B4">
      <w:start w:val="1"/>
      <w:numFmt w:val="bullet"/>
      <w:lvlText w:val=""/>
      <w:lvlJc w:val="left"/>
      <w:pPr>
        <w:tabs>
          <w:tab w:val="num" w:pos="720"/>
        </w:tabs>
        <w:ind w:left="720" w:hanging="360"/>
      </w:pPr>
      <w:rPr>
        <w:rFonts w:ascii="Wingdings" w:hAnsi="Wingdings" w:hint="default"/>
      </w:rPr>
    </w:lvl>
    <w:lvl w:ilvl="1" w:tplc="0722F158" w:tentative="1">
      <w:start w:val="1"/>
      <w:numFmt w:val="bullet"/>
      <w:lvlText w:val=""/>
      <w:lvlJc w:val="left"/>
      <w:pPr>
        <w:tabs>
          <w:tab w:val="num" w:pos="1440"/>
        </w:tabs>
        <w:ind w:left="1440" w:hanging="360"/>
      </w:pPr>
      <w:rPr>
        <w:rFonts w:ascii="Wingdings" w:hAnsi="Wingdings" w:hint="default"/>
      </w:rPr>
    </w:lvl>
    <w:lvl w:ilvl="2" w:tplc="3F8C5AD4" w:tentative="1">
      <w:start w:val="1"/>
      <w:numFmt w:val="bullet"/>
      <w:lvlText w:val=""/>
      <w:lvlJc w:val="left"/>
      <w:pPr>
        <w:tabs>
          <w:tab w:val="num" w:pos="2160"/>
        </w:tabs>
        <w:ind w:left="2160" w:hanging="360"/>
      </w:pPr>
      <w:rPr>
        <w:rFonts w:ascii="Wingdings" w:hAnsi="Wingdings" w:hint="default"/>
      </w:rPr>
    </w:lvl>
    <w:lvl w:ilvl="3" w:tplc="D3888ADA" w:tentative="1">
      <w:start w:val="1"/>
      <w:numFmt w:val="bullet"/>
      <w:lvlText w:val=""/>
      <w:lvlJc w:val="left"/>
      <w:pPr>
        <w:tabs>
          <w:tab w:val="num" w:pos="2880"/>
        </w:tabs>
        <w:ind w:left="2880" w:hanging="360"/>
      </w:pPr>
      <w:rPr>
        <w:rFonts w:ascii="Wingdings" w:hAnsi="Wingdings" w:hint="default"/>
      </w:rPr>
    </w:lvl>
    <w:lvl w:ilvl="4" w:tplc="2D9ADB6C" w:tentative="1">
      <w:start w:val="1"/>
      <w:numFmt w:val="bullet"/>
      <w:lvlText w:val=""/>
      <w:lvlJc w:val="left"/>
      <w:pPr>
        <w:tabs>
          <w:tab w:val="num" w:pos="3600"/>
        </w:tabs>
        <w:ind w:left="3600" w:hanging="360"/>
      </w:pPr>
      <w:rPr>
        <w:rFonts w:ascii="Wingdings" w:hAnsi="Wingdings" w:hint="default"/>
      </w:rPr>
    </w:lvl>
    <w:lvl w:ilvl="5" w:tplc="50C63ED6" w:tentative="1">
      <w:start w:val="1"/>
      <w:numFmt w:val="bullet"/>
      <w:lvlText w:val=""/>
      <w:lvlJc w:val="left"/>
      <w:pPr>
        <w:tabs>
          <w:tab w:val="num" w:pos="4320"/>
        </w:tabs>
        <w:ind w:left="4320" w:hanging="360"/>
      </w:pPr>
      <w:rPr>
        <w:rFonts w:ascii="Wingdings" w:hAnsi="Wingdings" w:hint="default"/>
      </w:rPr>
    </w:lvl>
    <w:lvl w:ilvl="6" w:tplc="09F20BCC" w:tentative="1">
      <w:start w:val="1"/>
      <w:numFmt w:val="bullet"/>
      <w:lvlText w:val=""/>
      <w:lvlJc w:val="left"/>
      <w:pPr>
        <w:tabs>
          <w:tab w:val="num" w:pos="5040"/>
        </w:tabs>
        <w:ind w:left="5040" w:hanging="360"/>
      </w:pPr>
      <w:rPr>
        <w:rFonts w:ascii="Wingdings" w:hAnsi="Wingdings" w:hint="default"/>
      </w:rPr>
    </w:lvl>
    <w:lvl w:ilvl="7" w:tplc="E8164056" w:tentative="1">
      <w:start w:val="1"/>
      <w:numFmt w:val="bullet"/>
      <w:lvlText w:val=""/>
      <w:lvlJc w:val="left"/>
      <w:pPr>
        <w:tabs>
          <w:tab w:val="num" w:pos="5760"/>
        </w:tabs>
        <w:ind w:left="5760" w:hanging="360"/>
      </w:pPr>
      <w:rPr>
        <w:rFonts w:ascii="Wingdings" w:hAnsi="Wingdings" w:hint="default"/>
      </w:rPr>
    </w:lvl>
    <w:lvl w:ilvl="8" w:tplc="73667340" w:tentative="1">
      <w:start w:val="1"/>
      <w:numFmt w:val="bullet"/>
      <w:lvlText w:val=""/>
      <w:lvlJc w:val="left"/>
      <w:pPr>
        <w:tabs>
          <w:tab w:val="num" w:pos="6480"/>
        </w:tabs>
        <w:ind w:left="6480" w:hanging="360"/>
      </w:pPr>
      <w:rPr>
        <w:rFonts w:ascii="Wingdings" w:hAnsi="Wingdings" w:hint="default"/>
      </w:rPr>
    </w:lvl>
  </w:abstractNum>
  <w:abstractNum w:abstractNumId="147">
    <w:nsid w:val="68BB2267"/>
    <w:multiLevelType w:val="hybridMultilevel"/>
    <w:tmpl w:val="1B2CDEE2"/>
    <w:lvl w:ilvl="0" w:tplc="27FA294E">
      <w:start w:val="1"/>
      <w:numFmt w:val="bullet"/>
      <w:lvlText w:val=""/>
      <w:lvlJc w:val="left"/>
      <w:pPr>
        <w:tabs>
          <w:tab w:val="num" w:pos="720"/>
        </w:tabs>
        <w:ind w:left="720" w:hanging="360"/>
      </w:pPr>
      <w:rPr>
        <w:rFonts w:ascii="Wingdings" w:hAnsi="Wingdings" w:hint="default"/>
      </w:rPr>
    </w:lvl>
    <w:lvl w:ilvl="1" w:tplc="00E6E4A8" w:tentative="1">
      <w:start w:val="1"/>
      <w:numFmt w:val="bullet"/>
      <w:lvlText w:val=""/>
      <w:lvlJc w:val="left"/>
      <w:pPr>
        <w:tabs>
          <w:tab w:val="num" w:pos="1440"/>
        </w:tabs>
        <w:ind w:left="1440" w:hanging="360"/>
      </w:pPr>
      <w:rPr>
        <w:rFonts w:ascii="Wingdings" w:hAnsi="Wingdings" w:hint="default"/>
      </w:rPr>
    </w:lvl>
    <w:lvl w:ilvl="2" w:tplc="84F88298" w:tentative="1">
      <w:start w:val="1"/>
      <w:numFmt w:val="bullet"/>
      <w:lvlText w:val=""/>
      <w:lvlJc w:val="left"/>
      <w:pPr>
        <w:tabs>
          <w:tab w:val="num" w:pos="2160"/>
        </w:tabs>
        <w:ind w:left="2160" w:hanging="360"/>
      </w:pPr>
      <w:rPr>
        <w:rFonts w:ascii="Wingdings" w:hAnsi="Wingdings" w:hint="default"/>
      </w:rPr>
    </w:lvl>
    <w:lvl w:ilvl="3" w:tplc="7C32F062" w:tentative="1">
      <w:start w:val="1"/>
      <w:numFmt w:val="bullet"/>
      <w:lvlText w:val=""/>
      <w:lvlJc w:val="left"/>
      <w:pPr>
        <w:tabs>
          <w:tab w:val="num" w:pos="2880"/>
        </w:tabs>
        <w:ind w:left="2880" w:hanging="360"/>
      </w:pPr>
      <w:rPr>
        <w:rFonts w:ascii="Wingdings" w:hAnsi="Wingdings" w:hint="default"/>
      </w:rPr>
    </w:lvl>
    <w:lvl w:ilvl="4" w:tplc="64C656F0" w:tentative="1">
      <w:start w:val="1"/>
      <w:numFmt w:val="bullet"/>
      <w:lvlText w:val=""/>
      <w:lvlJc w:val="left"/>
      <w:pPr>
        <w:tabs>
          <w:tab w:val="num" w:pos="3600"/>
        </w:tabs>
        <w:ind w:left="3600" w:hanging="360"/>
      </w:pPr>
      <w:rPr>
        <w:rFonts w:ascii="Wingdings" w:hAnsi="Wingdings" w:hint="default"/>
      </w:rPr>
    </w:lvl>
    <w:lvl w:ilvl="5" w:tplc="A0E87B60" w:tentative="1">
      <w:start w:val="1"/>
      <w:numFmt w:val="bullet"/>
      <w:lvlText w:val=""/>
      <w:lvlJc w:val="left"/>
      <w:pPr>
        <w:tabs>
          <w:tab w:val="num" w:pos="4320"/>
        </w:tabs>
        <w:ind w:left="4320" w:hanging="360"/>
      </w:pPr>
      <w:rPr>
        <w:rFonts w:ascii="Wingdings" w:hAnsi="Wingdings" w:hint="default"/>
      </w:rPr>
    </w:lvl>
    <w:lvl w:ilvl="6" w:tplc="ABB4CC1C" w:tentative="1">
      <w:start w:val="1"/>
      <w:numFmt w:val="bullet"/>
      <w:lvlText w:val=""/>
      <w:lvlJc w:val="left"/>
      <w:pPr>
        <w:tabs>
          <w:tab w:val="num" w:pos="5040"/>
        </w:tabs>
        <w:ind w:left="5040" w:hanging="360"/>
      </w:pPr>
      <w:rPr>
        <w:rFonts w:ascii="Wingdings" w:hAnsi="Wingdings" w:hint="default"/>
      </w:rPr>
    </w:lvl>
    <w:lvl w:ilvl="7" w:tplc="FD9C0E0C" w:tentative="1">
      <w:start w:val="1"/>
      <w:numFmt w:val="bullet"/>
      <w:lvlText w:val=""/>
      <w:lvlJc w:val="left"/>
      <w:pPr>
        <w:tabs>
          <w:tab w:val="num" w:pos="5760"/>
        </w:tabs>
        <w:ind w:left="5760" w:hanging="360"/>
      </w:pPr>
      <w:rPr>
        <w:rFonts w:ascii="Wingdings" w:hAnsi="Wingdings" w:hint="default"/>
      </w:rPr>
    </w:lvl>
    <w:lvl w:ilvl="8" w:tplc="59FA5198" w:tentative="1">
      <w:start w:val="1"/>
      <w:numFmt w:val="bullet"/>
      <w:lvlText w:val=""/>
      <w:lvlJc w:val="left"/>
      <w:pPr>
        <w:tabs>
          <w:tab w:val="num" w:pos="6480"/>
        </w:tabs>
        <w:ind w:left="6480" w:hanging="360"/>
      </w:pPr>
      <w:rPr>
        <w:rFonts w:ascii="Wingdings" w:hAnsi="Wingdings" w:hint="default"/>
      </w:rPr>
    </w:lvl>
  </w:abstractNum>
  <w:abstractNum w:abstractNumId="148">
    <w:nsid w:val="6A5F0570"/>
    <w:multiLevelType w:val="hybridMultilevel"/>
    <w:tmpl w:val="961AF7DE"/>
    <w:lvl w:ilvl="0" w:tplc="942AA8E4">
      <w:start w:val="1"/>
      <w:numFmt w:val="bullet"/>
      <w:lvlText w:val=""/>
      <w:lvlJc w:val="left"/>
      <w:pPr>
        <w:tabs>
          <w:tab w:val="num" w:pos="720"/>
        </w:tabs>
        <w:ind w:left="720" w:hanging="360"/>
      </w:pPr>
      <w:rPr>
        <w:rFonts w:ascii="Wingdings" w:hAnsi="Wingdings" w:hint="default"/>
      </w:rPr>
    </w:lvl>
    <w:lvl w:ilvl="1" w:tplc="BCF6AF6A">
      <w:start w:val="2113"/>
      <w:numFmt w:val="bullet"/>
      <w:lvlText w:val=""/>
      <w:lvlJc w:val="left"/>
      <w:pPr>
        <w:tabs>
          <w:tab w:val="num" w:pos="1440"/>
        </w:tabs>
        <w:ind w:left="1440" w:hanging="360"/>
      </w:pPr>
      <w:rPr>
        <w:rFonts w:ascii="Wingdings" w:hAnsi="Wingdings" w:hint="default"/>
      </w:rPr>
    </w:lvl>
    <w:lvl w:ilvl="2" w:tplc="0296A7AA" w:tentative="1">
      <w:start w:val="1"/>
      <w:numFmt w:val="bullet"/>
      <w:lvlText w:val=""/>
      <w:lvlJc w:val="left"/>
      <w:pPr>
        <w:tabs>
          <w:tab w:val="num" w:pos="2160"/>
        </w:tabs>
        <w:ind w:left="2160" w:hanging="360"/>
      </w:pPr>
      <w:rPr>
        <w:rFonts w:ascii="Wingdings" w:hAnsi="Wingdings" w:hint="default"/>
      </w:rPr>
    </w:lvl>
    <w:lvl w:ilvl="3" w:tplc="D638DD56" w:tentative="1">
      <w:start w:val="1"/>
      <w:numFmt w:val="bullet"/>
      <w:lvlText w:val=""/>
      <w:lvlJc w:val="left"/>
      <w:pPr>
        <w:tabs>
          <w:tab w:val="num" w:pos="2880"/>
        </w:tabs>
        <w:ind w:left="2880" w:hanging="360"/>
      </w:pPr>
      <w:rPr>
        <w:rFonts w:ascii="Wingdings" w:hAnsi="Wingdings" w:hint="default"/>
      </w:rPr>
    </w:lvl>
    <w:lvl w:ilvl="4" w:tplc="EE806CB6" w:tentative="1">
      <w:start w:val="1"/>
      <w:numFmt w:val="bullet"/>
      <w:lvlText w:val=""/>
      <w:lvlJc w:val="left"/>
      <w:pPr>
        <w:tabs>
          <w:tab w:val="num" w:pos="3600"/>
        </w:tabs>
        <w:ind w:left="3600" w:hanging="360"/>
      </w:pPr>
      <w:rPr>
        <w:rFonts w:ascii="Wingdings" w:hAnsi="Wingdings" w:hint="default"/>
      </w:rPr>
    </w:lvl>
    <w:lvl w:ilvl="5" w:tplc="EF7AA266" w:tentative="1">
      <w:start w:val="1"/>
      <w:numFmt w:val="bullet"/>
      <w:lvlText w:val=""/>
      <w:lvlJc w:val="left"/>
      <w:pPr>
        <w:tabs>
          <w:tab w:val="num" w:pos="4320"/>
        </w:tabs>
        <w:ind w:left="4320" w:hanging="360"/>
      </w:pPr>
      <w:rPr>
        <w:rFonts w:ascii="Wingdings" w:hAnsi="Wingdings" w:hint="default"/>
      </w:rPr>
    </w:lvl>
    <w:lvl w:ilvl="6" w:tplc="D214E518" w:tentative="1">
      <w:start w:val="1"/>
      <w:numFmt w:val="bullet"/>
      <w:lvlText w:val=""/>
      <w:lvlJc w:val="left"/>
      <w:pPr>
        <w:tabs>
          <w:tab w:val="num" w:pos="5040"/>
        </w:tabs>
        <w:ind w:left="5040" w:hanging="360"/>
      </w:pPr>
      <w:rPr>
        <w:rFonts w:ascii="Wingdings" w:hAnsi="Wingdings" w:hint="default"/>
      </w:rPr>
    </w:lvl>
    <w:lvl w:ilvl="7" w:tplc="8F30C064" w:tentative="1">
      <w:start w:val="1"/>
      <w:numFmt w:val="bullet"/>
      <w:lvlText w:val=""/>
      <w:lvlJc w:val="left"/>
      <w:pPr>
        <w:tabs>
          <w:tab w:val="num" w:pos="5760"/>
        </w:tabs>
        <w:ind w:left="5760" w:hanging="360"/>
      </w:pPr>
      <w:rPr>
        <w:rFonts w:ascii="Wingdings" w:hAnsi="Wingdings" w:hint="default"/>
      </w:rPr>
    </w:lvl>
    <w:lvl w:ilvl="8" w:tplc="323E010A" w:tentative="1">
      <w:start w:val="1"/>
      <w:numFmt w:val="bullet"/>
      <w:lvlText w:val=""/>
      <w:lvlJc w:val="left"/>
      <w:pPr>
        <w:tabs>
          <w:tab w:val="num" w:pos="6480"/>
        </w:tabs>
        <w:ind w:left="6480" w:hanging="360"/>
      </w:pPr>
      <w:rPr>
        <w:rFonts w:ascii="Wingdings" w:hAnsi="Wingdings" w:hint="default"/>
      </w:rPr>
    </w:lvl>
  </w:abstractNum>
  <w:abstractNum w:abstractNumId="149">
    <w:nsid w:val="6AB1672B"/>
    <w:multiLevelType w:val="hybridMultilevel"/>
    <w:tmpl w:val="4F46AF6A"/>
    <w:lvl w:ilvl="0" w:tplc="267EFBFA">
      <w:start w:val="1"/>
      <w:numFmt w:val="bullet"/>
      <w:lvlText w:val=""/>
      <w:lvlJc w:val="left"/>
      <w:pPr>
        <w:tabs>
          <w:tab w:val="num" w:pos="720"/>
        </w:tabs>
        <w:ind w:left="720" w:hanging="360"/>
      </w:pPr>
      <w:rPr>
        <w:rFonts w:ascii="Wingdings" w:hAnsi="Wingdings" w:hint="default"/>
      </w:rPr>
    </w:lvl>
    <w:lvl w:ilvl="1" w:tplc="66CC07EC" w:tentative="1">
      <w:start w:val="1"/>
      <w:numFmt w:val="bullet"/>
      <w:lvlText w:val=""/>
      <w:lvlJc w:val="left"/>
      <w:pPr>
        <w:tabs>
          <w:tab w:val="num" w:pos="1440"/>
        </w:tabs>
        <w:ind w:left="1440" w:hanging="360"/>
      </w:pPr>
      <w:rPr>
        <w:rFonts w:ascii="Wingdings" w:hAnsi="Wingdings" w:hint="default"/>
      </w:rPr>
    </w:lvl>
    <w:lvl w:ilvl="2" w:tplc="5E44AD9E" w:tentative="1">
      <w:start w:val="1"/>
      <w:numFmt w:val="bullet"/>
      <w:lvlText w:val=""/>
      <w:lvlJc w:val="left"/>
      <w:pPr>
        <w:tabs>
          <w:tab w:val="num" w:pos="2160"/>
        </w:tabs>
        <w:ind w:left="2160" w:hanging="360"/>
      </w:pPr>
      <w:rPr>
        <w:rFonts w:ascii="Wingdings" w:hAnsi="Wingdings" w:hint="default"/>
      </w:rPr>
    </w:lvl>
    <w:lvl w:ilvl="3" w:tplc="011016D8" w:tentative="1">
      <w:start w:val="1"/>
      <w:numFmt w:val="bullet"/>
      <w:lvlText w:val=""/>
      <w:lvlJc w:val="left"/>
      <w:pPr>
        <w:tabs>
          <w:tab w:val="num" w:pos="2880"/>
        </w:tabs>
        <w:ind w:left="2880" w:hanging="360"/>
      </w:pPr>
      <w:rPr>
        <w:rFonts w:ascii="Wingdings" w:hAnsi="Wingdings" w:hint="default"/>
      </w:rPr>
    </w:lvl>
    <w:lvl w:ilvl="4" w:tplc="CA8AAB2A" w:tentative="1">
      <w:start w:val="1"/>
      <w:numFmt w:val="bullet"/>
      <w:lvlText w:val=""/>
      <w:lvlJc w:val="left"/>
      <w:pPr>
        <w:tabs>
          <w:tab w:val="num" w:pos="3600"/>
        </w:tabs>
        <w:ind w:left="3600" w:hanging="360"/>
      </w:pPr>
      <w:rPr>
        <w:rFonts w:ascii="Wingdings" w:hAnsi="Wingdings" w:hint="default"/>
      </w:rPr>
    </w:lvl>
    <w:lvl w:ilvl="5" w:tplc="FEDAA720" w:tentative="1">
      <w:start w:val="1"/>
      <w:numFmt w:val="bullet"/>
      <w:lvlText w:val=""/>
      <w:lvlJc w:val="left"/>
      <w:pPr>
        <w:tabs>
          <w:tab w:val="num" w:pos="4320"/>
        </w:tabs>
        <w:ind w:left="4320" w:hanging="360"/>
      </w:pPr>
      <w:rPr>
        <w:rFonts w:ascii="Wingdings" w:hAnsi="Wingdings" w:hint="default"/>
      </w:rPr>
    </w:lvl>
    <w:lvl w:ilvl="6" w:tplc="F5847162" w:tentative="1">
      <w:start w:val="1"/>
      <w:numFmt w:val="bullet"/>
      <w:lvlText w:val=""/>
      <w:lvlJc w:val="left"/>
      <w:pPr>
        <w:tabs>
          <w:tab w:val="num" w:pos="5040"/>
        </w:tabs>
        <w:ind w:left="5040" w:hanging="360"/>
      </w:pPr>
      <w:rPr>
        <w:rFonts w:ascii="Wingdings" w:hAnsi="Wingdings" w:hint="default"/>
      </w:rPr>
    </w:lvl>
    <w:lvl w:ilvl="7" w:tplc="27D69F1E" w:tentative="1">
      <w:start w:val="1"/>
      <w:numFmt w:val="bullet"/>
      <w:lvlText w:val=""/>
      <w:lvlJc w:val="left"/>
      <w:pPr>
        <w:tabs>
          <w:tab w:val="num" w:pos="5760"/>
        </w:tabs>
        <w:ind w:left="5760" w:hanging="360"/>
      </w:pPr>
      <w:rPr>
        <w:rFonts w:ascii="Wingdings" w:hAnsi="Wingdings" w:hint="default"/>
      </w:rPr>
    </w:lvl>
    <w:lvl w:ilvl="8" w:tplc="A7C4AF5E" w:tentative="1">
      <w:start w:val="1"/>
      <w:numFmt w:val="bullet"/>
      <w:lvlText w:val=""/>
      <w:lvlJc w:val="left"/>
      <w:pPr>
        <w:tabs>
          <w:tab w:val="num" w:pos="6480"/>
        </w:tabs>
        <w:ind w:left="6480" w:hanging="360"/>
      </w:pPr>
      <w:rPr>
        <w:rFonts w:ascii="Wingdings" w:hAnsi="Wingdings" w:hint="default"/>
      </w:rPr>
    </w:lvl>
  </w:abstractNum>
  <w:abstractNum w:abstractNumId="150">
    <w:nsid w:val="6ACF5B13"/>
    <w:multiLevelType w:val="hybridMultilevel"/>
    <w:tmpl w:val="87EE5F52"/>
    <w:lvl w:ilvl="0" w:tplc="6438394E">
      <w:start w:val="1"/>
      <w:numFmt w:val="bullet"/>
      <w:lvlText w:val=""/>
      <w:lvlJc w:val="left"/>
      <w:pPr>
        <w:tabs>
          <w:tab w:val="num" w:pos="720"/>
        </w:tabs>
        <w:ind w:left="720" w:hanging="360"/>
      </w:pPr>
      <w:rPr>
        <w:rFonts w:ascii="Wingdings" w:hAnsi="Wingdings" w:hint="default"/>
      </w:rPr>
    </w:lvl>
    <w:lvl w:ilvl="1" w:tplc="AD04FD56" w:tentative="1">
      <w:start w:val="1"/>
      <w:numFmt w:val="bullet"/>
      <w:lvlText w:val=""/>
      <w:lvlJc w:val="left"/>
      <w:pPr>
        <w:tabs>
          <w:tab w:val="num" w:pos="1440"/>
        </w:tabs>
        <w:ind w:left="1440" w:hanging="360"/>
      </w:pPr>
      <w:rPr>
        <w:rFonts w:ascii="Wingdings" w:hAnsi="Wingdings" w:hint="default"/>
      </w:rPr>
    </w:lvl>
    <w:lvl w:ilvl="2" w:tplc="85FEF930" w:tentative="1">
      <w:start w:val="1"/>
      <w:numFmt w:val="bullet"/>
      <w:lvlText w:val=""/>
      <w:lvlJc w:val="left"/>
      <w:pPr>
        <w:tabs>
          <w:tab w:val="num" w:pos="2160"/>
        </w:tabs>
        <w:ind w:left="2160" w:hanging="360"/>
      </w:pPr>
      <w:rPr>
        <w:rFonts w:ascii="Wingdings" w:hAnsi="Wingdings" w:hint="default"/>
      </w:rPr>
    </w:lvl>
    <w:lvl w:ilvl="3" w:tplc="6F80E548" w:tentative="1">
      <w:start w:val="1"/>
      <w:numFmt w:val="bullet"/>
      <w:lvlText w:val=""/>
      <w:lvlJc w:val="left"/>
      <w:pPr>
        <w:tabs>
          <w:tab w:val="num" w:pos="2880"/>
        </w:tabs>
        <w:ind w:left="2880" w:hanging="360"/>
      </w:pPr>
      <w:rPr>
        <w:rFonts w:ascii="Wingdings" w:hAnsi="Wingdings" w:hint="default"/>
      </w:rPr>
    </w:lvl>
    <w:lvl w:ilvl="4" w:tplc="92182898" w:tentative="1">
      <w:start w:val="1"/>
      <w:numFmt w:val="bullet"/>
      <w:lvlText w:val=""/>
      <w:lvlJc w:val="left"/>
      <w:pPr>
        <w:tabs>
          <w:tab w:val="num" w:pos="3600"/>
        </w:tabs>
        <w:ind w:left="3600" w:hanging="360"/>
      </w:pPr>
      <w:rPr>
        <w:rFonts w:ascii="Wingdings" w:hAnsi="Wingdings" w:hint="default"/>
      </w:rPr>
    </w:lvl>
    <w:lvl w:ilvl="5" w:tplc="9710DC98" w:tentative="1">
      <w:start w:val="1"/>
      <w:numFmt w:val="bullet"/>
      <w:lvlText w:val=""/>
      <w:lvlJc w:val="left"/>
      <w:pPr>
        <w:tabs>
          <w:tab w:val="num" w:pos="4320"/>
        </w:tabs>
        <w:ind w:left="4320" w:hanging="360"/>
      </w:pPr>
      <w:rPr>
        <w:rFonts w:ascii="Wingdings" w:hAnsi="Wingdings" w:hint="default"/>
      </w:rPr>
    </w:lvl>
    <w:lvl w:ilvl="6" w:tplc="59B63188" w:tentative="1">
      <w:start w:val="1"/>
      <w:numFmt w:val="bullet"/>
      <w:lvlText w:val=""/>
      <w:lvlJc w:val="left"/>
      <w:pPr>
        <w:tabs>
          <w:tab w:val="num" w:pos="5040"/>
        </w:tabs>
        <w:ind w:left="5040" w:hanging="360"/>
      </w:pPr>
      <w:rPr>
        <w:rFonts w:ascii="Wingdings" w:hAnsi="Wingdings" w:hint="default"/>
      </w:rPr>
    </w:lvl>
    <w:lvl w:ilvl="7" w:tplc="A9C0993A" w:tentative="1">
      <w:start w:val="1"/>
      <w:numFmt w:val="bullet"/>
      <w:lvlText w:val=""/>
      <w:lvlJc w:val="left"/>
      <w:pPr>
        <w:tabs>
          <w:tab w:val="num" w:pos="5760"/>
        </w:tabs>
        <w:ind w:left="5760" w:hanging="360"/>
      </w:pPr>
      <w:rPr>
        <w:rFonts w:ascii="Wingdings" w:hAnsi="Wingdings" w:hint="default"/>
      </w:rPr>
    </w:lvl>
    <w:lvl w:ilvl="8" w:tplc="DA00C5AE" w:tentative="1">
      <w:start w:val="1"/>
      <w:numFmt w:val="bullet"/>
      <w:lvlText w:val=""/>
      <w:lvlJc w:val="left"/>
      <w:pPr>
        <w:tabs>
          <w:tab w:val="num" w:pos="6480"/>
        </w:tabs>
        <w:ind w:left="6480" w:hanging="360"/>
      </w:pPr>
      <w:rPr>
        <w:rFonts w:ascii="Wingdings" w:hAnsi="Wingdings" w:hint="default"/>
      </w:rPr>
    </w:lvl>
  </w:abstractNum>
  <w:abstractNum w:abstractNumId="151">
    <w:nsid w:val="6C930FF6"/>
    <w:multiLevelType w:val="hybridMultilevel"/>
    <w:tmpl w:val="0F0A4BF0"/>
    <w:lvl w:ilvl="0" w:tplc="937473FE">
      <w:start w:val="1"/>
      <w:numFmt w:val="bullet"/>
      <w:lvlText w:val="–"/>
      <w:lvlJc w:val="left"/>
      <w:pPr>
        <w:tabs>
          <w:tab w:val="num" w:pos="720"/>
        </w:tabs>
        <w:ind w:left="720" w:hanging="360"/>
      </w:pPr>
      <w:rPr>
        <w:rFonts w:ascii="宋体" w:hAnsi="宋体" w:hint="default"/>
      </w:rPr>
    </w:lvl>
    <w:lvl w:ilvl="1" w:tplc="4C6E8B14">
      <w:start w:val="1"/>
      <w:numFmt w:val="bullet"/>
      <w:lvlText w:val="–"/>
      <w:lvlJc w:val="left"/>
      <w:pPr>
        <w:tabs>
          <w:tab w:val="num" w:pos="1440"/>
        </w:tabs>
        <w:ind w:left="1440" w:hanging="360"/>
      </w:pPr>
      <w:rPr>
        <w:rFonts w:ascii="宋体" w:hAnsi="宋体" w:hint="default"/>
      </w:rPr>
    </w:lvl>
    <w:lvl w:ilvl="2" w:tplc="EC864FBE" w:tentative="1">
      <w:start w:val="1"/>
      <w:numFmt w:val="bullet"/>
      <w:lvlText w:val="–"/>
      <w:lvlJc w:val="left"/>
      <w:pPr>
        <w:tabs>
          <w:tab w:val="num" w:pos="2160"/>
        </w:tabs>
        <w:ind w:left="2160" w:hanging="360"/>
      </w:pPr>
      <w:rPr>
        <w:rFonts w:ascii="宋体" w:hAnsi="宋体" w:hint="default"/>
      </w:rPr>
    </w:lvl>
    <w:lvl w:ilvl="3" w:tplc="C3542868" w:tentative="1">
      <w:start w:val="1"/>
      <w:numFmt w:val="bullet"/>
      <w:lvlText w:val="–"/>
      <w:lvlJc w:val="left"/>
      <w:pPr>
        <w:tabs>
          <w:tab w:val="num" w:pos="2880"/>
        </w:tabs>
        <w:ind w:left="2880" w:hanging="360"/>
      </w:pPr>
      <w:rPr>
        <w:rFonts w:ascii="宋体" w:hAnsi="宋体" w:hint="default"/>
      </w:rPr>
    </w:lvl>
    <w:lvl w:ilvl="4" w:tplc="6A48A7F6" w:tentative="1">
      <w:start w:val="1"/>
      <w:numFmt w:val="bullet"/>
      <w:lvlText w:val="–"/>
      <w:lvlJc w:val="left"/>
      <w:pPr>
        <w:tabs>
          <w:tab w:val="num" w:pos="3600"/>
        </w:tabs>
        <w:ind w:left="3600" w:hanging="360"/>
      </w:pPr>
      <w:rPr>
        <w:rFonts w:ascii="宋体" w:hAnsi="宋体" w:hint="default"/>
      </w:rPr>
    </w:lvl>
    <w:lvl w:ilvl="5" w:tplc="3824475C" w:tentative="1">
      <w:start w:val="1"/>
      <w:numFmt w:val="bullet"/>
      <w:lvlText w:val="–"/>
      <w:lvlJc w:val="left"/>
      <w:pPr>
        <w:tabs>
          <w:tab w:val="num" w:pos="4320"/>
        </w:tabs>
        <w:ind w:left="4320" w:hanging="360"/>
      </w:pPr>
      <w:rPr>
        <w:rFonts w:ascii="宋体" w:hAnsi="宋体" w:hint="default"/>
      </w:rPr>
    </w:lvl>
    <w:lvl w:ilvl="6" w:tplc="1C764DF6" w:tentative="1">
      <w:start w:val="1"/>
      <w:numFmt w:val="bullet"/>
      <w:lvlText w:val="–"/>
      <w:lvlJc w:val="left"/>
      <w:pPr>
        <w:tabs>
          <w:tab w:val="num" w:pos="5040"/>
        </w:tabs>
        <w:ind w:left="5040" w:hanging="360"/>
      </w:pPr>
      <w:rPr>
        <w:rFonts w:ascii="宋体" w:hAnsi="宋体" w:hint="default"/>
      </w:rPr>
    </w:lvl>
    <w:lvl w:ilvl="7" w:tplc="462696B8" w:tentative="1">
      <w:start w:val="1"/>
      <w:numFmt w:val="bullet"/>
      <w:lvlText w:val="–"/>
      <w:lvlJc w:val="left"/>
      <w:pPr>
        <w:tabs>
          <w:tab w:val="num" w:pos="5760"/>
        </w:tabs>
        <w:ind w:left="5760" w:hanging="360"/>
      </w:pPr>
      <w:rPr>
        <w:rFonts w:ascii="宋体" w:hAnsi="宋体" w:hint="default"/>
      </w:rPr>
    </w:lvl>
    <w:lvl w:ilvl="8" w:tplc="77625D62" w:tentative="1">
      <w:start w:val="1"/>
      <w:numFmt w:val="bullet"/>
      <w:lvlText w:val="–"/>
      <w:lvlJc w:val="left"/>
      <w:pPr>
        <w:tabs>
          <w:tab w:val="num" w:pos="6480"/>
        </w:tabs>
        <w:ind w:left="6480" w:hanging="360"/>
      </w:pPr>
      <w:rPr>
        <w:rFonts w:ascii="宋体" w:hAnsi="宋体" w:hint="default"/>
      </w:rPr>
    </w:lvl>
  </w:abstractNum>
  <w:abstractNum w:abstractNumId="152">
    <w:nsid w:val="6D164495"/>
    <w:multiLevelType w:val="hybridMultilevel"/>
    <w:tmpl w:val="2910C22E"/>
    <w:lvl w:ilvl="0" w:tplc="7F566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6E15738A"/>
    <w:multiLevelType w:val="hybridMultilevel"/>
    <w:tmpl w:val="9148E23E"/>
    <w:lvl w:ilvl="0" w:tplc="030671BC">
      <w:start w:val="1"/>
      <w:numFmt w:val="bullet"/>
      <w:lvlText w:val=""/>
      <w:lvlJc w:val="left"/>
      <w:pPr>
        <w:tabs>
          <w:tab w:val="num" w:pos="720"/>
        </w:tabs>
        <w:ind w:left="720" w:hanging="360"/>
      </w:pPr>
      <w:rPr>
        <w:rFonts w:ascii="Wingdings" w:hAnsi="Wingdings" w:hint="default"/>
      </w:rPr>
    </w:lvl>
    <w:lvl w:ilvl="1" w:tplc="9E00E596">
      <w:start w:val="2328"/>
      <w:numFmt w:val="bullet"/>
      <w:lvlText w:val=""/>
      <w:lvlJc w:val="left"/>
      <w:pPr>
        <w:tabs>
          <w:tab w:val="num" w:pos="1440"/>
        </w:tabs>
        <w:ind w:left="1440" w:hanging="360"/>
      </w:pPr>
      <w:rPr>
        <w:rFonts w:ascii="Wingdings" w:hAnsi="Wingdings" w:hint="default"/>
      </w:rPr>
    </w:lvl>
    <w:lvl w:ilvl="2" w:tplc="337C8698" w:tentative="1">
      <w:start w:val="1"/>
      <w:numFmt w:val="bullet"/>
      <w:lvlText w:val=""/>
      <w:lvlJc w:val="left"/>
      <w:pPr>
        <w:tabs>
          <w:tab w:val="num" w:pos="2160"/>
        </w:tabs>
        <w:ind w:left="2160" w:hanging="360"/>
      </w:pPr>
      <w:rPr>
        <w:rFonts w:ascii="Wingdings" w:hAnsi="Wingdings" w:hint="default"/>
      </w:rPr>
    </w:lvl>
    <w:lvl w:ilvl="3" w:tplc="0F14F602" w:tentative="1">
      <w:start w:val="1"/>
      <w:numFmt w:val="bullet"/>
      <w:lvlText w:val=""/>
      <w:lvlJc w:val="left"/>
      <w:pPr>
        <w:tabs>
          <w:tab w:val="num" w:pos="2880"/>
        </w:tabs>
        <w:ind w:left="2880" w:hanging="360"/>
      </w:pPr>
      <w:rPr>
        <w:rFonts w:ascii="Wingdings" w:hAnsi="Wingdings" w:hint="default"/>
      </w:rPr>
    </w:lvl>
    <w:lvl w:ilvl="4" w:tplc="5470D4EC" w:tentative="1">
      <w:start w:val="1"/>
      <w:numFmt w:val="bullet"/>
      <w:lvlText w:val=""/>
      <w:lvlJc w:val="left"/>
      <w:pPr>
        <w:tabs>
          <w:tab w:val="num" w:pos="3600"/>
        </w:tabs>
        <w:ind w:left="3600" w:hanging="360"/>
      </w:pPr>
      <w:rPr>
        <w:rFonts w:ascii="Wingdings" w:hAnsi="Wingdings" w:hint="default"/>
      </w:rPr>
    </w:lvl>
    <w:lvl w:ilvl="5" w:tplc="ED1A858E" w:tentative="1">
      <w:start w:val="1"/>
      <w:numFmt w:val="bullet"/>
      <w:lvlText w:val=""/>
      <w:lvlJc w:val="left"/>
      <w:pPr>
        <w:tabs>
          <w:tab w:val="num" w:pos="4320"/>
        </w:tabs>
        <w:ind w:left="4320" w:hanging="360"/>
      </w:pPr>
      <w:rPr>
        <w:rFonts w:ascii="Wingdings" w:hAnsi="Wingdings" w:hint="default"/>
      </w:rPr>
    </w:lvl>
    <w:lvl w:ilvl="6" w:tplc="00C2536C" w:tentative="1">
      <w:start w:val="1"/>
      <w:numFmt w:val="bullet"/>
      <w:lvlText w:val=""/>
      <w:lvlJc w:val="left"/>
      <w:pPr>
        <w:tabs>
          <w:tab w:val="num" w:pos="5040"/>
        </w:tabs>
        <w:ind w:left="5040" w:hanging="360"/>
      </w:pPr>
      <w:rPr>
        <w:rFonts w:ascii="Wingdings" w:hAnsi="Wingdings" w:hint="default"/>
      </w:rPr>
    </w:lvl>
    <w:lvl w:ilvl="7" w:tplc="B0005FF2" w:tentative="1">
      <w:start w:val="1"/>
      <w:numFmt w:val="bullet"/>
      <w:lvlText w:val=""/>
      <w:lvlJc w:val="left"/>
      <w:pPr>
        <w:tabs>
          <w:tab w:val="num" w:pos="5760"/>
        </w:tabs>
        <w:ind w:left="5760" w:hanging="360"/>
      </w:pPr>
      <w:rPr>
        <w:rFonts w:ascii="Wingdings" w:hAnsi="Wingdings" w:hint="default"/>
      </w:rPr>
    </w:lvl>
    <w:lvl w:ilvl="8" w:tplc="45D45F02" w:tentative="1">
      <w:start w:val="1"/>
      <w:numFmt w:val="bullet"/>
      <w:lvlText w:val=""/>
      <w:lvlJc w:val="left"/>
      <w:pPr>
        <w:tabs>
          <w:tab w:val="num" w:pos="6480"/>
        </w:tabs>
        <w:ind w:left="6480" w:hanging="360"/>
      </w:pPr>
      <w:rPr>
        <w:rFonts w:ascii="Wingdings" w:hAnsi="Wingdings" w:hint="default"/>
      </w:rPr>
    </w:lvl>
  </w:abstractNum>
  <w:abstractNum w:abstractNumId="154">
    <w:nsid w:val="6E8E08EE"/>
    <w:multiLevelType w:val="hybridMultilevel"/>
    <w:tmpl w:val="6C08D4F6"/>
    <w:lvl w:ilvl="0" w:tplc="676C3288">
      <w:start w:val="1"/>
      <w:numFmt w:val="bullet"/>
      <w:lvlText w:val="•"/>
      <w:lvlJc w:val="left"/>
      <w:pPr>
        <w:tabs>
          <w:tab w:val="num" w:pos="720"/>
        </w:tabs>
        <w:ind w:left="720" w:hanging="360"/>
      </w:pPr>
      <w:rPr>
        <w:rFonts w:ascii="宋体" w:hAnsi="宋体" w:hint="default"/>
      </w:rPr>
    </w:lvl>
    <w:lvl w:ilvl="1" w:tplc="D9E254F0" w:tentative="1">
      <w:start w:val="1"/>
      <w:numFmt w:val="bullet"/>
      <w:lvlText w:val="•"/>
      <w:lvlJc w:val="left"/>
      <w:pPr>
        <w:tabs>
          <w:tab w:val="num" w:pos="1440"/>
        </w:tabs>
        <w:ind w:left="1440" w:hanging="360"/>
      </w:pPr>
      <w:rPr>
        <w:rFonts w:ascii="宋体" w:hAnsi="宋体" w:hint="default"/>
      </w:rPr>
    </w:lvl>
    <w:lvl w:ilvl="2" w:tplc="DE143BA2" w:tentative="1">
      <w:start w:val="1"/>
      <w:numFmt w:val="bullet"/>
      <w:lvlText w:val="•"/>
      <w:lvlJc w:val="left"/>
      <w:pPr>
        <w:tabs>
          <w:tab w:val="num" w:pos="2160"/>
        </w:tabs>
        <w:ind w:left="2160" w:hanging="360"/>
      </w:pPr>
      <w:rPr>
        <w:rFonts w:ascii="宋体" w:hAnsi="宋体" w:hint="default"/>
      </w:rPr>
    </w:lvl>
    <w:lvl w:ilvl="3" w:tplc="17627DCE" w:tentative="1">
      <w:start w:val="1"/>
      <w:numFmt w:val="bullet"/>
      <w:lvlText w:val="•"/>
      <w:lvlJc w:val="left"/>
      <w:pPr>
        <w:tabs>
          <w:tab w:val="num" w:pos="2880"/>
        </w:tabs>
        <w:ind w:left="2880" w:hanging="360"/>
      </w:pPr>
      <w:rPr>
        <w:rFonts w:ascii="宋体" w:hAnsi="宋体" w:hint="default"/>
      </w:rPr>
    </w:lvl>
    <w:lvl w:ilvl="4" w:tplc="EBA8492C" w:tentative="1">
      <w:start w:val="1"/>
      <w:numFmt w:val="bullet"/>
      <w:lvlText w:val="•"/>
      <w:lvlJc w:val="left"/>
      <w:pPr>
        <w:tabs>
          <w:tab w:val="num" w:pos="3600"/>
        </w:tabs>
        <w:ind w:left="3600" w:hanging="360"/>
      </w:pPr>
      <w:rPr>
        <w:rFonts w:ascii="宋体" w:hAnsi="宋体" w:hint="default"/>
      </w:rPr>
    </w:lvl>
    <w:lvl w:ilvl="5" w:tplc="755CEAFA" w:tentative="1">
      <w:start w:val="1"/>
      <w:numFmt w:val="bullet"/>
      <w:lvlText w:val="•"/>
      <w:lvlJc w:val="left"/>
      <w:pPr>
        <w:tabs>
          <w:tab w:val="num" w:pos="4320"/>
        </w:tabs>
        <w:ind w:left="4320" w:hanging="360"/>
      </w:pPr>
      <w:rPr>
        <w:rFonts w:ascii="宋体" w:hAnsi="宋体" w:hint="default"/>
      </w:rPr>
    </w:lvl>
    <w:lvl w:ilvl="6" w:tplc="3738A95C" w:tentative="1">
      <w:start w:val="1"/>
      <w:numFmt w:val="bullet"/>
      <w:lvlText w:val="•"/>
      <w:lvlJc w:val="left"/>
      <w:pPr>
        <w:tabs>
          <w:tab w:val="num" w:pos="5040"/>
        </w:tabs>
        <w:ind w:left="5040" w:hanging="360"/>
      </w:pPr>
      <w:rPr>
        <w:rFonts w:ascii="宋体" w:hAnsi="宋体" w:hint="default"/>
      </w:rPr>
    </w:lvl>
    <w:lvl w:ilvl="7" w:tplc="9A486C58" w:tentative="1">
      <w:start w:val="1"/>
      <w:numFmt w:val="bullet"/>
      <w:lvlText w:val="•"/>
      <w:lvlJc w:val="left"/>
      <w:pPr>
        <w:tabs>
          <w:tab w:val="num" w:pos="5760"/>
        </w:tabs>
        <w:ind w:left="5760" w:hanging="360"/>
      </w:pPr>
      <w:rPr>
        <w:rFonts w:ascii="宋体" w:hAnsi="宋体" w:hint="default"/>
      </w:rPr>
    </w:lvl>
    <w:lvl w:ilvl="8" w:tplc="D548EDCA" w:tentative="1">
      <w:start w:val="1"/>
      <w:numFmt w:val="bullet"/>
      <w:lvlText w:val="•"/>
      <w:lvlJc w:val="left"/>
      <w:pPr>
        <w:tabs>
          <w:tab w:val="num" w:pos="6480"/>
        </w:tabs>
        <w:ind w:left="6480" w:hanging="360"/>
      </w:pPr>
      <w:rPr>
        <w:rFonts w:ascii="宋体" w:hAnsi="宋体" w:hint="default"/>
      </w:rPr>
    </w:lvl>
  </w:abstractNum>
  <w:abstractNum w:abstractNumId="155">
    <w:nsid w:val="6EAC01E2"/>
    <w:multiLevelType w:val="hybridMultilevel"/>
    <w:tmpl w:val="C8C60D04"/>
    <w:lvl w:ilvl="0" w:tplc="CCC67188">
      <w:start w:val="1"/>
      <w:numFmt w:val="bullet"/>
      <w:lvlText w:val="•"/>
      <w:lvlJc w:val="left"/>
      <w:pPr>
        <w:tabs>
          <w:tab w:val="num" w:pos="720"/>
        </w:tabs>
        <w:ind w:left="720" w:hanging="360"/>
      </w:pPr>
      <w:rPr>
        <w:rFonts w:ascii="宋体" w:hAnsi="宋体" w:hint="default"/>
      </w:rPr>
    </w:lvl>
    <w:lvl w:ilvl="1" w:tplc="DDEC4C92">
      <w:start w:val="2891"/>
      <w:numFmt w:val="bullet"/>
      <w:lvlText w:val="–"/>
      <w:lvlJc w:val="left"/>
      <w:pPr>
        <w:tabs>
          <w:tab w:val="num" w:pos="1440"/>
        </w:tabs>
        <w:ind w:left="1440" w:hanging="360"/>
      </w:pPr>
      <w:rPr>
        <w:rFonts w:ascii="宋体" w:hAnsi="宋体" w:hint="default"/>
      </w:rPr>
    </w:lvl>
    <w:lvl w:ilvl="2" w:tplc="E3D4D85C" w:tentative="1">
      <w:start w:val="1"/>
      <w:numFmt w:val="bullet"/>
      <w:lvlText w:val="•"/>
      <w:lvlJc w:val="left"/>
      <w:pPr>
        <w:tabs>
          <w:tab w:val="num" w:pos="2160"/>
        </w:tabs>
        <w:ind w:left="2160" w:hanging="360"/>
      </w:pPr>
      <w:rPr>
        <w:rFonts w:ascii="宋体" w:hAnsi="宋体" w:hint="default"/>
      </w:rPr>
    </w:lvl>
    <w:lvl w:ilvl="3" w:tplc="E3B06964" w:tentative="1">
      <w:start w:val="1"/>
      <w:numFmt w:val="bullet"/>
      <w:lvlText w:val="•"/>
      <w:lvlJc w:val="left"/>
      <w:pPr>
        <w:tabs>
          <w:tab w:val="num" w:pos="2880"/>
        </w:tabs>
        <w:ind w:left="2880" w:hanging="360"/>
      </w:pPr>
      <w:rPr>
        <w:rFonts w:ascii="宋体" w:hAnsi="宋体" w:hint="default"/>
      </w:rPr>
    </w:lvl>
    <w:lvl w:ilvl="4" w:tplc="C1543596" w:tentative="1">
      <w:start w:val="1"/>
      <w:numFmt w:val="bullet"/>
      <w:lvlText w:val="•"/>
      <w:lvlJc w:val="left"/>
      <w:pPr>
        <w:tabs>
          <w:tab w:val="num" w:pos="3600"/>
        </w:tabs>
        <w:ind w:left="3600" w:hanging="360"/>
      </w:pPr>
      <w:rPr>
        <w:rFonts w:ascii="宋体" w:hAnsi="宋体" w:hint="default"/>
      </w:rPr>
    </w:lvl>
    <w:lvl w:ilvl="5" w:tplc="07A47464" w:tentative="1">
      <w:start w:val="1"/>
      <w:numFmt w:val="bullet"/>
      <w:lvlText w:val="•"/>
      <w:lvlJc w:val="left"/>
      <w:pPr>
        <w:tabs>
          <w:tab w:val="num" w:pos="4320"/>
        </w:tabs>
        <w:ind w:left="4320" w:hanging="360"/>
      </w:pPr>
      <w:rPr>
        <w:rFonts w:ascii="宋体" w:hAnsi="宋体" w:hint="default"/>
      </w:rPr>
    </w:lvl>
    <w:lvl w:ilvl="6" w:tplc="ADEE2924" w:tentative="1">
      <w:start w:val="1"/>
      <w:numFmt w:val="bullet"/>
      <w:lvlText w:val="•"/>
      <w:lvlJc w:val="left"/>
      <w:pPr>
        <w:tabs>
          <w:tab w:val="num" w:pos="5040"/>
        </w:tabs>
        <w:ind w:left="5040" w:hanging="360"/>
      </w:pPr>
      <w:rPr>
        <w:rFonts w:ascii="宋体" w:hAnsi="宋体" w:hint="default"/>
      </w:rPr>
    </w:lvl>
    <w:lvl w:ilvl="7" w:tplc="B6487314" w:tentative="1">
      <w:start w:val="1"/>
      <w:numFmt w:val="bullet"/>
      <w:lvlText w:val="•"/>
      <w:lvlJc w:val="left"/>
      <w:pPr>
        <w:tabs>
          <w:tab w:val="num" w:pos="5760"/>
        </w:tabs>
        <w:ind w:left="5760" w:hanging="360"/>
      </w:pPr>
      <w:rPr>
        <w:rFonts w:ascii="宋体" w:hAnsi="宋体" w:hint="default"/>
      </w:rPr>
    </w:lvl>
    <w:lvl w:ilvl="8" w:tplc="31166F5E" w:tentative="1">
      <w:start w:val="1"/>
      <w:numFmt w:val="bullet"/>
      <w:lvlText w:val="•"/>
      <w:lvlJc w:val="left"/>
      <w:pPr>
        <w:tabs>
          <w:tab w:val="num" w:pos="6480"/>
        </w:tabs>
        <w:ind w:left="6480" w:hanging="360"/>
      </w:pPr>
      <w:rPr>
        <w:rFonts w:ascii="宋体" w:hAnsi="宋体" w:hint="default"/>
      </w:rPr>
    </w:lvl>
  </w:abstractNum>
  <w:abstractNum w:abstractNumId="156">
    <w:nsid w:val="6ED53567"/>
    <w:multiLevelType w:val="hybridMultilevel"/>
    <w:tmpl w:val="EC588F60"/>
    <w:lvl w:ilvl="0" w:tplc="DE4CB1AA">
      <w:start w:val="1"/>
      <w:numFmt w:val="bullet"/>
      <w:lvlText w:val=""/>
      <w:lvlJc w:val="left"/>
      <w:pPr>
        <w:tabs>
          <w:tab w:val="num" w:pos="720"/>
        </w:tabs>
        <w:ind w:left="720" w:hanging="360"/>
      </w:pPr>
      <w:rPr>
        <w:rFonts w:ascii="Wingdings" w:hAnsi="Wingdings" w:hint="default"/>
      </w:rPr>
    </w:lvl>
    <w:lvl w:ilvl="1" w:tplc="6EEA67A4" w:tentative="1">
      <w:start w:val="1"/>
      <w:numFmt w:val="bullet"/>
      <w:lvlText w:val=""/>
      <w:lvlJc w:val="left"/>
      <w:pPr>
        <w:tabs>
          <w:tab w:val="num" w:pos="1440"/>
        </w:tabs>
        <w:ind w:left="1440" w:hanging="360"/>
      </w:pPr>
      <w:rPr>
        <w:rFonts w:ascii="Wingdings" w:hAnsi="Wingdings" w:hint="default"/>
      </w:rPr>
    </w:lvl>
    <w:lvl w:ilvl="2" w:tplc="75EA377C" w:tentative="1">
      <w:start w:val="1"/>
      <w:numFmt w:val="bullet"/>
      <w:lvlText w:val=""/>
      <w:lvlJc w:val="left"/>
      <w:pPr>
        <w:tabs>
          <w:tab w:val="num" w:pos="2160"/>
        </w:tabs>
        <w:ind w:left="2160" w:hanging="360"/>
      </w:pPr>
      <w:rPr>
        <w:rFonts w:ascii="Wingdings" w:hAnsi="Wingdings" w:hint="default"/>
      </w:rPr>
    </w:lvl>
    <w:lvl w:ilvl="3" w:tplc="03402392" w:tentative="1">
      <w:start w:val="1"/>
      <w:numFmt w:val="bullet"/>
      <w:lvlText w:val=""/>
      <w:lvlJc w:val="left"/>
      <w:pPr>
        <w:tabs>
          <w:tab w:val="num" w:pos="2880"/>
        </w:tabs>
        <w:ind w:left="2880" w:hanging="360"/>
      </w:pPr>
      <w:rPr>
        <w:rFonts w:ascii="Wingdings" w:hAnsi="Wingdings" w:hint="default"/>
      </w:rPr>
    </w:lvl>
    <w:lvl w:ilvl="4" w:tplc="0268C3DC" w:tentative="1">
      <w:start w:val="1"/>
      <w:numFmt w:val="bullet"/>
      <w:lvlText w:val=""/>
      <w:lvlJc w:val="left"/>
      <w:pPr>
        <w:tabs>
          <w:tab w:val="num" w:pos="3600"/>
        </w:tabs>
        <w:ind w:left="3600" w:hanging="360"/>
      </w:pPr>
      <w:rPr>
        <w:rFonts w:ascii="Wingdings" w:hAnsi="Wingdings" w:hint="default"/>
      </w:rPr>
    </w:lvl>
    <w:lvl w:ilvl="5" w:tplc="802451A4" w:tentative="1">
      <w:start w:val="1"/>
      <w:numFmt w:val="bullet"/>
      <w:lvlText w:val=""/>
      <w:lvlJc w:val="left"/>
      <w:pPr>
        <w:tabs>
          <w:tab w:val="num" w:pos="4320"/>
        </w:tabs>
        <w:ind w:left="4320" w:hanging="360"/>
      </w:pPr>
      <w:rPr>
        <w:rFonts w:ascii="Wingdings" w:hAnsi="Wingdings" w:hint="default"/>
      </w:rPr>
    </w:lvl>
    <w:lvl w:ilvl="6" w:tplc="5FB87450" w:tentative="1">
      <w:start w:val="1"/>
      <w:numFmt w:val="bullet"/>
      <w:lvlText w:val=""/>
      <w:lvlJc w:val="left"/>
      <w:pPr>
        <w:tabs>
          <w:tab w:val="num" w:pos="5040"/>
        </w:tabs>
        <w:ind w:left="5040" w:hanging="360"/>
      </w:pPr>
      <w:rPr>
        <w:rFonts w:ascii="Wingdings" w:hAnsi="Wingdings" w:hint="default"/>
      </w:rPr>
    </w:lvl>
    <w:lvl w:ilvl="7" w:tplc="C49405DA" w:tentative="1">
      <w:start w:val="1"/>
      <w:numFmt w:val="bullet"/>
      <w:lvlText w:val=""/>
      <w:lvlJc w:val="left"/>
      <w:pPr>
        <w:tabs>
          <w:tab w:val="num" w:pos="5760"/>
        </w:tabs>
        <w:ind w:left="5760" w:hanging="360"/>
      </w:pPr>
      <w:rPr>
        <w:rFonts w:ascii="Wingdings" w:hAnsi="Wingdings" w:hint="default"/>
      </w:rPr>
    </w:lvl>
    <w:lvl w:ilvl="8" w:tplc="E7F06C38" w:tentative="1">
      <w:start w:val="1"/>
      <w:numFmt w:val="bullet"/>
      <w:lvlText w:val=""/>
      <w:lvlJc w:val="left"/>
      <w:pPr>
        <w:tabs>
          <w:tab w:val="num" w:pos="6480"/>
        </w:tabs>
        <w:ind w:left="6480" w:hanging="360"/>
      </w:pPr>
      <w:rPr>
        <w:rFonts w:ascii="Wingdings" w:hAnsi="Wingdings" w:hint="default"/>
      </w:rPr>
    </w:lvl>
  </w:abstractNum>
  <w:abstractNum w:abstractNumId="157">
    <w:nsid w:val="71120668"/>
    <w:multiLevelType w:val="hybridMultilevel"/>
    <w:tmpl w:val="EE5A9E0A"/>
    <w:lvl w:ilvl="0" w:tplc="945E8446">
      <w:start w:val="1"/>
      <w:numFmt w:val="bullet"/>
      <w:lvlText w:val=""/>
      <w:lvlJc w:val="left"/>
      <w:pPr>
        <w:tabs>
          <w:tab w:val="num" w:pos="720"/>
        </w:tabs>
        <w:ind w:left="720" w:hanging="360"/>
      </w:pPr>
      <w:rPr>
        <w:rFonts w:ascii="Wingdings" w:hAnsi="Wingdings" w:hint="default"/>
      </w:rPr>
    </w:lvl>
    <w:lvl w:ilvl="1" w:tplc="DA1854BE" w:tentative="1">
      <w:start w:val="1"/>
      <w:numFmt w:val="bullet"/>
      <w:lvlText w:val=""/>
      <w:lvlJc w:val="left"/>
      <w:pPr>
        <w:tabs>
          <w:tab w:val="num" w:pos="1440"/>
        </w:tabs>
        <w:ind w:left="1440" w:hanging="360"/>
      </w:pPr>
      <w:rPr>
        <w:rFonts w:ascii="Wingdings" w:hAnsi="Wingdings" w:hint="default"/>
      </w:rPr>
    </w:lvl>
    <w:lvl w:ilvl="2" w:tplc="5FDE5156" w:tentative="1">
      <w:start w:val="1"/>
      <w:numFmt w:val="bullet"/>
      <w:lvlText w:val=""/>
      <w:lvlJc w:val="left"/>
      <w:pPr>
        <w:tabs>
          <w:tab w:val="num" w:pos="2160"/>
        </w:tabs>
        <w:ind w:left="2160" w:hanging="360"/>
      </w:pPr>
      <w:rPr>
        <w:rFonts w:ascii="Wingdings" w:hAnsi="Wingdings" w:hint="default"/>
      </w:rPr>
    </w:lvl>
    <w:lvl w:ilvl="3" w:tplc="E2F678AE" w:tentative="1">
      <w:start w:val="1"/>
      <w:numFmt w:val="bullet"/>
      <w:lvlText w:val=""/>
      <w:lvlJc w:val="left"/>
      <w:pPr>
        <w:tabs>
          <w:tab w:val="num" w:pos="2880"/>
        </w:tabs>
        <w:ind w:left="2880" w:hanging="360"/>
      </w:pPr>
      <w:rPr>
        <w:rFonts w:ascii="Wingdings" w:hAnsi="Wingdings" w:hint="default"/>
      </w:rPr>
    </w:lvl>
    <w:lvl w:ilvl="4" w:tplc="40EE67E6" w:tentative="1">
      <w:start w:val="1"/>
      <w:numFmt w:val="bullet"/>
      <w:lvlText w:val=""/>
      <w:lvlJc w:val="left"/>
      <w:pPr>
        <w:tabs>
          <w:tab w:val="num" w:pos="3600"/>
        </w:tabs>
        <w:ind w:left="3600" w:hanging="360"/>
      </w:pPr>
      <w:rPr>
        <w:rFonts w:ascii="Wingdings" w:hAnsi="Wingdings" w:hint="default"/>
      </w:rPr>
    </w:lvl>
    <w:lvl w:ilvl="5" w:tplc="7C7E57F2" w:tentative="1">
      <w:start w:val="1"/>
      <w:numFmt w:val="bullet"/>
      <w:lvlText w:val=""/>
      <w:lvlJc w:val="left"/>
      <w:pPr>
        <w:tabs>
          <w:tab w:val="num" w:pos="4320"/>
        </w:tabs>
        <w:ind w:left="4320" w:hanging="360"/>
      </w:pPr>
      <w:rPr>
        <w:rFonts w:ascii="Wingdings" w:hAnsi="Wingdings" w:hint="default"/>
      </w:rPr>
    </w:lvl>
    <w:lvl w:ilvl="6" w:tplc="3754243A" w:tentative="1">
      <w:start w:val="1"/>
      <w:numFmt w:val="bullet"/>
      <w:lvlText w:val=""/>
      <w:lvlJc w:val="left"/>
      <w:pPr>
        <w:tabs>
          <w:tab w:val="num" w:pos="5040"/>
        </w:tabs>
        <w:ind w:left="5040" w:hanging="360"/>
      </w:pPr>
      <w:rPr>
        <w:rFonts w:ascii="Wingdings" w:hAnsi="Wingdings" w:hint="default"/>
      </w:rPr>
    </w:lvl>
    <w:lvl w:ilvl="7" w:tplc="0B24A7FE" w:tentative="1">
      <w:start w:val="1"/>
      <w:numFmt w:val="bullet"/>
      <w:lvlText w:val=""/>
      <w:lvlJc w:val="left"/>
      <w:pPr>
        <w:tabs>
          <w:tab w:val="num" w:pos="5760"/>
        </w:tabs>
        <w:ind w:left="5760" w:hanging="360"/>
      </w:pPr>
      <w:rPr>
        <w:rFonts w:ascii="Wingdings" w:hAnsi="Wingdings" w:hint="default"/>
      </w:rPr>
    </w:lvl>
    <w:lvl w:ilvl="8" w:tplc="5A4A6418" w:tentative="1">
      <w:start w:val="1"/>
      <w:numFmt w:val="bullet"/>
      <w:lvlText w:val=""/>
      <w:lvlJc w:val="left"/>
      <w:pPr>
        <w:tabs>
          <w:tab w:val="num" w:pos="6480"/>
        </w:tabs>
        <w:ind w:left="6480" w:hanging="360"/>
      </w:pPr>
      <w:rPr>
        <w:rFonts w:ascii="Wingdings" w:hAnsi="Wingdings" w:hint="default"/>
      </w:rPr>
    </w:lvl>
  </w:abstractNum>
  <w:abstractNum w:abstractNumId="158">
    <w:nsid w:val="71C44815"/>
    <w:multiLevelType w:val="hybridMultilevel"/>
    <w:tmpl w:val="1A0EEFF0"/>
    <w:lvl w:ilvl="0" w:tplc="93F0F8D0">
      <w:start w:val="1"/>
      <w:numFmt w:val="bullet"/>
      <w:lvlText w:val=""/>
      <w:lvlJc w:val="left"/>
      <w:pPr>
        <w:tabs>
          <w:tab w:val="num" w:pos="720"/>
        </w:tabs>
        <w:ind w:left="720" w:hanging="360"/>
      </w:pPr>
      <w:rPr>
        <w:rFonts w:ascii="Wingdings" w:hAnsi="Wingdings" w:hint="default"/>
      </w:rPr>
    </w:lvl>
    <w:lvl w:ilvl="1" w:tplc="DACE972A" w:tentative="1">
      <w:start w:val="1"/>
      <w:numFmt w:val="bullet"/>
      <w:lvlText w:val=""/>
      <w:lvlJc w:val="left"/>
      <w:pPr>
        <w:tabs>
          <w:tab w:val="num" w:pos="1440"/>
        </w:tabs>
        <w:ind w:left="1440" w:hanging="360"/>
      </w:pPr>
      <w:rPr>
        <w:rFonts w:ascii="Wingdings" w:hAnsi="Wingdings" w:hint="default"/>
      </w:rPr>
    </w:lvl>
    <w:lvl w:ilvl="2" w:tplc="C8505CB6" w:tentative="1">
      <w:start w:val="1"/>
      <w:numFmt w:val="bullet"/>
      <w:lvlText w:val=""/>
      <w:lvlJc w:val="left"/>
      <w:pPr>
        <w:tabs>
          <w:tab w:val="num" w:pos="2160"/>
        </w:tabs>
        <w:ind w:left="2160" w:hanging="360"/>
      </w:pPr>
      <w:rPr>
        <w:rFonts w:ascii="Wingdings" w:hAnsi="Wingdings" w:hint="default"/>
      </w:rPr>
    </w:lvl>
    <w:lvl w:ilvl="3" w:tplc="4014C674" w:tentative="1">
      <w:start w:val="1"/>
      <w:numFmt w:val="bullet"/>
      <w:lvlText w:val=""/>
      <w:lvlJc w:val="left"/>
      <w:pPr>
        <w:tabs>
          <w:tab w:val="num" w:pos="2880"/>
        </w:tabs>
        <w:ind w:left="2880" w:hanging="360"/>
      </w:pPr>
      <w:rPr>
        <w:rFonts w:ascii="Wingdings" w:hAnsi="Wingdings" w:hint="default"/>
      </w:rPr>
    </w:lvl>
    <w:lvl w:ilvl="4" w:tplc="E5C8AB2E" w:tentative="1">
      <w:start w:val="1"/>
      <w:numFmt w:val="bullet"/>
      <w:lvlText w:val=""/>
      <w:lvlJc w:val="left"/>
      <w:pPr>
        <w:tabs>
          <w:tab w:val="num" w:pos="3600"/>
        </w:tabs>
        <w:ind w:left="3600" w:hanging="360"/>
      </w:pPr>
      <w:rPr>
        <w:rFonts w:ascii="Wingdings" w:hAnsi="Wingdings" w:hint="default"/>
      </w:rPr>
    </w:lvl>
    <w:lvl w:ilvl="5" w:tplc="AA8ADB68" w:tentative="1">
      <w:start w:val="1"/>
      <w:numFmt w:val="bullet"/>
      <w:lvlText w:val=""/>
      <w:lvlJc w:val="left"/>
      <w:pPr>
        <w:tabs>
          <w:tab w:val="num" w:pos="4320"/>
        </w:tabs>
        <w:ind w:left="4320" w:hanging="360"/>
      </w:pPr>
      <w:rPr>
        <w:rFonts w:ascii="Wingdings" w:hAnsi="Wingdings" w:hint="default"/>
      </w:rPr>
    </w:lvl>
    <w:lvl w:ilvl="6" w:tplc="D0468E2A" w:tentative="1">
      <w:start w:val="1"/>
      <w:numFmt w:val="bullet"/>
      <w:lvlText w:val=""/>
      <w:lvlJc w:val="left"/>
      <w:pPr>
        <w:tabs>
          <w:tab w:val="num" w:pos="5040"/>
        </w:tabs>
        <w:ind w:left="5040" w:hanging="360"/>
      </w:pPr>
      <w:rPr>
        <w:rFonts w:ascii="Wingdings" w:hAnsi="Wingdings" w:hint="default"/>
      </w:rPr>
    </w:lvl>
    <w:lvl w:ilvl="7" w:tplc="811EBC3A" w:tentative="1">
      <w:start w:val="1"/>
      <w:numFmt w:val="bullet"/>
      <w:lvlText w:val=""/>
      <w:lvlJc w:val="left"/>
      <w:pPr>
        <w:tabs>
          <w:tab w:val="num" w:pos="5760"/>
        </w:tabs>
        <w:ind w:left="5760" w:hanging="360"/>
      </w:pPr>
      <w:rPr>
        <w:rFonts w:ascii="Wingdings" w:hAnsi="Wingdings" w:hint="default"/>
      </w:rPr>
    </w:lvl>
    <w:lvl w:ilvl="8" w:tplc="923ED4FE" w:tentative="1">
      <w:start w:val="1"/>
      <w:numFmt w:val="bullet"/>
      <w:lvlText w:val=""/>
      <w:lvlJc w:val="left"/>
      <w:pPr>
        <w:tabs>
          <w:tab w:val="num" w:pos="6480"/>
        </w:tabs>
        <w:ind w:left="6480" w:hanging="360"/>
      </w:pPr>
      <w:rPr>
        <w:rFonts w:ascii="Wingdings" w:hAnsi="Wingdings" w:hint="default"/>
      </w:rPr>
    </w:lvl>
  </w:abstractNum>
  <w:abstractNum w:abstractNumId="159">
    <w:nsid w:val="72EB00CF"/>
    <w:multiLevelType w:val="hybridMultilevel"/>
    <w:tmpl w:val="69320ECA"/>
    <w:lvl w:ilvl="0" w:tplc="A0C4E6CA">
      <w:start w:val="1"/>
      <w:numFmt w:val="bullet"/>
      <w:lvlText w:val="•"/>
      <w:lvlJc w:val="left"/>
      <w:pPr>
        <w:tabs>
          <w:tab w:val="num" w:pos="720"/>
        </w:tabs>
        <w:ind w:left="720" w:hanging="360"/>
      </w:pPr>
      <w:rPr>
        <w:rFonts w:ascii="宋体" w:hAnsi="宋体" w:hint="default"/>
      </w:rPr>
    </w:lvl>
    <w:lvl w:ilvl="1" w:tplc="57604E5C" w:tentative="1">
      <w:start w:val="1"/>
      <w:numFmt w:val="bullet"/>
      <w:lvlText w:val="•"/>
      <w:lvlJc w:val="left"/>
      <w:pPr>
        <w:tabs>
          <w:tab w:val="num" w:pos="1440"/>
        </w:tabs>
        <w:ind w:left="1440" w:hanging="360"/>
      </w:pPr>
      <w:rPr>
        <w:rFonts w:ascii="宋体" w:hAnsi="宋体" w:hint="default"/>
      </w:rPr>
    </w:lvl>
    <w:lvl w:ilvl="2" w:tplc="A9A0D16C" w:tentative="1">
      <w:start w:val="1"/>
      <w:numFmt w:val="bullet"/>
      <w:lvlText w:val="•"/>
      <w:lvlJc w:val="left"/>
      <w:pPr>
        <w:tabs>
          <w:tab w:val="num" w:pos="2160"/>
        </w:tabs>
        <w:ind w:left="2160" w:hanging="360"/>
      </w:pPr>
      <w:rPr>
        <w:rFonts w:ascii="宋体" w:hAnsi="宋体" w:hint="default"/>
      </w:rPr>
    </w:lvl>
    <w:lvl w:ilvl="3" w:tplc="B59CAB0E" w:tentative="1">
      <w:start w:val="1"/>
      <w:numFmt w:val="bullet"/>
      <w:lvlText w:val="•"/>
      <w:lvlJc w:val="left"/>
      <w:pPr>
        <w:tabs>
          <w:tab w:val="num" w:pos="2880"/>
        </w:tabs>
        <w:ind w:left="2880" w:hanging="360"/>
      </w:pPr>
      <w:rPr>
        <w:rFonts w:ascii="宋体" w:hAnsi="宋体" w:hint="default"/>
      </w:rPr>
    </w:lvl>
    <w:lvl w:ilvl="4" w:tplc="EC229DB4" w:tentative="1">
      <w:start w:val="1"/>
      <w:numFmt w:val="bullet"/>
      <w:lvlText w:val="•"/>
      <w:lvlJc w:val="left"/>
      <w:pPr>
        <w:tabs>
          <w:tab w:val="num" w:pos="3600"/>
        </w:tabs>
        <w:ind w:left="3600" w:hanging="360"/>
      </w:pPr>
      <w:rPr>
        <w:rFonts w:ascii="宋体" w:hAnsi="宋体" w:hint="default"/>
      </w:rPr>
    </w:lvl>
    <w:lvl w:ilvl="5" w:tplc="A4422B0E" w:tentative="1">
      <w:start w:val="1"/>
      <w:numFmt w:val="bullet"/>
      <w:lvlText w:val="•"/>
      <w:lvlJc w:val="left"/>
      <w:pPr>
        <w:tabs>
          <w:tab w:val="num" w:pos="4320"/>
        </w:tabs>
        <w:ind w:left="4320" w:hanging="360"/>
      </w:pPr>
      <w:rPr>
        <w:rFonts w:ascii="宋体" w:hAnsi="宋体" w:hint="default"/>
      </w:rPr>
    </w:lvl>
    <w:lvl w:ilvl="6" w:tplc="34EC967C" w:tentative="1">
      <w:start w:val="1"/>
      <w:numFmt w:val="bullet"/>
      <w:lvlText w:val="•"/>
      <w:lvlJc w:val="left"/>
      <w:pPr>
        <w:tabs>
          <w:tab w:val="num" w:pos="5040"/>
        </w:tabs>
        <w:ind w:left="5040" w:hanging="360"/>
      </w:pPr>
      <w:rPr>
        <w:rFonts w:ascii="宋体" w:hAnsi="宋体" w:hint="default"/>
      </w:rPr>
    </w:lvl>
    <w:lvl w:ilvl="7" w:tplc="96C4461A" w:tentative="1">
      <w:start w:val="1"/>
      <w:numFmt w:val="bullet"/>
      <w:lvlText w:val="•"/>
      <w:lvlJc w:val="left"/>
      <w:pPr>
        <w:tabs>
          <w:tab w:val="num" w:pos="5760"/>
        </w:tabs>
        <w:ind w:left="5760" w:hanging="360"/>
      </w:pPr>
      <w:rPr>
        <w:rFonts w:ascii="宋体" w:hAnsi="宋体" w:hint="default"/>
      </w:rPr>
    </w:lvl>
    <w:lvl w:ilvl="8" w:tplc="BFC0D95A" w:tentative="1">
      <w:start w:val="1"/>
      <w:numFmt w:val="bullet"/>
      <w:lvlText w:val="•"/>
      <w:lvlJc w:val="left"/>
      <w:pPr>
        <w:tabs>
          <w:tab w:val="num" w:pos="6480"/>
        </w:tabs>
        <w:ind w:left="6480" w:hanging="360"/>
      </w:pPr>
      <w:rPr>
        <w:rFonts w:ascii="宋体" w:hAnsi="宋体" w:hint="default"/>
      </w:rPr>
    </w:lvl>
  </w:abstractNum>
  <w:abstractNum w:abstractNumId="160">
    <w:nsid w:val="738912E9"/>
    <w:multiLevelType w:val="hybridMultilevel"/>
    <w:tmpl w:val="63C8523E"/>
    <w:lvl w:ilvl="0" w:tplc="9744B0C2">
      <w:start w:val="1"/>
      <w:numFmt w:val="bullet"/>
      <w:lvlText w:val=""/>
      <w:lvlJc w:val="left"/>
      <w:pPr>
        <w:tabs>
          <w:tab w:val="num" w:pos="720"/>
        </w:tabs>
        <w:ind w:left="720" w:hanging="360"/>
      </w:pPr>
      <w:rPr>
        <w:rFonts w:ascii="Wingdings" w:hAnsi="Wingdings" w:hint="default"/>
      </w:rPr>
    </w:lvl>
    <w:lvl w:ilvl="1" w:tplc="B38808DE" w:tentative="1">
      <w:start w:val="1"/>
      <w:numFmt w:val="bullet"/>
      <w:lvlText w:val=""/>
      <w:lvlJc w:val="left"/>
      <w:pPr>
        <w:tabs>
          <w:tab w:val="num" w:pos="1440"/>
        </w:tabs>
        <w:ind w:left="1440" w:hanging="360"/>
      </w:pPr>
      <w:rPr>
        <w:rFonts w:ascii="Wingdings" w:hAnsi="Wingdings" w:hint="default"/>
      </w:rPr>
    </w:lvl>
    <w:lvl w:ilvl="2" w:tplc="9CBC802E" w:tentative="1">
      <w:start w:val="1"/>
      <w:numFmt w:val="bullet"/>
      <w:lvlText w:val=""/>
      <w:lvlJc w:val="left"/>
      <w:pPr>
        <w:tabs>
          <w:tab w:val="num" w:pos="2160"/>
        </w:tabs>
        <w:ind w:left="2160" w:hanging="360"/>
      </w:pPr>
      <w:rPr>
        <w:rFonts w:ascii="Wingdings" w:hAnsi="Wingdings" w:hint="default"/>
      </w:rPr>
    </w:lvl>
    <w:lvl w:ilvl="3" w:tplc="D1BCCAA4" w:tentative="1">
      <w:start w:val="1"/>
      <w:numFmt w:val="bullet"/>
      <w:lvlText w:val=""/>
      <w:lvlJc w:val="left"/>
      <w:pPr>
        <w:tabs>
          <w:tab w:val="num" w:pos="2880"/>
        </w:tabs>
        <w:ind w:left="2880" w:hanging="360"/>
      </w:pPr>
      <w:rPr>
        <w:rFonts w:ascii="Wingdings" w:hAnsi="Wingdings" w:hint="default"/>
      </w:rPr>
    </w:lvl>
    <w:lvl w:ilvl="4" w:tplc="6C601E58" w:tentative="1">
      <w:start w:val="1"/>
      <w:numFmt w:val="bullet"/>
      <w:lvlText w:val=""/>
      <w:lvlJc w:val="left"/>
      <w:pPr>
        <w:tabs>
          <w:tab w:val="num" w:pos="3600"/>
        </w:tabs>
        <w:ind w:left="3600" w:hanging="360"/>
      </w:pPr>
      <w:rPr>
        <w:rFonts w:ascii="Wingdings" w:hAnsi="Wingdings" w:hint="default"/>
      </w:rPr>
    </w:lvl>
    <w:lvl w:ilvl="5" w:tplc="720E0A9C" w:tentative="1">
      <w:start w:val="1"/>
      <w:numFmt w:val="bullet"/>
      <w:lvlText w:val=""/>
      <w:lvlJc w:val="left"/>
      <w:pPr>
        <w:tabs>
          <w:tab w:val="num" w:pos="4320"/>
        </w:tabs>
        <w:ind w:left="4320" w:hanging="360"/>
      </w:pPr>
      <w:rPr>
        <w:rFonts w:ascii="Wingdings" w:hAnsi="Wingdings" w:hint="default"/>
      </w:rPr>
    </w:lvl>
    <w:lvl w:ilvl="6" w:tplc="4B5691A6" w:tentative="1">
      <w:start w:val="1"/>
      <w:numFmt w:val="bullet"/>
      <w:lvlText w:val=""/>
      <w:lvlJc w:val="left"/>
      <w:pPr>
        <w:tabs>
          <w:tab w:val="num" w:pos="5040"/>
        </w:tabs>
        <w:ind w:left="5040" w:hanging="360"/>
      </w:pPr>
      <w:rPr>
        <w:rFonts w:ascii="Wingdings" w:hAnsi="Wingdings" w:hint="default"/>
      </w:rPr>
    </w:lvl>
    <w:lvl w:ilvl="7" w:tplc="2BA6EC6C" w:tentative="1">
      <w:start w:val="1"/>
      <w:numFmt w:val="bullet"/>
      <w:lvlText w:val=""/>
      <w:lvlJc w:val="left"/>
      <w:pPr>
        <w:tabs>
          <w:tab w:val="num" w:pos="5760"/>
        </w:tabs>
        <w:ind w:left="5760" w:hanging="360"/>
      </w:pPr>
      <w:rPr>
        <w:rFonts w:ascii="Wingdings" w:hAnsi="Wingdings" w:hint="default"/>
      </w:rPr>
    </w:lvl>
    <w:lvl w:ilvl="8" w:tplc="7B12BEC6" w:tentative="1">
      <w:start w:val="1"/>
      <w:numFmt w:val="bullet"/>
      <w:lvlText w:val=""/>
      <w:lvlJc w:val="left"/>
      <w:pPr>
        <w:tabs>
          <w:tab w:val="num" w:pos="6480"/>
        </w:tabs>
        <w:ind w:left="6480" w:hanging="360"/>
      </w:pPr>
      <w:rPr>
        <w:rFonts w:ascii="Wingdings" w:hAnsi="Wingdings" w:hint="default"/>
      </w:rPr>
    </w:lvl>
  </w:abstractNum>
  <w:abstractNum w:abstractNumId="161">
    <w:nsid w:val="74F370CD"/>
    <w:multiLevelType w:val="hybridMultilevel"/>
    <w:tmpl w:val="5622F000"/>
    <w:lvl w:ilvl="0" w:tplc="E29E57FA">
      <w:start w:val="1"/>
      <w:numFmt w:val="bullet"/>
      <w:lvlText w:val=""/>
      <w:lvlJc w:val="left"/>
      <w:pPr>
        <w:tabs>
          <w:tab w:val="num" w:pos="720"/>
        </w:tabs>
        <w:ind w:left="720" w:hanging="360"/>
      </w:pPr>
      <w:rPr>
        <w:rFonts w:ascii="Wingdings" w:hAnsi="Wingdings" w:hint="default"/>
      </w:rPr>
    </w:lvl>
    <w:lvl w:ilvl="1" w:tplc="AAD08E0C" w:tentative="1">
      <w:start w:val="1"/>
      <w:numFmt w:val="bullet"/>
      <w:lvlText w:val=""/>
      <w:lvlJc w:val="left"/>
      <w:pPr>
        <w:tabs>
          <w:tab w:val="num" w:pos="1440"/>
        </w:tabs>
        <w:ind w:left="1440" w:hanging="360"/>
      </w:pPr>
      <w:rPr>
        <w:rFonts w:ascii="Wingdings" w:hAnsi="Wingdings" w:hint="default"/>
      </w:rPr>
    </w:lvl>
    <w:lvl w:ilvl="2" w:tplc="D770754C" w:tentative="1">
      <w:start w:val="1"/>
      <w:numFmt w:val="bullet"/>
      <w:lvlText w:val=""/>
      <w:lvlJc w:val="left"/>
      <w:pPr>
        <w:tabs>
          <w:tab w:val="num" w:pos="2160"/>
        </w:tabs>
        <w:ind w:left="2160" w:hanging="360"/>
      </w:pPr>
      <w:rPr>
        <w:rFonts w:ascii="Wingdings" w:hAnsi="Wingdings" w:hint="default"/>
      </w:rPr>
    </w:lvl>
    <w:lvl w:ilvl="3" w:tplc="7EE6DF1E" w:tentative="1">
      <w:start w:val="1"/>
      <w:numFmt w:val="bullet"/>
      <w:lvlText w:val=""/>
      <w:lvlJc w:val="left"/>
      <w:pPr>
        <w:tabs>
          <w:tab w:val="num" w:pos="2880"/>
        </w:tabs>
        <w:ind w:left="2880" w:hanging="360"/>
      </w:pPr>
      <w:rPr>
        <w:rFonts w:ascii="Wingdings" w:hAnsi="Wingdings" w:hint="default"/>
      </w:rPr>
    </w:lvl>
    <w:lvl w:ilvl="4" w:tplc="40AA30E8" w:tentative="1">
      <w:start w:val="1"/>
      <w:numFmt w:val="bullet"/>
      <w:lvlText w:val=""/>
      <w:lvlJc w:val="left"/>
      <w:pPr>
        <w:tabs>
          <w:tab w:val="num" w:pos="3600"/>
        </w:tabs>
        <w:ind w:left="3600" w:hanging="360"/>
      </w:pPr>
      <w:rPr>
        <w:rFonts w:ascii="Wingdings" w:hAnsi="Wingdings" w:hint="default"/>
      </w:rPr>
    </w:lvl>
    <w:lvl w:ilvl="5" w:tplc="A8CE9580" w:tentative="1">
      <w:start w:val="1"/>
      <w:numFmt w:val="bullet"/>
      <w:lvlText w:val=""/>
      <w:lvlJc w:val="left"/>
      <w:pPr>
        <w:tabs>
          <w:tab w:val="num" w:pos="4320"/>
        </w:tabs>
        <w:ind w:left="4320" w:hanging="360"/>
      </w:pPr>
      <w:rPr>
        <w:rFonts w:ascii="Wingdings" w:hAnsi="Wingdings" w:hint="default"/>
      </w:rPr>
    </w:lvl>
    <w:lvl w:ilvl="6" w:tplc="C4BE4D32" w:tentative="1">
      <w:start w:val="1"/>
      <w:numFmt w:val="bullet"/>
      <w:lvlText w:val=""/>
      <w:lvlJc w:val="left"/>
      <w:pPr>
        <w:tabs>
          <w:tab w:val="num" w:pos="5040"/>
        </w:tabs>
        <w:ind w:left="5040" w:hanging="360"/>
      </w:pPr>
      <w:rPr>
        <w:rFonts w:ascii="Wingdings" w:hAnsi="Wingdings" w:hint="default"/>
      </w:rPr>
    </w:lvl>
    <w:lvl w:ilvl="7" w:tplc="023C09C0" w:tentative="1">
      <w:start w:val="1"/>
      <w:numFmt w:val="bullet"/>
      <w:lvlText w:val=""/>
      <w:lvlJc w:val="left"/>
      <w:pPr>
        <w:tabs>
          <w:tab w:val="num" w:pos="5760"/>
        </w:tabs>
        <w:ind w:left="5760" w:hanging="360"/>
      </w:pPr>
      <w:rPr>
        <w:rFonts w:ascii="Wingdings" w:hAnsi="Wingdings" w:hint="default"/>
      </w:rPr>
    </w:lvl>
    <w:lvl w:ilvl="8" w:tplc="4F246A6A" w:tentative="1">
      <w:start w:val="1"/>
      <w:numFmt w:val="bullet"/>
      <w:lvlText w:val=""/>
      <w:lvlJc w:val="left"/>
      <w:pPr>
        <w:tabs>
          <w:tab w:val="num" w:pos="6480"/>
        </w:tabs>
        <w:ind w:left="6480" w:hanging="360"/>
      </w:pPr>
      <w:rPr>
        <w:rFonts w:ascii="Wingdings" w:hAnsi="Wingdings" w:hint="default"/>
      </w:rPr>
    </w:lvl>
  </w:abstractNum>
  <w:abstractNum w:abstractNumId="162">
    <w:nsid w:val="75296C20"/>
    <w:multiLevelType w:val="hybridMultilevel"/>
    <w:tmpl w:val="A9D87264"/>
    <w:lvl w:ilvl="0" w:tplc="E2CEA2F0">
      <w:start w:val="1"/>
      <w:numFmt w:val="bullet"/>
      <w:lvlText w:val="•"/>
      <w:lvlJc w:val="left"/>
      <w:pPr>
        <w:tabs>
          <w:tab w:val="num" w:pos="720"/>
        </w:tabs>
        <w:ind w:left="720" w:hanging="360"/>
      </w:pPr>
      <w:rPr>
        <w:rFonts w:ascii="宋体" w:hAnsi="宋体" w:hint="default"/>
      </w:rPr>
    </w:lvl>
    <w:lvl w:ilvl="1" w:tplc="497680AE" w:tentative="1">
      <w:start w:val="1"/>
      <w:numFmt w:val="bullet"/>
      <w:lvlText w:val="•"/>
      <w:lvlJc w:val="left"/>
      <w:pPr>
        <w:tabs>
          <w:tab w:val="num" w:pos="1440"/>
        </w:tabs>
        <w:ind w:left="1440" w:hanging="360"/>
      </w:pPr>
      <w:rPr>
        <w:rFonts w:ascii="宋体" w:hAnsi="宋体" w:hint="default"/>
      </w:rPr>
    </w:lvl>
    <w:lvl w:ilvl="2" w:tplc="23306B12" w:tentative="1">
      <w:start w:val="1"/>
      <w:numFmt w:val="bullet"/>
      <w:lvlText w:val="•"/>
      <w:lvlJc w:val="left"/>
      <w:pPr>
        <w:tabs>
          <w:tab w:val="num" w:pos="2160"/>
        </w:tabs>
        <w:ind w:left="2160" w:hanging="360"/>
      </w:pPr>
      <w:rPr>
        <w:rFonts w:ascii="宋体" w:hAnsi="宋体" w:hint="default"/>
      </w:rPr>
    </w:lvl>
    <w:lvl w:ilvl="3" w:tplc="178239AC" w:tentative="1">
      <w:start w:val="1"/>
      <w:numFmt w:val="bullet"/>
      <w:lvlText w:val="•"/>
      <w:lvlJc w:val="left"/>
      <w:pPr>
        <w:tabs>
          <w:tab w:val="num" w:pos="2880"/>
        </w:tabs>
        <w:ind w:left="2880" w:hanging="360"/>
      </w:pPr>
      <w:rPr>
        <w:rFonts w:ascii="宋体" w:hAnsi="宋体" w:hint="default"/>
      </w:rPr>
    </w:lvl>
    <w:lvl w:ilvl="4" w:tplc="D760240C" w:tentative="1">
      <w:start w:val="1"/>
      <w:numFmt w:val="bullet"/>
      <w:lvlText w:val="•"/>
      <w:lvlJc w:val="left"/>
      <w:pPr>
        <w:tabs>
          <w:tab w:val="num" w:pos="3600"/>
        </w:tabs>
        <w:ind w:left="3600" w:hanging="360"/>
      </w:pPr>
      <w:rPr>
        <w:rFonts w:ascii="宋体" w:hAnsi="宋体" w:hint="default"/>
      </w:rPr>
    </w:lvl>
    <w:lvl w:ilvl="5" w:tplc="5F8602D4" w:tentative="1">
      <w:start w:val="1"/>
      <w:numFmt w:val="bullet"/>
      <w:lvlText w:val="•"/>
      <w:lvlJc w:val="left"/>
      <w:pPr>
        <w:tabs>
          <w:tab w:val="num" w:pos="4320"/>
        </w:tabs>
        <w:ind w:left="4320" w:hanging="360"/>
      </w:pPr>
      <w:rPr>
        <w:rFonts w:ascii="宋体" w:hAnsi="宋体" w:hint="default"/>
      </w:rPr>
    </w:lvl>
    <w:lvl w:ilvl="6" w:tplc="C17C6AAC" w:tentative="1">
      <w:start w:val="1"/>
      <w:numFmt w:val="bullet"/>
      <w:lvlText w:val="•"/>
      <w:lvlJc w:val="left"/>
      <w:pPr>
        <w:tabs>
          <w:tab w:val="num" w:pos="5040"/>
        </w:tabs>
        <w:ind w:left="5040" w:hanging="360"/>
      </w:pPr>
      <w:rPr>
        <w:rFonts w:ascii="宋体" w:hAnsi="宋体" w:hint="default"/>
      </w:rPr>
    </w:lvl>
    <w:lvl w:ilvl="7" w:tplc="9F4490E2" w:tentative="1">
      <w:start w:val="1"/>
      <w:numFmt w:val="bullet"/>
      <w:lvlText w:val="•"/>
      <w:lvlJc w:val="left"/>
      <w:pPr>
        <w:tabs>
          <w:tab w:val="num" w:pos="5760"/>
        </w:tabs>
        <w:ind w:left="5760" w:hanging="360"/>
      </w:pPr>
      <w:rPr>
        <w:rFonts w:ascii="宋体" w:hAnsi="宋体" w:hint="default"/>
      </w:rPr>
    </w:lvl>
    <w:lvl w:ilvl="8" w:tplc="B71ACD74" w:tentative="1">
      <w:start w:val="1"/>
      <w:numFmt w:val="bullet"/>
      <w:lvlText w:val="•"/>
      <w:lvlJc w:val="left"/>
      <w:pPr>
        <w:tabs>
          <w:tab w:val="num" w:pos="6480"/>
        </w:tabs>
        <w:ind w:left="6480" w:hanging="360"/>
      </w:pPr>
      <w:rPr>
        <w:rFonts w:ascii="宋体" w:hAnsi="宋体" w:hint="default"/>
      </w:rPr>
    </w:lvl>
  </w:abstractNum>
  <w:abstractNum w:abstractNumId="163">
    <w:nsid w:val="75342631"/>
    <w:multiLevelType w:val="hybridMultilevel"/>
    <w:tmpl w:val="B5F2ADD0"/>
    <w:lvl w:ilvl="0" w:tplc="7804943E">
      <w:start w:val="1"/>
      <w:numFmt w:val="bullet"/>
      <w:lvlText w:val=""/>
      <w:lvlJc w:val="left"/>
      <w:pPr>
        <w:tabs>
          <w:tab w:val="num" w:pos="720"/>
        </w:tabs>
        <w:ind w:left="720" w:hanging="360"/>
      </w:pPr>
      <w:rPr>
        <w:rFonts w:ascii="Wingdings" w:hAnsi="Wingdings" w:hint="default"/>
      </w:rPr>
    </w:lvl>
    <w:lvl w:ilvl="1" w:tplc="73E8F974" w:tentative="1">
      <w:start w:val="1"/>
      <w:numFmt w:val="bullet"/>
      <w:lvlText w:val=""/>
      <w:lvlJc w:val="left"/>
      <w:pPr>
        <w:tabs>
          <w:tab w:val="num" w:pos="1440"/>
        </w:tabs>
        <w:ind w:left="1440" w:hanging="360"/>
      </w:pPr>
      <w:rPr>
        <w:rFonts w:ascii="Wingdings" w:hAnsi="Wingdings" w:hint="default"/>
      </w:rPr>
    </w:lvl>
    <w:lvl w:ilvl="2" w:tplc="8A1E20AC" w:tentative="1">
      <w:start w:val="1"/>
      <w:numFmt w:val="bullet"/>
      <w:lvlText w:val=""/>
      <w:lvlJc w:val="left"/>
      <w:pPr>
        <w:tabs>
          <w:tab w:val="num" w:pos="2160"/>
        </w:tabs>
        <w:ind w:left="2160" w:hanging="360"/>
      </w:pPr>
      <w:rPr>
        <w:rFonts w:ascii="Wingdings" w:hAnsi="Wingdings" w:hint="default"/>
      </w:rPr>
    </w:lvl>
    <w:lvl w:ilvl="3" w:tplc="BB040E86" w:tentative="1">
      <w:start w:val="1"/>
      <w:numFmt w:val="bullet"/>
      <w:lvlText w:val=""/>
      <w:lvlJc w:val="left"/>
      <w:pPr>
        <w:tabs>
          <w:tab w:val="num" w:pos="2880"/>
        </w:tabs>
        <w:ind w:left="2880" w:hanging="360"/>
      </w:pPr>
      <w:rPr>
        <w:rFonts w:ascii="Wingdings" w:hAnsi="Wingdings" w:hint="default"/>
      </w:rPr>
    </w:lvl>
    <w:lvl w:ilvl="4" w:tplc="A8AC3ADE" w:tentative="1">
      <w:start w:val="1"/>
      <w:numFmt w:val="bullet"/>
      <w:lvlText w:val=""/>
      <w:lvlJc w:val="left"/>
      <w:pPr>
        <w:tabs>
          <w:tab w:val="num" w:pos="3600"/>
        </w:tabs>
        <w:ind w:left="3600" w:hanging="360"/>
      </w:pPr>
      <w:rPr>
        <w:rFonts w:ascii="Wingdings" w:hAnsi="Wingdings" w:hint="default"/>
      </w:rPr>
    </w:lvl>
    <w:lvl w:ilvl="5" w:tplc="AC0853C2" w:tentative="1">
      <w:start w:val="1"/>
      <w:numFmt w:val="bullet"/>
      <w:lvlText w:val=""/>
      <w:lvlJc w:val="left"/>
      <w:pPr>
        <w:tabs>
          <w:tab w:val="num" w:pos="4320"/>
        </w:tabs>
        <w:ind w:left="4320" w:hanging="360"/>
      </w:pPr>
      <w:rPr>
        <w:rFonts w:ascii="Wingdings" w:hAnsi="Wingdings" w:hint="default"/>
      </w:rPr>
    </w:lvl>
    <w:lvl w:ilvl="6" w:tplc="9E76B26C" w:tentative="1">
      <w:start w:val="1"/>
      <w:numFmt w:val="bullet"/>
      <w:lvlText w:val=""/>
      <w:lvlJc w:val="left"/>
      <w:pPr>
        <w:tabs>
          <w:tab w:val="num" w:pos="5040"/>
        </w:tabs>
        <w:ind w:left="5040" w:hanging="360"/>
      </w:pPr>
      <w:rPr>
        <w:rFonts w:ascii="Wingdings" w:hAnsi="Wingdings" w:hint="default"/>
      </w:rPr>
    </w:lvl>
    <w:lvl w:ilvl="7" w:tplc="46023DC6" w:tentative="1">
      <w:start w:val="1"/>
      <w:numFmt w:val="bullet"/>
      <w:lvlText w:val=""/>
      <w:lvlJc w:val="left"/>
      <w:pPr>
        <w:tabs>
          <w:tab w:val="num" w:pos="5760"/>
        </w:tabs>
        <w:ind w:left="5760" w:hanging="360"/>
      </w:pPr>
      <w:rPr>
        <w:rFonts w:ascii="Wingdings" w:hAnsi="Wingdings" w:hint="default"/>
      </w:rPr>
    </w:lvl>
    <w:lvl w:ilvl="8" w:tplc="1D92E2B8" w:tentative="1">
      <w:start w:val="1"/>
      <w:numFmt w:val="bullet"/>
      <w:lvlText w:val=""/>
      <w:lvlJc w:val="left"/>
      <w:pPr>
        <w:tabs>
          <w:tab w:val="num" w:pos="6480"/>
        </w:tabs>
        <w:ind w:left="6480" w:hanging="360"/>
      </w:pPr>
      <w:rPr>
        <w:rFonts w:ascii="Wingdings" w:hAnsi="Wingdings" w:hint="default"/>
      </w:rPr>
    </w:lvl>
  </w:abstractNum>
  <w:abstractNum w:abstractNumId="164">
    <w:nsid w:val="75A045DF"/>
    <w:multiLevelType w:val="hybridMultilevel"/>
    <w:tmpl w:val="58E26BFA"/>
    <w:lvl w:ilvl="0" w:tplc="B8E0D902">
      <w:start w:val="1"/>
      <w:numFmt w:val="bullet"/>
      <w:lvlText w:val="•"/>
      <w:lvlJc w:val="left"/>
      <w:pPr>
        <w:tabs>
          <w:tab w:val="num" w:pos="720"/>
        </w:tabs>
        <w:ind w:left="720" w:hanging="360"/>
      </w:pPr>
      <w:rPr>
        <w:rFonts w:ascii="宋体" w:hAnsi="宋体" w:hint="default"/>
      </w:rPr>
    </w:lvl>
    <w:lvl w:ilvl="1" w:tplc="B33C971C" w:tentative="1">
      <w:start w:val="1"/>
      <w:numFmt w:val="bullet"/>
      <w:lvlText w:val="•"/>
      <w:lvlJc w:val="left"/>
      <w:pPr>
        <w:tabs>
          <w:tab w:val="num" w:pos="1440"/>
        </w:tabs>
        <w:ind w:left="1440" w:hanging="360"/>
      </w:pPr>
      <w:rPr>
        <w:rFonts w:ascii="宋体" w:hAnsi="宋体" w:hint="default"/>
      </w:rPr>
    </w:lvl>
    <w:lvl w:ilvl="2" w:tplc="AE2E8D0C" w:tentative="1">
      <w:start w:val="1"/>
      <w:numFmt w:val="bullet"/>
      <w:lvlText w:val="•"/>
      <w:lvlJc w:val="left"/>
      <w:pPr>
        <w:tabs>
          <w:tab w:val="num" w:pos="2160"/>
        </w:tabs>
        <w:ind w:left="2160" w:hanging="360"/>
      </w:pPr>
      <w:rPr>
        <w:rFonts w:ascii="宋体" w:hAnsi="宋体" w:hint="default"/>
      </w:rPr>
    </w:lvl>
    <w:lvl w:ilvl="3" w:tplc="7DA81500" w:tentative="1">
      <w:start w:val="1"/>
      <w:numFmt w:val="bullet"/>
      <w:lvlText w:val="•"/>
      <w:lvlJc w:val="left"/>
      <w:pPr>
        <w:tabs>
          <w:tab w:val="num" w:pos="2880"/>
        </w:tabs>
        <w:ind w:left="2880" w:hanging="360"/>
      </w:pPr>
      <w:rPr>
        <w:rFonts w:ascii="宋体" w:hAnsi="宋体" w:hint="default"/>
      </w:rPr>
    </w:lvl>
    <w:lvl w:ilvl="4" w:tplc="FCB67444" w:tentative="1">
      <w:start w:val="1"/>
      <w:numFmt w:val="bullet"/>
      <w:lvlText w:val="•"/>
      <w:lvlJc w:val="left"/>
      <w:pPr>
        <w:tabs>
          <w:tab w:val="num" w:pos="3600"/>
        </w:tabs>
        <w:ind w:left="3600" w:hanging="360"/>
      </w:pPr>
      <w:rPr>
        <w:rFonts w:ascii="宋体" w:hAnsi="宋体" w:hint="default"/>
      </w:rPr>
    </w:lvl>
    <w:lvl w:ilvl="5" w:tplc="CD387B4E" w:tentative="1">
      <w:start w:val="1"/>
      <w:numFmt w:val="bullet"/>
      <w:lvlText w:val="•"/>
      <w:lvlJc w:val="left"/>
      <w:pPr>
        <w:tabs>
          <w:tab w:val="num" w:pos="4320"/>
        </w:tabs>
        <w:ind w:left="4320" w:hanging="360"/>
      </w:pPr>
      <w:rPr>
        <w:rFonts w:ascii="宋体" w:hAnsi="宋体" w:hint="default"/>
      </w:rPr>
    </w:lvl>
    <w:lvl w:ilvl="6" w:tplc="D5E440FC" w:tentative="1">
      <w:start w:val="1"/>
      <w:numFmt w:val="bullet"/>
      <w:lvlText w:val="•"/>
      <w:lvlJc w:val="left"/>
      <w:pPr>
        <w:tabs>
          <w:tab w:val="num" w:pos="5040"/>
        </w:tabs>
        <w:ind w:left="5040" w:hanging="360"/>
      </w:pPr>
      <w:rPr>
        <w:rFonts w:ascii="宋体" w:hAnsi="宋体" w:hint="default"/>
      </w:rPr>
    </w:lvl>
    <w:lvl w:ilvl="7" w:tplc="50263AA2" w:tentative="1">
      <w:start w:val="1"/>
      <w:numFmt w:val="bullet"/>
      <w:lvlText w:val="•"/>
      <w:lvlJc w:val="left"/>
      <w:pPr>
        <w:tabs>
          <w:tab w:val="num" w:pos="5760"/>
        </w:tabs>
        <w:ind w:left="5760" w:hanging="360"/>
      </w:pPr>
      <w:rPr>
        <w:rFonts w:ascii="宋体" w:hAnsi="宋体" w:hint="default"/>
      </w:rPr>
    </w:lvl>
    <w:lvl w:ilvl="8" w:tplc="DB4C9F30" w:tentative="1">
      <w:start w:val="1"/>
      <w:numFmt w:val="bullet"/>
      <w:lvlText w:val="•"/>
      <w:lvlJc w:val="left"/>
      <w:pPr>
        <w:tabs>
          <w:tab w:val="num" w:pos="6480"/>
        </w:tabs>
        <w:ind w:left="6480" w:hanging="360"/>
      </w:pPr>
      <w:rPr>
        <w:rFonts w:ascii="宋体" w:hAnsi="宋体" w:hint="default"/>
      </w:rPr>
    </w:lvl>
  </w:abstractNum>
  <w:abstractNum w:abstractNumId="165">
    <w:nsid w:val="761F5214"/>
    <w:multiLevelType w:val="hybridMultilevel"/>
    <w:tmpl w:val="048A91CA"/>
    <w:lvl w:ilvl="0" w:tplc="6C7411B8">
      <w:start w:val="1"/>
      <w:numFmt w:val="bullet"/>
      <w:lvlText w:val=""/>
      <w:lvlJc w:val="left"/>
      <w:pPr>
        <w:tabs>
          <w:tab w:val="num" w:pos="720"/>
        </w:tabs>
        <w:ind w:left="720" w:hanging="360"/>
      </w:pPr>
      <w:rPr>
        <w:rFonts w:ascii="Wingdings" w:hAnsi="Wingdings" w:hint="default"/>
      </w:rPr>
    </w:lvl>
    <w:lvl w:ilvl="1" w:tplc="1570C9C4" w:tentative="1">
      <w:start w:val="1"/>
      <w:numFmt w:val="bullet"/>
      <w:lvlText w:val=""/>
      <w:lvlJc w:val="left"/>
      <w:pPr>
        <w:tabs>
          <w:tab w:val="num" w:pos="1440"/>
        </w:tabs>
        <w:ind w:left="1440" w:hanging="360"/>
      </w:pPr>
      <w:rPr>
        <w:rFonts w:ascii="Wingdings" w:hAnsi="Wingdings" w:hint="default"/>
      </w:rPr>
    </w:lvl>
    <w:lvl w:ilvl="2" w:tplc="FE84D0E0" w:tentative="1">
      <w:start w:val="1"/>
      <w:numFmt w:val="bullet"/>
      <w:lvlText w:val=""/>
      <w:lvlJc w:val="left"/>
      <w:pPr>
        <w:tabs>
          <w:tab w:val="num" w:pos="2160"/>
        </w:tabs>
        <w:ind w:left="2160" w:hanging="360"/>
      </w:pPr>
      <w:rPr>
        <w:rFonts w:ascii="Wingdings" w:hAnsi="Wingdings" w:hint="default"/>
      </w:rPr>
    </w:lvl>
    <w:lvl w:ilvl="3" w:tplc="A282CD46" w:tentative="1">
      <w:start w:val="1"/>
      <w:numFmt w:val="bullet"/>
      <w:lvlText w:val=""/>
      <w:lvlJc w:val="left"/>
      <w:pPr>
        <w:tabs>
          <w:tab w:val="num" w:pos="2880"/>
        </w:tabs>
        <w:ind w:left="2880" w:hanging="360"/>
      </w:pPr>
      <w:rPr>
        <w:rFonts w:ascii="Wingdings" w:hAnsi="Wingdings" w:hint="default"/>
      </w:rPr>
    </w:lvl>
    <w:lvl w:ilvl="4" w:tplc="86500E8E" w:tentative="1">
      <w:start w:val="1"/>
      <w:numFmt w:val="bullet"/>
      <w:lvlText w:val=""/>
      <w:lvlJc w:val="left"/>
      <w:pPr>
        <w:tabs>
          <w:tab w:val="num" w:pos="3600"/>
        </w:tabs>
        <w:ind w:left="3600" w:hanging="360"/>
      </w:pPr>
      <w:rPr>
        <w:rFonts w:ascii="Wingdings" w:hAnsi="Wingdings" w:hint="default"/>
      </w:rPr>
    </w:lvl>
    <w:lvl w:ilvl="5" w:tplc="C9A8C754" w:tentative="1">
      <w:start w:val="1"/>
      <w:numFmt w:val="bullet"/>
      <w:lvlText w:val=""/>
      <w:lvlJc w:val="left"/>
      <w:pPr>
        <w:tabs>
          <w:tab w:val="num" w:pos="4320"/>
        </w:tabs>
        <w:ind w:left="4320" w:hanging="360"/>
      </w:pPr>
      <w:rPr>
        <w:rFonts w:ascii="Wingdings" w:hAnsi="Wingdings" w:hint="default"/>
      </w:rPr>
    </w:lvl>
    <w:lvl w:ilvl="6" w:tplc="7B04B800" w:tentative="1">
      <w:start w:val="1"/>
      <w:numFmt w:val="bullet"/>
      <w:lvlText w:val=""/>
      <w:lvlJc w:val="left"/>
      <w:pPr>
        <w:tabs>
          <w:tab w:val="num" w:pos="5040"/>
        </w:tabs>
        <w:ind w:left="5040" w:hanging="360"/>
      </w:pPr>
      <w:rPr>
        <w:rFonts w:ascii="Wingdings" w:hAnsi="Wingdings" w:hint="default"/>
      </w:rPr>
    </w:lvl>
    <w:lvl w:ilvl="7" w:tplc="6CA09BA0" w:tentative="1">
      <w:start w:val="1"/>
      <w:numFmt w:val="bullet"/>
      <w:lvlText w:val=""/>
      <w:lvlJc w:val="left"/>
      <w:pPr>
        <w:tabs>
          <w:tab w:val="num" w:pos="5760"/>
        </w:tabs>
        <w:ind w:left="5760" w:hanging="360"/>
      </w:pPr>
      <w:rPr>
        <w:rFonts w:ascii="Wingdings" w:hAnsi="Wingdings" w:hint="default"/>
      </w:rPr>
    </w:lvl>
    <w:lvl w:ilvl="8" w:tplc="DD86E0B8" w:tentative="1">
      <w:start w:val="1"/>
      <w:numFmt w:val="bullet"/>
      <w:lvlText w:val=""/>
      <w:lvlJc w:val="left"/>
      <w:pPr>
        <w:tabs>
          <w:tab w:val="num" w:pos="6480"/>
        </w:tabs>
        <w:ind w:left="6480" w:hanging="360"/>
      </w:pPr>
      <w:rPr>
        <w:rFonts w:ascii="Wingdings" w:hAnsi="Wingdings" w:hint="default"/>
      </w:rPr>
    </w:lvl>
  </w:abstractNum>
  <w:abstractNum w:abstractNumId="166">
    <w:nsid w:val="765902B8"/>
    <w:multiLevelType w:val="hybridMultilevel"/>
    <w:tmpl w:val="E4AEAC34"/>
    <w:lvl w:ilvl="0" w:tplc="E38C3346">
      <w:start w:val="1"/>
      <w:numFmt w:val="bullet"/>
      <w:lvlText w:val=""/>
      <w:lvlJc w:val="left"/>
      <w:pPr>
        <w:tabs>
          <w:tab w:val="num" w:pos="720"/>
        </w:tabs>
        <w:ind w:left="720" w:hanging="360"/>
      </w:pPr>
      <w:rPr>
        <w:rFonts w:ascii="Wingdings" w:hAnsi="Wingdings" w:hint="default"/>
      </w:rPr>
    </w:lvl>
    <w:lvl w:ilvl="1" w:tplc="8E060B5C" w:tentative="1">
      <w:start w:val="1"/>
      <w:numFmt w:val="bullet"/>
      <w:lvlText w:val=""/>
      <w:lvlJc w:val="left"/>
      <w:pPr>
        <w:tabs>
          <w:tab w:val="num" w:pos="1440"/>
        </w:tabs>
        <w:ind w:left="1440" w:hanging="360"/>
      </w:pPr>
      <w:rPr>
        <w:rFonts w:ascii="Wingdings" w:hAnsi="Wingdings" w:hint="default"/>
      </w:rPr>
    </w:lvl>
    <w:lvl w:ilvl="2" w:tplc="1CFC3922" w:tentative="1">
      <w:start w:val="1"/>
      <w:numFmt w:val="bullet"/>
      <w:lvlText w:val=""/>
      <w:lvlJc w:val="left"/>
      <w:pPr>
        <w:tabs>
          <w:tab w:val="num" w:pos="2160"/>
        </w:tabs>
        <w:ind w:left="2160" w:hanging="360"/>
      </w:pPr>
      <w:rPr>
        <w:rFonts w:ascii="Wingdings" w:hAnsi="Wingdings" w:hint="default"/>
      </w:rPr>
    </w:lvl>
    <w:lvl w:ilvl="3" w:tplc="3E6E60A0" w:tentative="1">
      <w:start w:val="1"/>
      <w:numFmt w:val="bullet"/>
      <w:lvlText w:val=""/>
      <w:lvlJc w:val="left"/>
      <w:pPr>
        <w:tabs>
          <w:tab w:val="num" w:pos="2880"/>
        </w:tabs>
        <w:ind w:left="2880" w:hanging="360"/>
      </w:pPr>
      <w:rPr>
        <w:rFonts w:ascii="Wingdings" w:hAnsi="Wingdings" w:hint="default"/>
      </w:rPr>
    </w:lvl>
    <w:lvl w:ilvl="4" w:tplc="6958CD74" w:tentative="1">
      <w:start w:val="1"/>
      <w:numFmt w:val="bullet"/>
      <w:lvlText w:val=""/>
      <w:lvlJc w:val="left"/>
      <w:pPr>
        <w:tabs>
          <w:tab w:val="num" w:pos="3600"/>
        </w:tabs>
        <w:ind w:left="3600" w:hanging="360"/>
      </w:pPr>
      <w:rPr>
        <w:rFonts w:ascii="Wingdings" w:hAnsi="Wingdings" w:hint="default"/>
      </w:rPr>
    </w:lvl>
    <w:lvl w:ilvl="5" w:tplc="7FC888EA" w:tentative="1">
      <w:start w:val="1"/>
      <w:numFmt w:val="bullet"/>
      <w:lvlText w:val=""/>
      <w:lvlJc w:val="left"/>
      <w:pPr>
        <w:tabs>
          <w:tab w:val="num" w:pos="4320"/>
        </w:tabs>
        <w:ind w:left="4320" w:hanging="360"/>
      </w:pPr>
      <w:rPr>
        <w:rFonts w:ascii="Wingdings" w:hAnsi="Wingdings" w:hint="default"/>
      </w:rPr>
    </w:lvl>
    <w:lvl w:ilvl="6" w:tplc="E9BC988C" w:tentative="1">
      <w:start w:val="1"/>
      <w:numFmt w:val="bullet"/>
      <w:lvlText w:val=""/>
      <w:lvlJc w:val="left"/>
      <w:pPr>
        <w:tabs>
          <w:tab w:val="num" w:pos="5040"/>
        </w:tabs>
        <w:ind w:left="5040" w:hanging="360"/>
      </w:pPr>
      <w:rPr>
        <w:rFonts w:ascii="Wingdings" w:hAnsi="Wingdings" w:hint="default"/>
      </w:rPr>
    </w:lvl>
    <w:lvl w:ilvl="7" w:tplc="A0DEE4A2" w:tentative="1">
      <w:start w:val="1"/>
      <w:numFmt w:val="bullet"/>
      <w:lvlText w:val=""/>
      <w:lvlJc w:val="left"/>
      <w:pPr>
        <w:tabs>
          <w:tab w:val="num" w:pos="5760"/>
        </w:tabs>
        <w:ind w:left="5760" w:hanging="360"/>
      </w:pPr>
      <w:rPr>
        <w:rFonts w:ascii="Wingdings" w:hAnsi="Wingdings" w:hint="default"/>
      </w:rPr>
    </w:lvl>
    <w:lvl w:ilvl="8" w:tplc="D5886CF0" w:tentative="1">
      <w:start w:val="1"/>
      <w:numFmt w:val="bullet"/>
      <w:lvlText w:val=""/>
      <w:lvlJc w:val="left"/>
      <w:pPr>
        <w:tabs>
          <w:tab w:val="num" w:pos="6480"/>
        </w:tabs>
        <w:ind w:left="6480" w:hanging="360"/>
      </w:pPr>
      <w:rPr>
        <w:rFonts w:ascii="Wingdings" w:hAnsi="Wingdings" w:hint="default"/>
      </w:rPr>
    </w:lvl>
  </w:abstractNum>
  <w:abstractNum w:abstractNumId="167">
    <w:nsid w:val="76F26F84"/>
    <w:multiLevelType w:val="hybridMultilevel"/>
    <w:tmpl w:val="D0B07234"/>
    <w:lvl w:ilvl="0" w:tplc="CABC35FE">
      <w:start w:val="1"/>
      <w:numFmt w:val="bullet"/>
      <w:lvlText w:val=""/>
      <w:lvlJc w:val="left"/>
      <w:pPr>
        <w:tabs>
          <w:tab w:val="num" w:pos="720"/>
        </w:tabs>
        <w:ind w:left="720" w:hanging="360"/>
      </w:pPr>
      <w:rPr>
        <w:rFonts w:ascii="Wingdings" w:hAnsi="Wingdings" w:hint="default"/>
      </w:rPr>
    </w:lvl>
    <w:lvl w:ilvl="1" w:tplc="A2FAFB86">
      <w:start w:val="2718"/>
      <w:numFmt w:val="bullet"/>
      <w:lvlText w:val=""/>
      <w:lvlJc w:val="left"/>
      <w:pPr>
        <w:tabs>
          <w:tab w:val="num" w:pos="1440"/>
        </w:tabs>
        <w:ind w:left="1440" w:hanging="360"/>
      </w:pPr>
      <w:rPr>
        <w:rFonts w:ascii="Wingdings" w:hAnsi="Wingdings" w:hint="default"/>
      </w:rPr>
    </w:lvl>
    <w:lvl w:ilvl="2" w:tplc="D3CA8AA8" w:tentative="1">
      <w:start w:val="1"/>
      <w:numFmt w:val="bullet"/>
      <w:lvlText w:val=""/>
      <w:lvlJc w:val="left"/>
      <w:pPr>
        <w:tabs>
          <w:tab w:val="num" w:pos="2160"/>
        </w:tabs>
        <w:ind w:left="2160" w:hanging="360"/>
      </w:pPr>
      <w:rPr>
        <w:rFonts w:ascii="Wingdings" w:hAnsi="Wingdings" w:hint="default"/>
      </w:rPr>
    </w:lvl>
    <w:lvl w:ilvl="3" w:tplc="CE30B448" w:tentative="1">
      <w:start w:val="1"/>
      <w:numFmt w:val="bullet"/>
      <w:lvlText w:val=""/>
      <w:lvlJc w:val="left"/>
      <w:pPr>
        <w:tabs>
          <w:tab w:val="num" w:pos="2880"/>
        </w:tabs>
        <w:ind w:left="2880" w:hanging="360"/>
      </w:pPr>
      <w:rPr>
        <w:rFonts w:ascii="Wingdings" w:hAnsi="Wingdings" w:hint="default"/>
      </w:rPr>
    </w:lvl>
    <w:lvl w:ilvl="4" w:tplc="A06E4D4C" w:tentative="1">
      <w:start w:val="1"/>
      <w:numFmt w:val="bullet"/>
      <w:lvlText w:val=""/>
      <w:lvlJc w:val="left"/>
      <w:pPr>
        <w:tabs>
          <w:tab w:val="num" w:pos="3600"/>
        </w:tabs>
        <w:ind w:left="3600" w:hanging="360"/>
      </w:pPr>
      <w:rPr>
        <w:rFonts w:ascii="Wingdings" w:hAnsi="Wingdings" w:hint="default"/>
      </w:rPr>
    </w:lvl>
    <w:lvl w:ilvl="5" w:tplc="C0B69A6A" w:tentative="1">
      <w:start w:val="1"/>
      <w:numFmt w:val="bullet"/>
      <w:lvlText w:val=""/>
      <w:lvlJc w:val="left"/>
      <w:pPr>
        <w:tabs>
          <w:tab w:val="num" w:pos="4320"/>
        </w:tabs>
        <w:ind w:left="4320" w:hanging="360"/>
      </w:pPr>
      <w:rPr>
        <w:rFonts w:ascii="Wingdings" w:hAnsi="Wingdings" w:hint="default"/>
      </w:rPr>
    </w:lvl>
    <w:lvl w:ilvl="6" w:tplc="54221638" w:tentative="1">
      <w:start w:val="1"/>
      <w:numFmt w:val="bullet"/>
      <w:lvlText w:val=""/>
      <w:lvlJc w:val="left"/>
      <w:pPr>
        <w:tabs>
          <w:tab w:val="num" w:pos="5040"/>
        </w:tabs>
        <w:ind w:left="5040" w:hanging="360"/>
      </w:pPr>
      <w:rPr>
        <w:rFonts w:ascii="Wingdings" w:hAnsi="Wingdings" w:hint="default"/>
      </w:rPr>
    </w:lvl>
    <w:lvl w:ilvl="7" w:tplc="C81EBD6E" w:tentative="1">
      <w:start w:val="1"/>
      <w:numFmt w:val="bullet"/>
      <w:lvlText w:val=""/>
      <w:lvlJc w:val="left"/>
      <w:pPr>
        <w:tabs>
          <w:tab w:val="num" w:pos="5760"/>
        </w:tabs>
        <w:ind w:left="5760" w:hanging="360"/>
      </w:pPr>
      <w:rPr>
        <w:rFonts w:ascii="Wingdings" w:hAnsi="Wingdings" w:hint="default"/>
      </w:rPr>
    </w:lvl>
    <w:lvl w:ilvl="8" w:tplc="AB3CCD92" w:tentative="1">
      <w:start w:val="1"/>
      <w:numFmt w:val="bullet"/>
      <w:lvlText w:val=""/>
      <w:lvlJc w:val="left"/>
      <w:pPr>
        <w:tabs>
          <w:tab w:val="num" w:pos="6480"/>
        </w:tabs>
        <w:ind w:left="6480" w:hanging="360"/>
      </w:pPr>
      <w:rPr>
        <w:rFonts w:ascii="Wingdings" w:hAnsi="Wingdings" w:hint="default"/>
      </w:rPr>
    </w:lvl>
  </w:abstractNum>
  <w:abstractNum w:abstractNumId="168">
    <w:nsid w:val="784A7F0B"/>
    <w:multiLevelType w:val="hybridMultilevel"/>
    <w:tmpl w:val="1E2CFA98"/>
    <w:lvl w:ilvl="0" w:tplc="1CDA2152">
      <w:start w:val="1"/>
      <w:numFmt w:val="bullet"/>
      <w:lvlText w:val="•"/>
      <w:lvlJc w:val="left"/>
      <w:pPr>
        <w:tabs>
          <w:tab w:val="num" w:pos="720"/>
        </w:tabs>
        <w:ind w:left="720" w:hanging="360"/>
      </w:pPr>
      <w:rPr>
        <w:rFonts w:ascii="宋体" w:hAnsi="宋体" w:hint="default"/>
      </w:rPr>
    </w:lvl>
    <w:lvl w:ilvl="1" w:tplc="A4002A88" w:tentative="1">
      <w:start w:val="1"/>
      <w:numFmt w:val="bullet"/>
      <w:lvlText w:val="•"/>
      <w:lvlJc w:val="left"/>
      <w:pPr>
        <w:tabs>
          <w:tab w:val="num" w:pos="1440"/>
        </w:tabs>
        <w:ind w:left="1440" w:hanging="360"/>
      </w:pPr>
      <w:rPr>
        <w:rFonts w:ascii="宋体" w:hAnsi="宋体" w:hint="default"/>
      </w:rPr>
    </w:lvl>
    <w:lvl w:ilvl="2" w:tplc="2526A1DC" w:tentative="1">
      <w:start w:val="1"/>
      <w:numFmt w:val="bullet"/>
      <w:lvlText w:val="•"/>
      <w:lvlJc w:val="left"/>
      <w:pPr>
        <w:tabs>
          <w:tab w:val="num" w:pos="2160"/>
        </w:tabs>
        <w:ind w:left="2160" w:hanging="360"/>
      </w:pPr>
      <w:rPr>
        <w:rFonts w:ascii="宋体" w:hAnsi="宋体" w:hint="default"/>
      </w:rPr>
    </w:lvl>
    <w:lvl w:ilvl="3" w:tplc="1EDE8066" w:tentative="1">
      <w:start w:val="1"/>
      <w:numFmt w:val="bullet"/>
      <w:lvlText w:val="•"/>
      <w:lvlJc w:val="left"/>
      <w:pPr>
        <w:tabs>
          <w:tab w:val="num" w:pos="2880"/>
        </w:tabs>
        <w:ind w:left="2880" w:hanging="360"/>
      </w:pPr>
      <w:rPr>
        <w:rFonts w:ascii="宋体" w:hAnsi="宋体" w:hint="default"/>
      </w:rPr>
    </w:lvl>
    <w:lvl w:ilvl="4" w:tplc="5C8A9D56" w:tentative="1">
      <w:start w:val="1"/>
      <w:numFmt w:val="bullet"/>
      <w:lvlText w:val="•"/>
      <w:lvlJc w:val="left"/>
      <w:pPr>
        <w:tabs>
          <w:tab w:val="num" w:pos="3600"/>
        </w:tabs>
        <w:ind w:left="3600" w:hanging="360"/>
      </w:pPr>
      <w:rPr>
        <w:rFonts w:ascii="宋体" w:hAnsi="宋体" w:hint="default"/>
      </w:rPr>
    </w:lvl>
    <w:lvl w:ilvl="5" w:tplc="7CF8B718" w:tentative="1">
      <w:start w:val="1"/>
      <w:numFmt w:val="bullet"/>
      <w:lvlText w:val="•"/>
      <w:lvlJc w:val="left"/>
      <w:pPr>
        <w:tabs>
          <w:tab w:val="num" w:pos="4320"/>
        </w:tabs>
        <w:ind w:left="4320" w:hanging="360"/>
      </w:pPr>
      <w:rPr>
        <w:rFonts w:ascii="宋体" w:hAnsi="宋体" w:hint="default"/>
      </w:rPr>
    </w:lvl>
    <w:lvl w:ilvl="6" w:tplc="AA448E88" w:tentative="1">
      <w:start w:val="1"/>
      <w:numFmt w:val="bullet"/>
      <w:lvlText w:val="•"/>
      <w:lvlJc w:val="left"/>
      <w:pPr>
        <w:tabs>
          <w:tab w:val="num" w:pos="5040"/>
        </w:tabs>
        <w:ind w:left="5040" w:hanging="360"/>
      </w:pPr>
      <w:rPr>
        <w:rFonts w:ascii="宋体" w:hAnsi="宋体" w:hint="default"/>
      </w:rPr>
    </w:lvl>
    <w:lvl w:ilvl="7" w:tplc="A36E5E0E" w:tentative="1">
      <w:start w:val="1"/>
      <w:numFmt w:val="bullet"/>
      <w:lvlText w:val="•"/>
      <w:lvlJc w:val="left"/>
      <w:pPr>
        <w:tabs>
          <w:tab w:val="num" w:pos="5760"/>
        </w:tabs>
        <w:ind w:left="5760" w:hanging="360"/>
      </w:pPr>
      <w:rPr>
        <w:rFonts w:ascii="宋体" w:hAnsi="宋体" w:hint="default"/>
      </w:rPr>
    </w:lvl>
    <w:lvl w:ilvl="8" w:tplc="CFEADD38" w:tentative="1">
      <w:start w:val="1"/>
      <w:numFmt w:val="bullet"/>
      <w:lvlText w:val="•"/>
      <w:lvlJc w:val="left"/>
      <w:pPr>
        <w:tabs>
          <w:tab w:val="num" w:pos="6480"/>
        </w:tabs>
        <w:ind w:left="6480" w:hanging="360"/>
      </w:pPr>
      <w:rPr>
        <w:rFonts w:ascii="宋体" w:hAnsi="宋体" w:hint="default"/>
      </w:rPr>
    </w:lvl>
  </w:abstractNum>
  <w:abstractNum w:abstractNumId="169">
    <w:nsid w:val="78B807B7"/>
    <w:multiLevelType w:val="hybridMultilevel"/>
    <w:tmpl w:val="406E169C"/>
    <w:lvl w:ilvl="0" w:tplc="C5084296">
      <w:start w:val="1"/>
      <w:numFmt w:val="bullet"/>
      <w:lvlText w:val="•"/>
      <w:lvlJc w:val="left"/>
      <w:pPr>
        <w:tabs>
          <w:tab w:val="num" w:pos="720"/>
        </w:tabs>
        <w:ind w:left="720" w:hanging="360"/>
      </w:pPr>
      <w:rPr>
        <w:rFonts w:ascii="宋体" w:hAnsi="宋体" w:hint="default"/>
      </w:rPr>
    </w:lvl>
    <w:lvl w:ilvl="1" w:tplc="0B0880B4">
      <w:start w:val="2128"/>
      <w:numFmt w:val="bullet"/>
      <w:lvlText w:val="–"/>
      <w:lvlJc w:val="left"/>
      <w:pPr>
        <w:tabs>
          <w:tab w:val="num" w:pos="1440"/>
        </w:tabs>
        <w:ind w:left="1440" w:hanging="360"/>
      </w:pPr>
      <w:rPr>
        <w:rFonts w:ascii="宋体" w:hAnsi="宋体" w:hint="default"/>
      </w:rPr>
    </w:lvl>
    <w:lvl w:ilvl="2" w:tplc="F25085C2" w:tentative="1">
      <w:start w:val="1"/>
      <w:numFmt w:val="bullet"/>
      <w:lvlText w:val="•"/>
      <w:lvlJc w:val="left"/>
      <w:pPr>
        <w:tabs>
          <w:tab w:val="num" w:pos="2160"/>
        </w:tabs>
        <w:ind w:left="2160" w:hanging="360"/>
      </w:pPr>
      <w:rPr>
        <w:rFonts w:ascii="宋体" w:hAnsi="宋体" w:hint="default"/>
      </w:rPr>
    </w:lvl>
    <w:lvl w:ilvl="3" w:tplc="EBD00E58" w:tentative="1">
      <w:start w:val="1"/>
      <w:numFmt w:val="bullet"/>
      <w:lvlText w:val="•"/>
      <w:lvlJc w:val="left"/>
      <w:pPr>
        <w:tabs>
          <w:tab w:val="num" w:pos="2880"/>
        </w:tabs>
        <w:ind w:left="2880" w:hanging="360"/>
      </w:pPr>
      <w:rPr>
        <w:rFonts w:ascii="宋体" w:hAnsi="宋体" w:hint="default"/>
      </w:rPr>
    </w:lvl>
    <w:lvl w:ilvl="4" w:tplc="CBC0FDE4" w:tentative="1">
      <w:start w:val="1"/>
      <w:numFmt w:val="bullet"/>
      <w:lvlText w:val="•"/>
      <w:lvlJc w:val="left"/>
      <w:pPr>
        <w:tabs>
          <w:tab w:val="num" w:pos="3600"/>
        </w:tabs>
        <w:ind w:left="3600" w:hanging="360"/>
      </w:pPr>
      <w:rPr>
        <w:rFonts w:ascii="宋体" w:hAnsi="宋体" w:hint="default"/>
      </w:rPr>
    </w:lvl>
    <w:lvl w:ilvl="5" w:tplc="B784B31C" w:tentative="1">
      <w:start w:val="1"/>
      <w:numFmt w:val="bullet"/>
      <w:lvlText w:val="•"/>
      <w:lvlJc w:val="left"/>
      <w:pPr>
        <w:tabs>
          <w:tab w:val="num" w:pos="4320"/>
        </w:tabs>
        <w:ind w:left="4320" w:hanging="360"/>
      </w:pPr>
      <w:rPr>
        <w:rFonts w:ascii="宋体" w:hAnsi="宋体" w:hint="default"/>
      </w:rPr>
    </w:lvl>
    <w:lvl w:ilvl="6" w:tplc="D0C24F62" w:tentative="1">
      <w:start w:val="1"/>
      <w:numFmt w:val="bullet"/>
      <w:lvlText w:val="•"/>
      <w:lvlJc w:val="left"/>
      <w:pPr>
        <w:tabs>
          <w:tab w:val="num" w:pos="5040"/>
        </w:tabs>
        <w:ind w:left="5040" w:hanging="360"/>
      </w:pPr>
      <w:rPr>
        <w:rFonts w:ascii="宋体" w:hAnsi="宋体" w:hint="default"/>
      </w:rPr>
    </w:lvl>
    <w:lvl w:ilvl="7" w:tplc="C666C362" w:tentative="1">
      <w:start w:val="1"/>
      <w:numFmt w:val="bullet"/>
      <w:lvlText w:val="•"/>
      <w:lvlJc w:val="left"/>
      <w:pPr>
        <w:tabs>
          <w:tab w:val="num" w:pos="5760"/>
        </w:tabs>
        <w:ind w:left="5760" w:hanging="360"/>
      </w:pPr>
      <w:rPr>
        <w:rFonts w:ascii="宋体" w:hAnsi="宋体" w:hint="default"/>
      </w:rPr>
    </w:lvl>
    <w:lvl w:ilvl="8" w:tplc="3F3C32FC" w:tentative="1">
      <w:start w:val="1"/>
      <w:numFmt w:val="bullet"/>
      <w:lvlText w:val="•"/>
      <w:lvlJc w:val="left"/>
      <w:pPr>
        <w:tabs>
          <w:tab w:val="num" w:pos="6480"/>
        </w:tabs>
        <w:ind w:left="6480" w:hanging="360"/>
      </w:pPr>
      <w:rPr>
        <w:rFonts w:ascii="宋体" w:hAnsi="宋体" w:hint="default"/>
      </w:rPr>
    </w:lvl>
  </w:abstractNum>
  <w:abstractNum w:abstractNumId="170">
    <w:nsid w:val="79C41843"/>
    <w:multiLevelType w:val="hybridMultilevel"/>
    <w:tmpl w:val="F7BEF964"/>
    <w:lvl w:ilvl="0" w:tplc="29BC5AEA">
      <w:start w:val="1"/>
      <w:numFmt w:val="bullet"/>
      <w:lvlText w:val=""/>
      <w:lvlJc w:val="left"/>
      <w:pPr>
        <w:tabs>
          <w:tab w:val="num" w:pos="720"/>
        </w:tabs>
        <w:ind w:left="720" w:hanging="360"/>
      </w:pPr>
      <w:rPr>
        <w:rFonts w:ascii="Wingdings" w:hAnsi="Wingdings" w:hint="default"/>
      </w:rPr>
    </w:lvl>
    <w:lvl w:ilvl="1" w:tplc="5CB2B546">
      <w:start w:val="2309"/>
      <w:numFmt w:val="bullet"/>
      <w:lvlText w:val=""/>
      <w:lvlJc w:val="left"/>
      <w:pPr>
        <w:tabs>
          <w:tab w:val="num" w:pos="1440"/>
        </w:tabs>
        <w:ind w:left="1440" w:hanging="360"/>
      </w:pPr>
      <w:rPr>
        <w:rFonts w:ascii="Wingdings" w:hAnsi="Wingdings" w:hint="default"/>
      </w:rPr>
    </w:lvl>
    <w:lvl w:ilvl="2" w:tplc="CE40F4AA" w:tentative="1">
      <w:start w:val="1"/>
      <w:numFmt w:val="bullet"/>
      <w:lvlText w:val=""/>
      <w:lvlJc w:val="left"/>
      <w:pPr>
        <w:tabs>
          <w:tab w:val="num" w:pos="2160"/>
        </w:tabs>
        <w:ind w:left="2160" w:hanging="360"/>
      </w:pPr>
      <w:rPr>
        <w:rFonts w:ascii="Wingdings" w:hAnsi="Wingdings" w:hint="default"/>
      </w:rPr>
    </w:lvl>
    <w:lvl w:ilvl="3" w:tplc="B9C42362" w:tentative="1">
      <w:start w:val="1"/>
      <w:numFmt w:val="bullet"/>
      <w:lvlText w:val=""/>
      <w:lvlJc w:val="left"/>
      <w:pPr>
        <w:tabs>
          <w:tab w:val="num" w:pos="2880"/>
        </w:tabs>
        <w:ind w:left="2880" w:hanging="360"/>
      </w:pPr>
      <w:rPr>
        <w:rFonts w:ascii="Wingdings" w:hAnsi="Wingdings" w:hint="default"/>
      </w:rPr>
    </w:lvl>
    <w:lvl w:ilvl="4" w:tplc="B7A2417A" w:tentative="1">
      <w:start w:val="1"/>
      <w:numFmt w:val="bullet"/>
      <w:lvlText w:val=""/>
      <w:lvlJc w:val="left"/>
      <w:pPr>
        <w:tabs>
          <w:tab w:val="num" w:pos="3600"/>
        </w:tabs>
        <w:ind w:left="3600" w:hanging="360"/>
      </w:pPr>
      <w:rPr>
        <w:rFonts w:ascii="Wingdings" w:hAnsi="Wingdings" w:hint="default"/>
      </w:rPr>
    </w:lvl>
    <w:lvl w:ilvl="5" w:tplc="5AF0463E" w:tentative="1">
      <w:start w:val="1"/>
      <w:numFmt w:val="bullet"/>
      <w:lvlText w:val=""/>
      <w:lvlJc w:val="left"/>
      <w:pPr>
        <w:tabs>
          <w:tab w:val="num" w:pos="4320"/>
        </w:tabs>
        <w:ind w:left="4320" w:hanging="360"/>
      </w:pPr>
      <w:rPr>
        <w:rFonts w:ascii="Wingdings" w:hAnsi="Wingdings" w:hint="default"/>
      </w:rPr>
    </w:lvl>
    <w:lvl w:ilvl="6" w:tplc="41780E98" w:tentative="1">
      <w:start w:val="1"/>
      <w:numFmt w:val="bullet"/>
      <w:lvlText w:val=""/>
      <w:lvlJc w:val="left"/>
      <w:pPr>
        <w:tabs>
          <w:tab w:val="num" w:pos="5040"/>
        </w:tabs>
        <w:ind w:left="5040" w:hanging="360"/>
      </w:pPr>
      <w:rPr>
        <w:rFonts w:ascii="Wingdings" w:hAnsi="Wingdings" w:hint="default"/>
      </w:rPr>
    </w:lvl>
    <w:lvl w:ilvl="7" w:tplc="410CD2BE" w:tentative="1">
      <w:start w:val="1"/>
      <w:numFmt w:val="bullet"/>
      <w:lvlText w:val=""/>
      <w:lvlJc w:val="left"/>
      <w:pPr>
        <w:tabs>
          <w:tab w:val="num" w:pos="5760"/>
        </w:tabs>
        <w:ind w:left="5760" w:hanging="360"/>
      </w:pPr>
      <w:rPr>
        <w:rFonts w:ascii="Wingdings" w:hAnsi="Wingdings" w:hint="default"/>
      </w:rPr>
    </w:lvl>
    <w:lvl w:ilvl="8" w:tplc="39141008" w:tentative="1">
      <w:start w:val="1"/>
      <w:numFmt w:val="bullet"/>
      <w:lvlText w:val=""/>
      <w:lvlJc w:val="left"/>
      <w:pPr>
        <w:tabs>
          <w:tab w:val="num" w:pos="6480"/>
        </w:tabs>
        <w:ind w:left="6480" w:hanging="360"/>
      </w:pPr>
      <w:rPr>
        <w:rFonts w:ascii="Wingdings" w:hAnsi="Wingdings" w:hint="default"/>
      </w:rPr>
    </w:lvl>
  </w:abstractNum>
  <w:abstractNum w:abstractNumId="171">
    <w:nsid w:val="7A986FA9"/>
    <w:multiLevelType w:val="hybridMultilevel"/>
    <w:tmpl w:val="D8887196"/>
    <w:lvl w:ilvl="0" w:tplc="FAAAE8F8">
      <w:start w:val="1"/>
      <w:numFmt w:val="bullet"/>
      <w:lvlText w:val=""/>
      <w:lvlJc w:val="left"/>
      <w:pPr>
        <w:tabs>
          <w:tab w:val="num" w:pos="720"/>
        </w:tabs>
        <w:ind w:left="720" w:hanging="360"/>
      </w:pPr>
      <w:rPr>
        <w:rFonts w:ascii="Wingdings" w:hAnsi="Wingdings" w:hint="default"/>
      </w:rPr>
    </w:lvl>
    <w:lvl w:ilvl="1" w:tplc="F0244C4E" w:tentative="1">
      <w:start w:val="1"/>
      <w:numFmt w:val="bullet"/>
      <w:lvlText w:val=""/>
      <w:lvlJc w:val="left"/>
      <w:pPr>
        <w:tabs>
          <w:tab w:val="num" w:pos="1440"/>
        </w:tabs>
        <w:ind w:left="1440" w:hanging="360"/>
      </w:pPr>
      <w:rPr>
        <w:rFonts w:ascii="Wingdings" w:hAnsi="Wingdings" w:hint="default"/>
      </w:rPr>
    </w:lvl>
    <w:lvl w:ilvl="2" w:tplc="AA228130" w:tentative="1">
      <w:start w:val="1"/>
      <w:numFmt w:val="bullet"/>
      <w:lvlText w:val=""/>
      <w:lvlJc w:val="left"/>
      <w:pPr>
        <w:tabs>
          <w:tab w:val="num" w:pos="2160"/>
        </w:tabs>
        <w:ind w:left="2160" w:hanging="360"/>
      </w:pPr>
      <w:rPr>
        <w:rFonts w:ascii="Wingdings" w:hAnsi="Wingdings" w:hint="default"/>
      </w:rPr>
    </w:lvl>
    <w:lvl w:ilvl="3" w:tplc="817E5518" w:tentative="1">
      <w:start w:val="1"/>
      <w:numFmt w:val="bullet"/>
      <w:lvlText w:val=""/>
      <w:lvlJc w:val="left"/>
      <w:pPr>
        <w:tabs>
          <w:tab w:val="num" w:pos="2880"/>
        </w:tabs>
        <w:ind w:left="2880" w:hanging="360"/>
      </w:pPr>
      <w:rPr>
        <w:rFonts w:ascii="Wingdings" w:hAnsi="Wingdings" w:hint="default"/>
      </w:rPr>
    </w:lvl>
    <w:lvl w:ilvl="4" w:tplc="D4DC9576" w:tentative="1">
      <w:start w:val="1"/>
      <w:numFmt w:val="bullet"/>
      <w:lvlText w:val=""/>
      <w:lvlJc w:val="left"/>
      <w:pPr>
        <w:tabs>
          <w:tab w:val="num" w:pos="3600"/>
        </w:tabs>
        <w:ind w:left="3600" w:hanging="360"/>
      </w:pPr>
      <w:rPr>
        <w:rFonts w:ascii="Wingdings" w:hAnsi="Wingdings" w:hint="default"/>
      </w:rPr>
    </w:lvl>
    <w:lvl w:ilvl="5" w:tplc="73D425B4" w:tentative="1">
      <w:start w:val="1"/>
      <w:numFmt w:val="bullet"/>
      <w:lvlText w:val=""/>
      <w:lvlJc w:val="left"/>
      <w:pPr>
        <w:tabs>
          <w:tab w:val="num" w:pos="4320"/>
        </w:tabs>
        <w:ind w:left="4320" w:hanging="360"/>
      </w:pPr>
      <w:rPr>
        <w:rFonts w:ascii="Wingdings" w:hAnsi="Wingdings" w:hint="default"/>
      </w:rPr>
    </w:lvl>
    <w:lvl w:ilvl="6" w:tplc="AE06BF4C" w:tentative="1">
      <w:start w:val="1"/>
      <w:numFmt w:val="bullet"/>
      <w:lvlText w:val=""/>
      <w:lvlJc w:val="left"/>
      <w:pPr>
        <w:tabs>
          <w:tab w:val="num" w:pos="5040"/>
        </w:tabs>
        <w:ind w:left="5040" w:hanging="360"/>
      </w:pPr>
      <w:rPr>
        <w:rFonts w:ascii="Wingdings" w:hAnsi="Wingdings" w:hint="default"/>
      </w:rPr>
    </w:lvl>
    <w:lvl w:ilvl="7" w:tplc="5B9277DC" w:tentative="1">
      <w:start w:val="1"/>
      <w:numFmt w:val="bullet"/>
      <w:lvlText w:val=""/>
      <w:lvlJc w:val="left"/>
      <w:pPr>
        <w:tabs>
          <w:tab w:val="num" w:pos="5760"/>
        </w:tabs>
        <w:ind w:left="5760" w:hanging="360"/>
      </w:pPr>
      <w:rPr>
        <w:rFonts w:ascii="Wingdings" w:hAnsi="Wingdings" w:hint="default"/>
      </w:rPr>
    </w:lvl>
    <w:lvl w:ilvl="8" w:tplc="B4EC3A88" w:tentative="1">
      <w:start w:val="1"/>
      <w:numFmt w:val="bullet"/>
      <w:lvlText w:val=""/>
      <w:lvlJc w:val="left"/>
      <w:pPr>
        <w:tabs>
          <w:tab w:val="num" w:pos="6480"/>
        </w:tabs>
        <w:ind w:left="6480" w:hanging="360"/>
      </w:pPr>
      <w:rPr>
        <w:rFonts w:ascii="Wingdings" w:hAnsi="Wingdings" w:hint="default"/>
      </w:rPr>
    </w:lvl>
  </w:abstractNum>
  <w:abstractNum w:abstractNumId="172">
    <w:nsid w:val="7AC06A10"/>
    <w:multiLevelType w:val="hybridMultilevel"/>
    <w:tmpl w:val="69AA2804"/>
    <w:lvl w:ilvl="0" w:tplc="6F58EF6C">
      <w:start w:val="1"/>
      <w:numFmt w:val="bullet"/>
      <w:lvlText w:val=""/>
      <w:lvlJc w:val="left"/>
      <w:pPr>
        <w:tabs>
          <w:tab w:val="num" w:pos="720"/>
        </w:tabs>
        <w:ind w:left="720" w:hanging="360"/>
      </w:pPr>
      <w:rPr>
        <w:rFonts w:ascii="Wingdings" w:hAnsi="Wingdings" w:hint="default"/>
      </w:rPr>
    </w:lvl>
    <w:lvl w:ilvl="1" w:tplc="83DAC80C" w:tentative="1">
      <w:start w:val="1"/>
      <w:numFmt w:val="bullet"/>
      <w:lvlText w:val=""/>
      <w:lvlJc w:val="left"/>
      <w:pPr>
        <w:tabs>
          <w:tab w:val="num" w:pos="1440"/>
        </w:tabs>
        <w:ind w:left="1440" w:hanging="360"/>
      </w:pPr>
      <w:rPr>
        <w:rFonts w:ascii="Wingdings" w:hAnsi="Wingdings" w:hint="default"/>
      </w:rPr>
    </w:lvl>
    <w:lvl w:ilvl="2" w:tplc="11E61A02" w:tentative="1">
      <w:start w:val="1"/>
      <w:numFmt w:val="bullet"/>
      <w:lvlText w:val=""/>
      <w:lvlJc w:val="left"/>
      <w:pPr>
        <w:tabs>
          <w:tab w:val="num" w:pos="2160"/>
        </w:tabs>
        <w:ind w:left="2160" w:hanging="360"/>
      </w:pPr>
      <w:rPr>
        <w:rFonts w:ascii="Wingdings" w:hAnsi="Wingdings" w:hint="default"/>
      </w:rPr>
    </w:lvl>
    <w:lvl w:ilvl="3" w:tplc="FF284D58" w:tentative="1">
      <w:start w:val="1"/>
      <w:numFmt w:val="bullet"/>
      <w:lvlText w:val=""/>
      <w:lvlJc w:val="left"/>
      <w:pPr>
        <w:tabs>
          <w:tab w:val="num" w:pos="2880"/>
        </w:tabs>
        <w:ind w:left="2880" w:hanging="360"/>
      </w:pPr>
      <w:rPr>
        <w:rFonts w:ascii="Wingdings" w:hAnsi="Wingdings" w:hint="default"/>
      </w:rPr>
    </w:lvl>
    <w:lvl w:ilvl="4" w:tplc="B1768D20" w:tentative="1">
      <w:start w:val="1"/>
      <w:numFmt w:val="bullet"/>
      <w:lvlText w:val=""/>
      <w:lvlJc w:val="left"/>
      <w:pPr>
        <w:tabs>
          <w:tab w:val="num" w:pos="3600"/>
        </w:tabs>
        <w:ind w:left="3600" w:hanging="360"/>
      </w:pPr>
      <w:rPr>
        <w:rFonts w:ascii="Wingdings" w:hAnsi="Wingdings" w:hint="default"/>
      </w:rPr>
    </w:lvl>
    <w:lvl w:ilvl="5" w:tplc="71A06A72" w:tentative="1">
      <w:start w:val="1"/>
      <w:numFmt w:val="bullet"/>
      <w:lvlText w:val=""/>
      <w:lvlJc w:val="left"/>
      <w:pPr>
        <w:tabs>
          <w:tab w:val="num" w:pos="4320"/>
        </w:tabs>
        <w:ind w:left="4320" w:hanging="360"/>
      </w:pPr>
      <w:rPr>
        <w:rFonts w:ascii="Wingdings" w:hAnsi="Wingdings" w:hint="default"/>
      </w:rPr>
    </w:lvl>
    <w:lvl w:ilvl="6" w:tplc="2F726FB2" w:tentative="1">
      <w:start w:val="1"/>
      <w:numFmt w:val="bullet"/>
      <w:lvlText w:val=""/>
      <w:lvlJc w:val="left"/>
      <w:pPr>
        <w:tabs>
          <w:tab w:val="num" w:pos="5040"/>
        </w:tabs>
        <w:ind w:left="5040" w:hanging="360"/>
      </w:pPr>
      <w:rPr>
        <w:rFonts w:ascii="Wingdings" w:hAnsi="Wingdings" w:hint="default"/>
      </w:rPr>
    </w:lvl>
    <w:lvl w:ilvl="7" w:tplc="78E459E8" w:tentative="1">
      <w:start w:val="1"/>
      <w:numFmt w:val="bullet"/>
      <w:lvlText w:val=""/>
      <w:lvlJc w:val="left"/>
      <w:pPr>
        <w:tabs>
          <w:tab w:val="num" w:pos="5760"/>
        </w:tabs>
        <w:ind w:left="5760" w:hanging="360"/>
      </w:pPr>
      <w:rPr>
        <w:rFonts w:ascii="Wingdings" w:hAnsi="Wingdings" w:hint="default"/>
      </w:rPr>
    </w:lvl>
    <w:lvl w:ilvl="8" w:tplc="7056ED24" w:tentative="1">
      <w:start w:val="1"/>
      <w:numFmt w:val="bullet"/>
      <w:lvlText w:val=""/>
      <w:lvlJc w:val="left"/>
      <w:pPr>
        <w:tabs>
          <w:tab w:val="num" w:pos="6480"/>
        </w:tabs>
        <w:ind w:left="6480" w:hanging="360"/>
      </w:pPr>
      <w:rPr>
        <w:rFonts w:ascii="Wingdings" w:hAnsi="Wingdings" w:hint="default"/>
      </w:rPr>
    </w:lvl>
  </w:abstractNum>
  <w:abstractNum w:abstractNumId="173">
    <w:nsid w:val="7B0A76A2"/>
    <w:multiLevelType w:val="hybridMultilevel"/>
    <w:tmpl w:val="D758D6AA"/>
    <w:lvl w:ilvl="0" w:tplc="B3AC7990">
      <w:start w:val="1"/>
      <w:numFmt w:val="bullet"/>
      <w:lvlText w:val=""/>
      <w:lvlJc w:val="left"/>
      <w:pPr>
        <w:tabs>
          <w:tab w:val="num" w:pos="720"/>
        </w:tabs>
        <w:ind w:left="720" w:hanging="360"/>
      </w:pPr>
      <w:rPr>
        <w:rFonts w:ascii="Wingdings" w:hAnsi="Wingdings" w:hint="default"/>
      </w:rPr>
    </w:lvl>
    <w:lvl w:ilvl="1" w:tplc="2FCE4132">
      <w:start w:val="2170"/>
      <w:numFmt w:val="bullet"/>
      <w:lvlText w:val=""/>
      <w:lvlJc w:val="left"/>
      <w:pPr>
        <w:tabs>
          <w:tab w:val="num" w:pos="1440"/>
        </w:tabs>
        <w:ind w:left="1440" w:hanging="360"/>
      </w:pPr>
      <w:rPr>
        <w:rFonts w:ascii="Wingdings" w:hAnsi="Wingdings" w:hint="default"/>
      </w:rPr>
    </w:lvl>
    <w:lvl w:ilvl="2" w:tplc="9E0E0154" w:tentative="1">
      <w:start w:val="1"/>
      <w:numFmt w:val="bullet"/>
      <w:lvlText w:val=""/>
      <w:lvlJc w:val="left"/>
      <w:pPr>
        <w:tabs>
          <w:tab w:val="num" w:pos="2160"/>
        </w:tabs>
        <w:ind w:left="2160" w:hanging="360"/>
      </w:pPr>
      <w:rPr>
        <w:rFonts w:ascii="Wingdings" w:hAnsi="Wingdings" w:hint="default"/>
      </w:rPr>
    </w:lvl>
    <w:lvl w:ilvl="3" w:tplc="73CCFA20" w:tentative="1">
      <w:start w:val="1"/>
      <w:numFmt w:val="bullet"/>
      <w:lvlText w:val=""/>
      <w:lvlJc w:val="left"/>
      <w:pPr>
        <w:tabs>
          <w:tab w:val="num" w:pos="2880"/>
        </w:tabs>
        <w:ind w:left="2880" w:hanging="360"/>
      </w:pPr>
      <w:rPr>
        <w:rFonts w:ascii="Wingdings" w:hAnsi="Wingdings" w:hint="default"/>
      </w:rPr>
    </w:lvl>
    <w:lvl w:ilvl="4" w:tplc="475AA8CE" w:tentative="1">
      <w:start w:val="1"/>
      <w:numFmt w:val="bullet"/>
      <w:lvlText w:val=""/>
      <w:lvlJc w:val="left"/>
      <w:pPr>
        <w:tabs>
          <w:tab w:val="num" w:pos="3600"/>
        </w:tabs>
        <w:ind w:left="3600" w:hanging="360"/>
      </w:pPr>
      <w:rPr>
        <w:rFonts w:ascii="Wingdings" w:hAnsi="Wingdings" w:hint="default"/>
      </w:rPr>
    </w:lvl>
    <w:lvl w:ilvl="5" w:tplc="764EFDD6" w:tentative="1">
      <w:start w:val="1"/>
      <w:numFmt w:val="bullet"/>
      <w:lvlText w:val=""/>
      <w:lvlJc w:val="left"/>
      <w:pPr>
        <w:tabs>
          <w:tab w:val="num" w:pos="4320"/>
        </w:tabs>
        <w:ind w:left="4320" w:hanging="360"/>
      </w:pPr>
      <w:rPr>
        <w:rFonts w:ascii="Wingdings" w:hAnsi="Wingdings" w:hint="default"/>
      </w:rPr>
    </w:lvl>
    <w:lvl w:ilvl="6" w:tplc="8054BADE" w:tentative="1">
      <w:start w:val="1"/>
      <w:numFmt w:val="bullet"/>
      <w:lvlText w:val=""/>
      <w:lvlJc w:val="left"/>
      <w:pPr>
        <w:tabs>
          <w:tab w:val="num" w:pos="5040"/>
        </w:tabs>
        <w:ind w:left="5040" w:hanging="360"/>
      </w:pPr>
      <w:rPr>
        <w:rFonts w:ascii="Wingdings" w:hAnsi="Wingdings" w:hint="default"/>
      </w:rPr>
    </w:lvl>
    <w:lvl w:ilvl="7" w:tplc="5808A7D8" w:tentative="1">
      <w:start w:val="1"/>
      <w:numFmt w:val="bullet"/>
      <w:lvlText w:val=""/>
      <w:lvlJc w:val="left"/>
      <w:pPr>
        <w:tabs>
          <w:tab w:val="num" w:pos="5760"/>
        </w:tabs>
        <w:ind w:left="5760" w:hanging="360"/>
      </w:pPr>
      <w:rPr>
        <w:rFonts w:ascii="Wingdings" w:hAnsi="Wingdings" w:hint="default"/>
      </w:rPr>
    </w:lvl>
    <w:lvl w:ilvl="8" w:tplc="9BE4F7C4" w:tentative="1">
      <w:start w:val="1"/>
      <w:numFmt w:val="bullet"/>
      <w:lvlText w:val=""/>
      <w:lvlJc w:val="left"/>
      <w:pPr>
        <w:tabs>
          <w:tab w:val="num" w:pos="6480"/>
        </w:tabs>
        <w:ind w:left="6480" w:hanging="360"/>
      </w:pPr>
      <w:rPr>
        <w:rFonts w:ascii="Wingdings" w:hAnsi="Wingdings" w:hint="default"/>
      </w:rPr>
    </w:lvl>
  </w:abstractNum>
  <w:abstractNum w:abstractNumId="174">
    <w:nsid w:val="7C726F4A"/>
    <w:multiLevelType w:val="hybridMultilevel"/>
    <w:tmpl w:val="79704490"/>
    <w:lvl w:ilvl="0" w:tplc="C026203C">
      <w:start w:val="1"/>
      <w:numFmt w:val="bullet"/>
      <w:lvlText w:val=""/>
      <w:lvlJc w:val="left"/>
      <w:pPr>
        <w:tabs>
          <w:tab w:val="num" w:pos="720"/>
        </w:tabs>
        <w:ind w:left="720" w:hanging="360"/>
      </w:pPr>
      <w:rPr>
        <w:rFonts w:ascii="Wingdings" w:hAnsi="Wingdings" w:hint="default"/>
      </w:rPr>
    </w:lvl>
    <w:lvl w:ilvl="1" w:tplc="FABEDDE0" w:tentative="1">
      <w:start w:val="1"/>
      <w:numFmt w:val="bullet"/>
      <w:lvlText w:val=""/>
      <w:lvlJc w:val="left"/>
      <w:pPr>
        <w:tabs>
          <w:tab w:val="num" w:pos="1440"/>
        </w:tabs>
        <w:ind w:left="1440" w:hanging="360"/>
      </w:pPr>
      <w:rPr>
        <w:rFonts w:ascii="Wingdings" w:hAnsi="Wingdings" w:hint="default"/>
      </w:rPr>
    </w:lvl>
    <w:lvl w:ilvl="2" w:tplc="96EC8A74" w:tentative="1">
      <w:start w:val="1"/>
      <w:numFmt w:val="bullet"/>
      <w:lvlText w:val=""/>
      <w:lvlJc w:val="left"/>
      <w:pPr>
        <w:tabs>
          <w:tab w:val="num" w:pos="2160"/>
        </w:tabs>
        <w:ind w:left="2160" w:hanging="360"/>
      </w:pPr>
      <w:rPr>
        <w:rFonts w:ascii="Wingdings" w:hAnsi="Wingdings" w:hint="default"/>
      </w:rPr>
    </w:lvl>
    <w:lvl w:ilvl="3" w:tplc="F37EE000" w:tentative="1">
      <w:start w:val="1"/>
      <w:numFmt w:val="bullet"/>
      <w:lvlText w:val=""/>
      <w:lvlJc w:val="left"/>
      <w:pPr>
        <w:tabs>
          <w:tab w:val="num" w:pos="2880"/>
        </w:tabs>
        <w:ind w:left="2880" w:hanging="360"/>
      </w:pPr>
      <w:rPr>
        <w:rFonts w:ascii="Wingdings" w:hAnsi="Wingdings" w:hint="default"/>
      </w:rPr>
    </w:lvl>
    <w:lvl w:ilvl="4" w:tplc="F52E6682" w:tentative="1">
      <w:start w:val="1"/>
      <w:numFmt w:val="bullet"/>
      <w:lvlText w:val=""/>
      <w:lvlJc w:val="left"/>
      <w:pPr>
        <w:tabs>
          <w:tab w:val="num" w:pos="3600"/>
        </w:tabs>
        <w:ind w:left="3600" w:hanging="360"/>
      </w:pPr>
      <w:rPr>
        <w:rFonts w:ascii="Wingdings" w:hAnsi="Wingdings" w:hint="default"/>
      </w:rPr>
    </w:lvl>
    <w:lvl w:ilvl="5" w:tplc="FE3616B2" w:tentative="1">
      <w:start w:val="1"/>
      <w:numFmt w:val="bullet"/>
      <w:lvlText w:val=""/>
      <w:lvlJc w:val="left"/>
      <w:pPr>
        <w:tabs>
          <w:tab w:val="num" w:pos="4320"/>
        </w:tabs>
        <w:ind w:left="4320" w:hanging="360"/>
      </w:pPr>
      <w:rPr>
        <w:rFonts w:ascii="Wingdings" w:hAnsi="Wingdings" w:hint="default"/>
      </w:rPr>
    </w:lvl>
    <w:lvl w:ilvl="6" w:tplc="FDECF178" w:tentative="1">
      <w:start w:val="1"/>
      <w:numFmt w:val="bullet"/>
      <w:lvlText w:val=""/>
      <w:lvlJc w:val="left"/>
      <w:pPr>
        <w:tabs>
          <w:tab w:val="num" w:pos="5040"/>
        </w:tabs>
        <w:ind w:left="5040" w:hanging="360"/>
      </w:pPr>
      <w:rPr>
        <w:rFonts w:ascii="Wingdings" w:hAnsi="Wingdings" w:hint="default"/>
      </w:rPr>
    </w:lvl>
    <w:lvl w:ilvl="7" w:tplc="377C1D56" w:tentative="1">
      <w:start w:val="1"/>
      <w:numFmt w:val="bullet"/>
      <w:lvlText w:val=""/>
      <w:lvlJc w:val="left"/>
      <w:pPr>
        <w:tabs>
          <w:tab w:val="num" w:pos="5760"/>
        </w:tabs>
        <w:ind w:left="5760" w:hanging="360"/>
      </w:pPr>
      <w:rPr>
        <w:rFonts w:ascii="Wingdings" w:hAnsi="Wingdings" w:hint="default"/>
      </w:rPr>
    </w:lvl>
    <w:lvl w:ilvl="8" w:tplc="DECE25F4" w:tentative="1">
      <w:start w:val="1"/>
      <w:numFmt w:val="bullet"/>
      <w:lvlText w:val=""/>
      <w:lvlJc w:val="left"/>
      <w:pPr>
        <w:tabs>
          <w:tab w:val="num" w:pos="6480"/>
        </w:tabs>
        <w:ind w:left="6480" w:hanging="360"/>
      </w:pPr>
      <w:rPr>
        <w:rFonts w:ascii="Wingdings" w:hAnsi="Wingdings" w:hint="default"/>
      </w:rPr>
    </w:lvl>
  </w:abstractNum>
  <w:abstractNum w:abstractNumId="175">
    <w:nsid w:val="7C7A1F1A"/>
    <w:multiLevelType w:val="hybridMultilevel"/>
    <w:tmpl w:val="AD2E6C0C"/>
    <w:lvl w:ilvl="0" w:tplc="64487FEA">
      <w:start w:val="1"/>
      <w:numFmt w:val="bullet"/>
      <w:lvlText w:val=""/>
      <w:lvlJc w:val="left"/>
      <w:pPr>
        <w:tabs>
          <w:tab w:val="num" w:pos="720"/>
        </w:tabs>
        <w:ind w:left="720" w:hanging="360"/>
      </w:pPr>
      <w:rPr>
        <w:rFonts w:ascii="Wingdings" w:hAnsi="Wingdings" w:hint="default"/>
      </w:rPr>
    </w:lvl>
    <w:lvl w:ilvl="1" w:tplc="BD8666D0" w:tentative="1">
      <w:start w:val="1"/>
      <w:numFmt w:val="bullet"/>
      <w:lvlText w:val=""/>
      <w:lvlJc w:val="left"/>
      <w:pPr>
        <w:tabs>
          <w:tab w:val="num" w:pos="1440"/>
        </w:tabs>
        <w:ind w:left="1440" w:hanging="360"/>
      </w:pPr>
      <w:rPr>
        <w:rFonts w:ascii="Wingdings" w:hAnsi="Wingdings" w:hint="default"/>
      </w:rPr>
    </w:lvl>
    <w:lvl w:ilvl="2" w:tplc="D52A3A8A" w:tentative="1">
      <w:start w:val="1"/>
      <w:numFmt w:val="bullet"/>
      <w:lvlText w:val=""/>
      <w:lvlJc w:val="left"/>
      <w:pPr>
        <w:tabs>
          <w:tab w:val="num" w:pos="2160"/>
        </w:tabs>
        <w:ind w:left="2160" w:hanging="360"/>
      </w:pPr>
      <w:rPr>
        <w:rFonts w:ascii="Wingdings" w:hAnsi="Wingdings" w:hint="default"/>
      </w:rPr>
    </w:lvl>
    <w:lvl w:ilvl="3" w:tplc="42CCF864" w:tentative="1">
      <w:start w:val="1"/>
      <w:numFmt w:val="bullet"/>
      <w:lvlText w:val=""/>
      <w:lvlJc w:val="left"/>
      <w:pPr>
        <w:tabs>
          <w:tab w:val="num" w:pos="2880"/>
        </w:tabs>
        <w:ind w:left="2880" w:hanging="360"/>
      </w:pPr>
      <w:rPr>
        <w:rFonts w:ascii="Wingdings" w:hAnsi="Wingdings" w:hint="default"/>
      </w:rPr>
    </w:lvl>
    <w:lvl w:ilvl="4" w:tplc="DB68CA0A" w:tentative="1">
      <w:start w:val="1"/>
      <w:numFmt w:val="bullet"/>
      <w:lvlText w:val=""/>
      <w:lvlJc w:val="left"/>
      <w:pPr>
        <w:tabs>
          <w:tab w:val="num" w:pos="3600"/>
        </w:tabs>
        <w:ind w:left="3600" w:hanging="360"/>
      </w:pPr>
      <w:rPr>
        <w:rFonts w:ascii="Wingdings" w:hAnsi="Wingdings" w:hint="default"/>
      </w:rPr>
    </w:lvl>
    <w:lvl w:ilvl="5" w:tplc="5672E8B6" w:tentative="1">
      <w:start w:val="1"/>
      <w:numFmt w:val="bullet"/>
      <w:lvlText w:val=""/>
      <w:lvlJc w:val="left"/>
      <w:pPr>
        <w:tabs>
          <w:tab w:val="num" w:pos="4320"/>
        </w:tabs>
        <w:ind w:left="4320" w:hanging="360"/>
      </w:pPr>
      <w:rPr>
        <w:rFonts w:ascii="Wingdings" w:hAnsi="Wingdings" w:hint="default"/>
      </w:rPr>
    </w:lvl>
    <w:lvl w:ilvl="6" w:tplc="56822492" w:tentative="1">
      <w:start w:val="1"/>
      <w:numFmt w:val="bullet"/>
      <w:lvlText w:val=""/>
      <w:lvlJc w:val="left"/>
      <w:pPr>
        <w:tabs>
          <w:tab w:val="num" w:pos="5040"/>
        </w:tabs>
        <w:ind w:left="5040" w:hanging="360"/>
      </w:pPr>
      <w:rPr>
        <w:rFonts w:ascii="Wingdings" w:hAnsi="Wingdings" w:hint="default"/>
      </w:rPr>
    </w:lvl>
    <w:lvl w:ilvl="7" w:tplc="706C46E8" w:tentative="1">
      <w:start w:val="1"/>
      <w:numFmt w:val="bullet"/>
      <w:lvlText w:val=""/>
      <w:lvlJc w:val="left"/>
      <w:pPr>
        <w:tabs>
          <w:tab w:val="num" w:pos="5760"/>
        </w:tabs>
        <w:ind w:left="5760" w:hanging="360"/>
      </w:pPr>
      <w:rPr>
        <w:rFonts w:ascii="Wingdings" w:hAnsi="Wingdings" w:hint="default"/>
      </w:rPr>
    </w:lvl>
    <w:lvl w:ilvl="8" w:tplc="C7FC930A" w:tentative="1">
      <w:start w:val="1"/>
      <w:numFmt w:val="bullet"/>
      <w:lvlText w:val=""/>
      <w:lvlJc w:val="left"/>
      <w:pPr>
        <w:tabs>
          <w:tab w:val="num" w:pos="6480"/>
        </w:tabs>
        <w:ind w:left="6480" w:hanging="360"/>
      </w:pPr>
      <w:rPr>
        <w:rFonts w:ascii="Wingdings" w:hAnsi="Wingdings" w:hint="default"/>
      </w:rPr>
    </w:lvl>
  </w:abstractNum>
  <w:abstractNum w:abstractNumId="176">
    <w:nsid w:val="7CBF7FE1"/>
    <w:multiLevelType w:val="hybridMultilevel"/>
    <w:tmpl w:val="3F889E0E"/>
    <w:lvl w:ilvl="0" w:tplc="16727B18">
      <w:start w:val="1"/>
      <w:numFmt w:val="bullet"/>
      <w:lvlText w:val="•"/>
      <w:lvlJc w:val="left"/>
      <w:pPr>
        <w:tabs>
          <w:tab w:val="num" w:pos="720"/>
        </w:tabs>
        <w:ind w:left="720" w:hanging="360"/>
      </w:pPr>
      <w:rPr>
        <w:rFonts w:ascii="宋体" w:hAnsi="宋体" w:hint="default"/>
      </w:rPr>
    </w:lvl>
    <w:lvl w:ilvl="1" w:tplc="B40A8B06" w:tentative="1">
      <w:start w:val="1"/>
      <w:numFmt w:val="bullet"/>
      <w:lvlText w:val="•"/>
      <w:lvlJc w:val="left"/>
      <w:pPr>
        <w:tabs>
          <w:tab w:val="num" w:pos="1440"/>
        </w:tabs>
        <w:ind w:left="1440" w:hanging="360"/>
      </w:pPr>
      <w:rPr>
        <w:rFonts w:ascii="宋体" w:hAnsi="宋体" w:hint="default"/>
      </w:rPr>
    </w:lvl>
    <w:lvl w:ilvl="2" w:tplc="10CCB014" w:tentative="1">
      <w:start w:val="1"/>
      <w:numFmt w:val="bullet"/>
      <w:lvlText w:val="•"/>
      <w:lvlJc w:val="left"/>
      <w:pPr>
        <w:tabs>
          <w:tab w:val="num" w:pos="2160"/>
        </w:tabs>
        <w:ind w:left="2160" w:hanging="360"/>
      </w:pPr>
      <w:rPr>
        <w:rFonts w:ascii="宋体" w:hAnsi="宋体" w:hint="default"/>
      </w:rPr>
    </w:lvl>
    <w:lvl w:ilvl="3" w:tplc="87821B68" w:tentative="1">
      <w:start w:val="1"/>
      <w:numFmt w:val="bullet"/>
      <w:lvlText w:val="•"/>
      <w:lvlJc w:val="left"/>
      <w:pPr>
        <w:tabs>
          <w:tab w:val="num" w:pos="2880"/>
        </w:tabs>
        <w:ind w:left="2880" w:hanging="360"/>
      </w:pPr>
      <w:rPr>
        <w:rFonts w:ascii="宋体" w:hAnsi="宋体" w:hint="default"/>
      </w:rPr>
    </w:lvl>
    <w:lvl w:ilvl="4" w:tplc="DF9AA968" w:tentative="1">
      <w:start w:val="1"/>
      <w:numFmt w:val="bullet"/>
      <w:lvlText w:val="•"/>
      <w:lvlJc w:val="left"/>
      <w:pPr>
        <w:tabs>
          <w:tab w:val="num" w:pos="3600"/>
        </w:tabs>
        <w:ind w:left="3600" w:hanging="360"/>
      </w:pPr>
      <w:rPr>
        <w:rFonts w:ascii="宋体" w:hAnsi="宋体" w:hint="default"/>
      </w:rPr>
    </w:lvl>
    <w:lvl w:ilvl="5" w:tplc="6EAADFE8" w:tentative="1">
      <w:start w:val="1"/>
      <w:numFmt w:val="bullet"/>
      <w:lvlText w:val="•"/>
      <w:lvlJc w:val="left"/>
      <w:pPr>
        <w:tabs>
          <w:tab w:val="num" w:pos="4320"/>
        </w:tabs>
        <w:ind w:left="4320" w:hanging="360"/>
      </w:pPr>
      <w:rPr>
        <w:rFonts w:ascii="宋体" w:hAnsi="宋体" w:hint="default"/>
      </w:rPr>
    </w:lvl>
    <w:lvl w:ilvl="6" w:tplc="415CB490" w:tentative="1">
      <w:start w:val="1"/>
      <w:numFmt w:val="bullet"/>
      <w:lvlText w:val="•"/>
      <w:lvlJc w:val="left"/>
      <w:pPr>
        <w:tabs>
          <w:tab w:val="num" w:pos="5040"/>
        </w:tabs>
        <w:ind w:left="5040" w:hanging="360"/>
      </w:pPr>
      <w:rPr>
        <w:rFonts w:ascii="宋体" w:hAnsi="宋体" w:hint="default"/>
      </w:rPr>
    </w:lvl>
    <w:lvl w:ilvl="7" w:tplc="AFD61946" w:tentative="1">
      <w:start w:val="1"/>
      <w:numFmt w:val="bullet"/>
      <w:lvlText w:val="•"/>
      <w:lvlJc w:val="left"/>
      <w:pPr>
        <w:tabs>
          <w:tab w:val="num" w:pos="5760"/>
        </w:tabs>
        <w:ind w:left="5760" w:hanging="360"/>
      </w:pPr>
      <w:rPr>
        <w:rFonts w:ascii="宋体" w:hAnsi="宋体" w:hint="default"/>
      </w:rPr>
    </w:lvl>
    <w:lvl w:ilvl="8" w:tplc="14DECF66" w:tentative="1">
      <w:start w:val="1"/>
      <w:numFmt w:val="bullet"/>
      <w:lvlText w:val="•"/>
      <w:lvlJc w:val="left"/>
      <w:pPr>
        <w:tabs>
          <w:tab w:val="num" w:pos="6480"/>
        </w:tabs>
        <w:ind w:left="6480" w:hanging="360"/>
      </w:pPr>
      <w:rPr>
        <w:rFonts w:ascii="宋体" w:hAnsi="宋体" w:hint="default"/>
      </w:rPr>
    </w:lvl>
  </w:abstractNum>
  <w:abstractNum w:abstractNumId="177">
    <w:nsid w:val="7CD53DF9"/>
    <w:multiLevelType w:val="hybridMultilevel"/>
    <w:tmpl w:val="706422B2"/>
    <w:lvl w:ilvl="0" w:tplc="61205C10">
      <w:start w:val="1"/>
      <w:numFmt w:val="bullet"/>
      <w:lvlText w:val=""/>
      <w:lvlJc w:val="left"/>
      <w:pPr>
        <w:tabs>
          <w:tab w:val="num" w:pos="720"/>
        </w:tabs>
        <w:ind w:left="720" w:hanging="360"/>
      </w:pPr>
      <w:rPr>
        <w:rFonts w:ascii="Wingdings" w:hAnsi="Wingdings" w:hint="default"/>
      </w:rPr>
    </w:lvl>
    <w:lvl w:ilvl="1" w:tplc="4E8A9CF0" w:tentative="1">
      <w:start w:val="1"/>
      <w:numFmt w:val="bullet"/>
      <w:lvlText w:val=""/>
      <w:lvlJc w:val="left"/>
      <w:pPr>
        <w:tabs>
          <w:tab w:val="num" w:pos="1440"/>
        </w:tabs>
        <w:ind w:left="1440" w:hanging="360"/>
      </w:pPr>
      <w:rPr>
        <w:rFonts w:ascii="Wingdings" w:hAnsi="Wingdings" w:hint="default"/>
      </w:rPr>
    </w:lvl>
    <w:lvl w:ilvl="2" w:tplc="1DEEB3E2" w:tentative="1">
      <w:start w:val="1"/>
      <w:numFmt w:val="bullet"/>
      <w:lvlText w:val=""/>
      <w:lvlJc w:val="left"/>
      <w:pPr>
        <w:tabs>
          <w:tab w:val="num" w:pos="2160"/>
        </w:tabs>
        <w:ind w:left="2160" w:hanging="360"/>
      </w:pPr>
      <w:rPr>
        <w:rFonts w:ascii="Wingdings" w:hAnsi="Wingdings" w:hint="default"/>
      </w:rPr>
    </w:lvl>
    <w:lvl w:ilvl="3" w:tplc="95A4517C" w:tentative="1">
      <w:start w:val="1"/>
      <w:numFmt w:val="bullet"/>
      <w:lvlText w:val=""/>
      <w:lvlJc w:val="left"/>
      <w:pPr>
        <w:tabs>
          <w:tab w:val="num" w:pos="2880"/>
        </w:tabs>
        <w:ind w:left="2880" w:hanging="360"/>
      </w:pPr>
      <w:rPr>
        <w:rFonts w:ascii="Wingdings" w:hAnsi="Wingdings" w:hint="default"/>
      </w:rPr>
    </w:lvl>
    <w:lvl w:ilvl="4" w:tplc="5EA0A2EE" w:tentative="1">
      <w:start w:val="1"/>
      <w:numFmt w:val="bullet"/>
      <w:lvlText w:val=""/>
      <w:lvlJc w:val="left"/>
      <w:pPr>
        <w:tabs>
          <w:tab w:val="num" w:pos="3600"/>
        </w:tabs>
        <w:ind w:left="3600" w:hanging="360"/>
      </w:pPr>
      <w:rPr>
        <w:rFonts w:ascii="Wingdings" w:hAnsi="Wingdings" w:hint="default"/>
      </w:rPr>
    </w:lvl>
    <w:lvl w:ilvl="5" w:tplc="0FC081FC" w:tentative="1">
      <w:start w:val="1"/>
      <w:numFmt w:val="bullet"/>
      <w:lvlText w:val=""/>
      <w:lvlJc w:val="left"/>
      <w:pPr>
        <w:tabs>
          <w:tab w:val="num" w:pos="4320"/>
        </w:tabs>
        <w:ind w:left="4320" w:hanging="360"/>
      </w:pPr>
      <w:rPr>
        <w:rFonts w:ascii="Wingdings" w:hAnsi="Wingdings" w:hint="default"/>
      </w:rPr>
    </w:lvl>
    <w:lvl w:ilvl="6" w:tplc="4450FED0" w:tentative="1">
      <w:start w:val="1"/>
      <w:numFmt w:val="bullet"/>
      <w:lvlText w:val=""/>
      <w:lvlJc w:val="left"/>
      <w:pPr>
        <w:tabs>
          <w:tab w:val="num" w:pos="5040"/>
        </w:tabs>
        <w:ind w:left="5040" w:hanging="360"/>
      </w:pPr>
      <w:rPr>
        <w:rFonts w:ascii="Wingdings" w:hAnsi="Wingdings" w:hint="default"/>
      </w:rPr>
    </w:lvl>
    <w:lvl w:ilvl="7" w:tplc="1D64CEBC" w:tentative="1">
      <w:start w:val="1"/>
      <w:numFmt w:val="bullet"/>
      <w:lvlText w:val=""/>
      <w:lvlJc w:val="left"/>
      <w:pPr>
        <w:tabs>
          <w:tab w:val="num" w:pos="5760"/>
        </w:tabs>
        <w:ind w:left="5760" w:hanging="360"/>
      </w:pPr>
      <w:rPr>
        <w:rFonts w:ascii="Wingdings" w:hAnsi="Wingdings" w:hint="default"/>
      </w:rPr>
    </w:lvl>
    <w:lvl w:ilvl="8" w:tplc="910870E0" w:tentative="1">
      <w:start w:val="1"/>
      <w:numFmt w:val="bullet"/>
      <w:lvlText w:val=""/>
      <w:lvlJc w:val="left"/>
      <w:pPr>
        <w:tabs>
          <w:tab w:val="num" w:pos="6480"/>
        </w:tabs>
        <w:ind w:left="6480" w:hanging="360"/>
      </w:pPr>
      <w:rPr>
        <w:rFonts w:ascii="Wingdings" w:hAnsi="Wingdings" w:hint="default"/>
      </w:rPr>
    </w:lvl>
  </w:abstractNum>
  <w:abstractNum w:abstractNumId="178">
    <w:nsid w:val="7D10348B"/>
    <w:multiLevelType w:val="hybridMultilevel"/>
    <w:tmpl w:val="08D40678"/>
    <w:lvl w:ilvl="0" w:tplc="7BC83BE6">
      <w:start w:val="1"/>
      <w:numFmt w:val="bullet"/>
      <w:lvlText w:val=""/>
      <w:lvlJc w:val="left"/>
      <w:pPr>
        <w:tabs>
          <w:tab w:val="num" w:pos="720"/>
        </w:tabs>
        <w:ind w:left="720" w:hanging="360"/>
      </w:pPr>
      <w:rPr>
        <w:rFonts w:ascii="Wingdings" w:hAnsi="Wingdings" w:hint="default"/>
      </w:rPr>
    </w:lvl>
    <w:lvl w:ilvl="1" w:tplc="6C9628E6" w:tentative="1">
      <w:start w:val="1"/>
      <w:numFmt w:val="bullet"/>
      <w:lvlText w:val=""/>
      <w:lvlJc w:val="left"/>
      <w:pPr>
        <w:tabs>
          <w:tab w:val="num" w:pos="1440"/>
        </w:tabs>
        <w:ind w:left="1440" w:hanging="360"/>
      </w:pPr>
      <w:rPr>
        <w:rFonts w:ascii="Wingdings" w:hAnsi="Wingdings" w:hint="default"/>
      </w:rPr>
    </w:lvl>
    <w:lvl w:ilvl="2" w:tplc="59F45C10" w:tentative="1">
      <w:start w:val="1"/>
      <w:numFmt w:val="bullet"/>
      <w:lvlText w:val=""/>
      <w:lvlJc w:val="left"/>
      <w:pPr>
        <w:tabs>
          <w:tab w:val="num" w:pos="2160"/>
        </w:tabs>
        <w:ind w:left="2160" w:hanging="360"/>
      </w:pPr>
      <w:rPr>
        <w:rFonts w:ascii="Wingdings" w:hAnsi="Wingdings" w:hint="default"/>
      </w:rPr>
    </w:lvl>
    <w:lvl w:ilvl="3" w:tplc="46907866" w:tentative="1">
      <w:start w:val="1"/>
      <w:numFmt w:val="bullet"/>
      <w:lvlText w:val=""/>
      <w:lvlJc w:val="left"/>
      <w:pPr>
        <w:tabs>
          <w:tab w:val="num" w:pos="2880"/>
        </w:tabs>
        <w:ind w:left="2880" w:hanging="360"/>
      </w:pPr>
      <w:rPr>
        <w:rFonts w:ascii="Wingdings" w:hAnsi="Wingdings" w:hint="default"/>
      </w:rPr>
    </w:lvl>
    <w:lvl w:ilvl="4" w:tplc="53EAAEE2" w:tentative="1">
      <w:start w:val="1"/>
      <w:numFmt w:val="bullet"/>
      <w:lvlText w:val=""/>
      <w:lvlJc w:val="left"/>
      <w:pPr>
        <w:tabs>
          <w:tab w:val="num" w:pos="3600"/>
        </w:tabs>
        <w:ind w:left="3600" w:hanging="360"/>
      </w:pPr>
      <w:rPr>
        <w:rFonts w:ascii="Wingdings" w:hAnsi="Wingdings" w:hint="default"/>
      </w:rPr>
    </w:lvl>
    <w:lvl w:ilvl="5" w:tplc="A76A39A8" w:tentative="1">
      <w:start w:val="1"/>
      <w:numFmt w:val="bullet"/>
      <w:lvlText w:val=""/>
      <w:lvlJc w:val="left"/>
      <w:pPr>
        <w:tabs>
          <w:tab w:val="num" w:pos="4320"/>
        </w:tabs>
        <w:ind w:left="4320" w:hanging="360"/>
      </w:pPr>
      <w:rPr>
        <w:rFonts w:ascii="Wingdings" w:hAnsi="Wingdings" w:hint="default"/>
      </w:rPr>
    </w:lvl>
    <w:lvl w:ilvl="6" w:tplc="637ACC00" w:tentative="1">
      <w:start w:val="1"/>
      <w:numFmt w:val="bullet"/>
      <w:lvlText w:val=""/>
      <w:lvlJc w:val="left"/>
      <w:pPr>
        <w:tabs>
          <w:tab w:val="num" w:pos="5040"/>
        </w:tabs>
        <w:ind w:left="5040" w:hanging="360"/>
      </w:pPr>
      <w:rPr>
        <w:rFonts w:ascii="Wingdings" w:hAnsi="Wingdings" w:hint="default"/>
      </w:rPr>
    </w:lvl>
    <w:lvl w:ilvl="7" w:tplc="DB84167E" w:tentative="1">
      <w:start w:val="1"/>
      <w:numFmt w:val="bullet"/>
      <w:lvlText w:val=""/>
      <w:lvlJc w:val="left"/>
      <w:pPr>
        <w:tabs>
          <w:tab w:val="num" w:pos="5760"/>
        </w:tabs>
        <w:ind w:left="5760" w:hanging="360"/>
      </w:pPr>
      <w:rPr>
        <w:rFonts w:ascii="Wingdings" w:hAnsi="Wingdings" w:hint="default"/>
      </w:rPr>
    </w:lvl>
    <w:lvl w:ilvl="8" w:tplc="31D65042" w:tentative="1">
      <w:start w:val="1"/>
      <w:numFmt w:val="bullet"/>
      <w:lvlText w:val=""/>
      <w:lvlJc w:val="left"/>
      <w:pPr>
        <w:tabs>
          <w:tab w:val="num" w:pos="6480"/>
        </w:tabs>
        <w:ind w:left="6480" w:hanging="360"/>
      </w:pPr>
      <w:rPr>
        <w:rFonts w:ascii="Wingdings" w:hAnsi="Wingdings" w:hint="default"/>
      </w:rPr>
    </w:lvl>
  </w:abstractNum>
  <w:abstractNum w:abstractNumId="179">
    <w:nsid w:val="7D742896"/>
    <w:multiLevelType w:val="hybridMultilevel"/>
    <w:tmpl w:val="8EBE9A8C"/>
    <w:lvl w:ilvl="0" w:tplc="6E66AF4E">
      <w:start w:val="1"/>
      <w:numFmt w:val="bullet"/>
      <w:lvlText w:val=""/>
      <w:lvlJc w:val="left"/>
      <w:pPr>
        <w:tabs>
          <w:tab w:val="num" w:pos="720"/>
        </w:tabs>
        <w:ind w:left="720" w:hanging="360"/>
      </w:pPr>
      <w:rPr>
        <w:rFonts w:ascii="Wingdings" w:hAnsi="Wingdings" w:hint="default"/>
      </w:rPr>
    </w:lvl>
    <w:lvl w:ilvl="1" w:tplc="CD5AB358">
      <w:start w:val="4076"/>
      <w:numFmt w:val="bullet"/>
      <w:lvlText w:val=""/>
      <w:lvlJc w:val="left"/>
      <w:pPr>
        <w:tabs>
          <w:tab w:val="num" w:pos="1440"/>
        </w:tabs>
        <w:ind w:left="1440" w:hanging="360"/>
      </w:pPr>
      <w:rPr>
        <w:rFonts w:ascii="Wingdings" w:hAnsi="Wingdings" w:hint="default"/>
      </w:rPr>
    </w:lvl>
    <w:lvl w:ilvl="2" w:tplc="D84ED5DC" w:tentative="1">
      <w:start w:val="1"/>
      <w:numFmt w:val="bullet"/>
      <w:lvlText w:val=""/>
      <w:lvlJc w:val="left"/>
      <w:pPr>
        <w:tabs>
          <w:tab w:val="num" w:pos="2160"/>
        </w:tabs>
        <w:ind w:left="2160" w:hanging="360"/>
      </w:pPr>
      <w:rPr>
        <w:rFonts w:ascii="Wingdings" w:hAnsi="Wingdings" w:hint="default"/>
      </w:rPr>
    </w:lvl>
    <w:lvl w:ilvl="3" w:tplc="FB8A9820" w:tentative="1">
      <w:start w:val="1"/>
      <w:numFmt w:val="bullet"/>
      <w:lvlText w:val=""/>
      <w:lvlJc w:val="left"/>
      <w:pPr>
        <w:tabs>
          <w:tab w:val="num" w:pos="2880"/>
        </w:tabs>
        <w:ind w:left="2880" w:hanging="360"/>
      </w:pPr>
      <w:rPr>
        <w:rFonts w:ascii="Wingdings" w:hAnsi="Wingdings" w:hint="default"/>
      </w:rPr>
    </w:lvl>
    <w:lvl w:ilvl="4" w:tplc="7700AECE" w:tentative="1">
      <w:start w:val="1"/>
      <w:numFmt w:val="bullet"/>
      <w:lvlText w:val=""/>
      <w:lvlJc w:val="left"/>
      <w:pPr>
        <w:tabs>
          <w:tab w:val="num" w:pos="3600"/>
        </w:tabs>
        <w:ind w:left="3600" w:hanging="360"/>
      </w:pPr>
      <w:rPr>
        <w:rFonts w:ascii="Wingdings" w:hAnsi="Wingdings" w:hint="default"/>
      </w:rPr>
    </w:lvl>
    <w:lvl w:ilvl="5" w:tplc="BD82A700" w:tentative="1">
      <w:start w:val="1"/>
      <w:numFmt w:val="bullet"/>
      <w:lvlText w:val=""/>
      <w:lvlJc w:val="left"/>
      <w:pPr>
        <w:tabs>
          <w:tab w:val="num" w:pos="4320"/>
        </w:tabs>
        <w:ind w:left="4320" w:hanging="360"/>
      </w:pPr>
      <w:rPr>
        <w:rFonts w:ascii="Wingdings" w:hAnsi="Wingdings" w:hint="default"/>
      </w:rPr>
    </w:lvl>
    <w:lvl w:ilvl="6" w:tplc="3A9CC044" w:tentative="1">
      <w:start w:val="1"/>
      <w:numFmt w:val="bullet"/>
      <w:lvlText w:val=""/>
      <w:lvlJc w:val="left"/>
      <w:pPr>
        <w:tabs>
          <w:tab w:val="num" w:pos="5040"/>
        </w:tabs>
        <w:ind w:left="5040" w:hanging="360"/>
      </w:pPr>
      <w:rPr>
        <w:rFonts w:ascii="Wingdings" w:hAnsi="Wingdings" w:hint="default"/>
      </w:rPr>
    </w:lvl>
    <w:lvl w:ilvl="7" w:tplc="7BA612FC" w:tentative="1">
      <w:start w:val="1"/>
      <w:numFmt w:val="bullet"/>
      <w:lvlText w:val=""/>
      <w:lvlJc w:val="left"/>
      <w:pPr>
        <w:tabs>
          <w:tab w:val="num" w:pos="5760"/>
        </w:tabs>
        <w:ind w:left="5760" w:hanging="360"/>
      </w:pPr>
      <w:rPr>
        <w:rFonts w:ascii="Wingdings" w:hAnsi="Wingdings" w:hint="default"/>
      </w:rPr>
    </w:lvl>
    <w:lvl w:ilvl="8" w:tplc="D4D820F4" w:tentative="1">
      <w:start w:val="1"/>
      <w:numFmt w:val="bullet"/>
      <w:lvlText w:val=""/>
      <w:lvlJc w:val="left"/>
      <w:pPr>
        <w:tabs>
          <w:tab w:val="num" w:pos="6480"/>
        </w:tabs>
        <w:ind w:left="6480" w:hanging="360"/>
      </w:pPr>
      <w:rPr>
        <w:rFonts w:ascii="Wingdings" w:hAnsi="Wingdings" w:hint="default"/>
      </w:rPr>
    </w:lvl>
  </w:abstractNum>
  <w:abstractNum w:abstractNumId="180">
    <w:nsid w:val="7E9A1CD8"/>
    <w:multiLevelType w:val="hybridMultilevel"/>
    <w:tmpl w:val="74BE402C"/>
    <w:lvl w:ilvl="0" w:tplc="3808EF28">
      <w:start w:val="1"/>
      <w:numFmt w:val="bullet"/>
      <w:lvlText w:val=""/>
      <w:lvlJc w:val="left"/>
      <w:pPr>
        <w:tabs>
          <w:tab w:val="num" w:pos="720"/>
        </w:tabs>
        <w:ind w:left="720" w:hanging="360"/>
      </w:pPr>
      <w:rPr>
        <w:rFonts w:ascii="Wingdings" w:hAnsi="Wingdings" w:hint="default"/>
      </w:rPr>
    </w:lvl>
    <w:lvl w:ilvl="1" w:tplc="6422FEB6" w:tentative="1">
      <w:start w:val="1"/>
      <w:numFmt w:val="bullet"/>
      <w:lvlText w:val=""/>
      <w:lvlJc w:val="left"/>
      <w:pPr>
        <w:tabs>
          <w:tab w:val="num" w:pos="1440"/>
        </w:tabs>
        <w:ind w:left="1440" w:hanging="360"/>
      </w:pPr>
      <w:rPr>
        <w:rFonts w:ascii="Wingdings" w:hAnsi="Wingdings" w:hint="default"/>
      </w:rPr>
    </w:lvl>
    <w:lvl w:ilvl="2" w:tplc="0F2EA8E0" w:tentative="1">
      <w:start w:val="1"/>
      <w:numFmt w:val="bullet"/>
      <w:lvlText w:val=""/>
      <w:lvlJc w:val="left"/>
      <w:pPr>
        <w:tabs>
          <w:tab w:val="num" w:pos="2160"/>
        </w:tabs>
        <w:ind w:left="2160" w:hanging="360"/>
      </w:pPr>
      <w:rPr>
        <w:rFonts w:ascii="Wingdings" w:hAnsi="Wingdings" w:hint="default"/>
      </w:rPr>
    </w:lvl>
    <w:lvl w:ilvl="3" w:tplc="4A283D66" w:tentative="1">
      <w:start w:val="1"/>
      <w:numFmt w:val="bullet"/>
      <w:lvlText w:val=""/>
      <w:lvlJc w:val="left"/>
      <w:pPr>
        <w:tabs>
          <w:tab w:val="num" w:pos="2880"/>
        </w:tabs>
        <w:ind w:left="2880" w:hanging="360"/>
      </w:pPr>
      <w:rPr>
        <w:rFonts w:ascii="Wingdings" w:hAnsi="Wingdings" w:hint="default"/>
      </w:rPr>
    </w:lvl>
    <w:lvl w:ilvl="4" w:tplc="D3366836" w:tentative="1">
      <w:start w:val="1"/>
      <w:numFmt w:val="bullet"/>
      <w:lvlText w:val=""/>
      <w:lvlJc w:val="left"/>
      <w:pPr>
        <w:tabs>
          <w:tab w:val="num" w:pos="3600"/>
        </w:tabs>
        <w:ind w:left="3600" w:hanging="360"/>
      </w:pPr>
      <w:rPr>
        <w:rFonts w:ascii="Wingdings" w:hAnsi="Wingdings" w:hint="default"/>
      </w:rPr>
    </w:lvl>
    <w:lvl w:ilvl="5" w:tplc="5D08618E" w:tentative="1">
      <w:start w:val="1"/>
      <w:numFmt w:val="bullet"/>
      <w:lvlText w:val=""/>
      <w:lvlJc w:val="left"/>
      <w:pPr>
        <w:tabs>
          <w:tab w:val="num" w:pos="4320"/>
        </w:tabs>
        <w:ind w:left="4320" w:hanging="360"/>
      </w:pPr>
      <w:rPr>
        <w:rFonts w:ascii="Wingdings" w:hAnsi="Wingdings" w:hint="default"/>
      </w:rPr>
    </w:lvl>
    <w:lvl w:ilvl="6" w:tplc="1D1C2A24" w:tentative="1">
      <w:start w:val="1"/>
      <w:numFmt w:val="bullet"/>
      <w:lvlText w:val=""/>
      <w:lvlJc w:val="left"/>
      <w:pPr>
        <w:tabs>
          <w:tab w:val="num" w:pos="5040"/>
        </w:tabs>
        <w:ind w:left="5040" w:hanging="360"/>
      </w:pPr>
      <w:rPr>
        <w:rFonts w:ascii="Wingdings" w:hAnsi="Wingdings" w:hint="default"/>
      </w:rPr>
    </w:lvl>
    <w:lvl w:ilvl="7" w:tplc="0CB60064" w:tentative="1">
      <w:start w:val="1"/>
      <w:numFmt w:val="bullet"/>
      <w:lvlText w:val=""/>
      <w:lvlJc w:val="left"/>
      <w:pPr>
        <w:tabs>
          <w:tab w:val="num" w:pos="5760"/>
        </w:tabs>
        <w:ind w:left="5760" w:hanging="360"/>
      </w:pPr>
      <w:rPr>
        <w:rFonts w:ascii="Wingdings" w:hAnsi="Wingdings" w:hint="default"/>
      </w:rPr>
    </w:lvl>
    <w:lvl w:ilvl="8" w:tplc="75D4DE36" w:tentative="1">
      <w:start w:val="1"/>
      <w:numFmt w:val="bullet"/>
      <w:lvlText w:val=""/>
      <w:lvlJc w:val="left"/>
      <w:pPr>
        <w:tabs>
          <w:tab w:val="num" w:pos="6480"/>
        </w:tabs>
        <w:ind w:left="6480" w:hanging="360"/>
      </w:pPr>
      <w:rPr>
        <w:rFonts w:ascii="Wingdings" w:hAnsi="Wingdings" w:hint="default"/>
      </w:rPr>
    </w:lvl>
  </w:abstractNum>
  <w:abstractNum w:abstractNumId="181">
    <w:nsid w:val="7EB52775"/>
    <w:multiLevelType w:val="hybridMultilevel"/>
    <w:tmpl w:val="FDEAA9D0"/>
    <w:lvl w:ilvl="0" w:tplc="18864352">
      <w:start w:val="1"/>
      <w:numFmt w:val="bullet"/>
      <w:lvlText w:val=""/>
      <w:lvlJc w:val="left"/>
      <w:pPr>
        <w:tabs>
          <w:tab w:val="num" w:pos="720"/>
        </w:tabs>
        <w:ind w:left="720" w:hanging="360"/>
      </w:pPr>
      <w:rPr>
        <w:rFonts w:ascii="Wingdings" w:hAnsi="Wingdings" w:hint="default"/>
      </w:rPr>
    </w:lvl>
    <w:lvl w:ilvl="1" w:tplc="1E645FEE">
      <w:start w:val="2129"/>
      <w:numFmt w:val="bullet"/>
      <w:lvlText w:val=""/>
      <w:lvlJc w:val="left"/>
      <w:pPr>
        <w:tabs>
          <w:tab w:val="num" w:pos="1440"/>
        </w:tabs>
        <w:ind w:left="1440" w:hanging="360"/>
      </w:pPr>
      <w:rPr>
        <w:rFonts w:ascii="Wingdings" w:hAnsi="Wingdings" w:hint="default"/>
      </w:rPr>
    </w:lvl>
    <w:lvl w:ilvl="2" w:tplc="BF409926" w:tentative="1">
      <w:start w:val="1"/>
      <w:numFmt w:val="bullet"/>
      <w:lvlText w:val=""/>
      <w:lvlJc w:val="left"/>
      <w:pPr>
        <w:tabs>
          <w:tab w:val="num" w:pos="2160"/>
        </w:tabs>
        <w:ind w:left="2160" w:hanging="360"/>
      </w:pPr>
      <w:rPr>
        <w:rFonts w:ascii="Wingdings" w:hAnsi="Wingdings" w:hint="default"/>
      </w:rPr>
    </w:lvl>
    <w:lvl w:ilvl="3" w:tplc="DAD47026" w:tentative="1">
      <w:start w:val="1"/>
      <w:numFmt w:val="bullet"/>
      <w:lvlText w:val=""/>
      <w:lvlJc w:val="left"/>
      <w:pPr>
        <w:tabs>
          <w:tab w:val="num" w:pos="2880"/>
        </w:tabs>
        <w:ind w:left="2880" w:hanging="360"/>
      </w:pPr>
      <w:rPr>
        <w:rFonts w:ascii="Wingdings" w:hAnsi="Wingdings" w:hint="default"/>
      </w:rPr>
    </w:lvl>
    <w:lvl w:ilvl="4" w:tplc="F322ED5A" w:tentative="1">
      <w:start w:val="1"/>
      <w:numFmt w:val="bullet"/>
      <w:lvlText w:val=""/>
      <w:lvlJc w:val="left"/>
      <w:pPr>
        <w:tabs>
          <w:tab w:val="num" w:pos="3600"/>
        </w:tabs>
        <w:ind w:left="3600" w:hanging="360"/>
      </w:pPr>
      <w:rPr>
        <w:rFonts w:ascii="Wingdings" w:hAnsi="Wingdings" w:hint="default"/>
      </w:rPr>
    </w:lvl>
    <w:lvl w:ilvl="5" w:tplc="13C6D804" w:tentative="1">
      <w:start w:val="1"/>
      <w:numFmt w:val="bullet"/>
      <w:lvlText w:val=""/>
      <w:lvlJc w:val="left"/>
      <w:pPr>
        <w:tabs>
          <w:tab w:val="num" w:pos="4320"/>
        </w:tabs>
        <w:ind w:left="4320" w:hanging="360"/>
      </w:pPr>
      <w:rPr>
        <w:rFonts w:ascii="Wingdings" w:hAnsi="Wingdings" w:hint="default"/>
      </w:rPr>
    </w:lvl>
    <w:lvl w:ilvl="6" w:tplc="A22AB0EE" w:tentative="1">
      <w:start w:val="1"/>
      <w:numFmt w:val="bullet"/>
      <w:lvlText w:val=""/>
      <w:lvlJc w:val="left"/>
      <w:pPr>
        <w:tabs>
          <w:tab w:val="num" w:pos="5040"/>
        </w:tabs>
        <w:ind w:left="5040" w:hanging="360"/>
      </w:pPr>
      <w:rPr>
        <w:rFonts w:ascii="Wingdings" w:hAnsi="Wingdings" w:hint="default"/>
      </w:rPr>
    </w:lvl>
    <w:lvl w:ilvl="7" w:tplc="2E18A5F6" w:tentative="1">
      <w:start w:val="1"/>
      <w:numFmt w:val="bullet"/>
      <w:lvlText w:val=""/>
      <w:lvlJc w:val="left"/>
      <w:pPr>
        <w:tabs>
          <w:tab w:val="num" w:pos="5760"/>
        </w:tabs>
        <w:ind w:left="5760" w:hanging="360"/>
      </w:pPr>
      <w:rPr>
        <w:rFonts w:ascii="Wingdings" w:hAnsi="Wingdings" w:hint="default"/>
      </w:rPr>
    </w:lvl>
    <w:lvl w:ilvl="8" w:tplc="813C418A" w:tentative="1">
      <w:start w:val="1"/>
      <w:numFmt w:val="bullet"/>
      <w:lvlText w:val=""/>
      <w:lvlJc w:val="left"/>
      <w:pPr>
        <w:tabs>
          <w:tab w:val="num" w:pos="6480"/>
        </w:tabs>
        <w:ind w:left="6480" w:hanging="360"/>
      </w:pPr>
      <w:rPr>
        <w:rFonts w:ascii="Wingdings" w:hAnsi="Wingdings" w:hint="default"/>
      </w:rPr>
    </w:lvl>
  </w:abstractNum>
  <w:abstractNum w:abstractNumId="182">
    <w:nsid w:val="7EF14853"/>
    <w:multiLevelType w:val="hybridMultilevel"/>
    <w:tmpl w:val="962C953E"/>
    <w:lvl w:ilvl="0" w:tplc="134CB738">
      <w:start w:val="1"/>
      <w:numFmt w:val="bullet"/>
      <w:lvlText w:val=""/>
      <w:lvlJc w:val="left"/>
      <w:pPr>
        <w:tabs>
          <w:tab w:val="num" w:pos="720"/>
        </w:tabs>
        <w:ind w:left="720" w:hanging="360"/>
      </w:pPr>
      <w:rPr>
        <w:rFonts w:ascii="Wingdings" w:hAnsi="Wingdings" w:hint="default"/>
      </w:rPr>
    </w:lvl>
    <w:lvl w:ilvl="1" w:tplc="6E08A9DA">
      <w:start w:val="2129"/>
      <w:numFmt w:val="bullet"/>
      <w:lvlText w:val=""/>
      <w:lvlJc w:val="left"/>
      <w:pPr>
        <w:tabs>
          <w:tab w:val="num" w:pos="1440"/>
        </w:tabs>
        <w:ind w:left="1440" w:hanging="360"/>
      </w:pPr>
      <w:rPr>
        <w:rFonts w:ascii="Wingdings" w:hAnsi="Wingdings" w:hint="default"/>
      </w:rPr>
    </w:lvl>
    <w:lvl w:ilvl="2" w:tplc="C270D1C8" w:tentative="1">
      <w:start w:val="1"/>
      <w:numFmt w:val="bullet"/>
      <w:lvlText w:val=""/>
      <w:lvlJc w:val="left"/>
      <w:pPr>
        <w:tabs>
          <w:tab w:val="num" w:pos="2160"/>
        </w:tabs>
        <w:ind w:left="2160" w:hanging="360"/>
      </w:pPr>
      <w:rPr>
        <w:rFonts w:ascii="Wingdings" w:hAnsi="Wingdings" w:hint="default"/>
      </w:rPr>
    </w:lvl>
    <w:lvl w:ilvl="3" w:tplc="6BF2AF08" w:tentative="1">
      <w:start w:val="1"/>
      <w:numFmt w:val="bullet"/>
      <w:lvlText w:val=""/>
      <w:lvlJc w:val="left"/>
      <w:pPr>
        <w:tabs>
          <w:tab w:val="num" w:pos="2880"/>
        </w:tabs>
        <w:ind w:left="2880" w:hanging="360"/>
      </w:pPr>
      <w:rPr>
        <w:rFonts w:ascii="Wingdings" w:hAnsi="Wingdings" w:hint="default"/>
      </w:rPr>
    </w:lvl>
    <w:lvl w:ilvl="4" w:tplc="60A6444E" w:tentative="1">
      <w:start w:val="1"/>
      <w:numFmt w:val="bullet"/>
      <w:lvlText w:val=""/>
      <w:lvlJc w:val="left"/>
      <w:pPr>
        <w:tabs>
          <w:tab w:val="num" w:pos="3600"/>
        </w:tabs>
        <w:ind w:left="3600" w:hanging="360"/>
      </w:pPr>
      <w:rPr>
        <w:rFonts w:ascii="Wingdings" w:hAnsi="Wingdings" w:hint="default"/>
      </w:rPr>
    </w:lvl>
    <w:lvl w:ilvl="5" w:tplc="C79AFA80" w:tentative="1">
      <w:start w:val="1"/>
      <w:numFmt w:val="bullet"/>
      <w:lvlText w:val=""/>
      <w:lvlJc w:val="left"/>
      <w:pPr>
        <w:tabs>
          <w:tab w:val="num" w:pos="4320"/>
        </w:tabs>
        <w:ind w:left="4320" w:hanging="360"/>
      </w:pPr>
      <w:rPr>
        <w:rFonts w:ascii="Wingdings" w:hAnsi="Wingdings" w:hint="default"/>
      </w:rPr>
    </w:lvl>
    <w:lvl w:ilvl="6" w:tplc="8B1C4BE4" w:tentative="1">
      <w:start w:val="1"/>
      <w:numFmt w:val="bullet"/>
      <w:lvlText w:val=""/>
      <w:lvlJc w:val="left"/>
      <w:pPr>
        <w:tabs>
          <w:tab w:val="num" w:pos="5040"/>
        </w:tabs>
        <w:ind w:left="5040" w:hanging="360"/>
      </w:pPr>
      <w:rPr>
        <w:rFonts w:ascii="Wingdings" w:hAnsi="Wingdings" w:hint="default"/>
      </w:rPr>
    </w:lvl>
    <w:lvl w:ilvl="7" w:tplc="DA1AAA68" w:tentative="1">
      <w:start w:val="1"/>
      <w:numFmt w:val="bullet"/>
      <w:lvlText w:val=""/>
      <w:lvlJc w:val="left"/>
      <w:pPr>
        <w:tabs>
          <w:tab w:val="num" w:pos="5760"/>
        </w:tabs>
        <w:ind w:left="5760" w:hanging="360"/>
      </w:pPr>
      <w:rPr>
        <w:rFonts w:ascii="Wingdings" w:hAnsi="Wingdings" w:hint="default"/>
      </w:rPr>
    </w:lvl>
    <w:lvl w:ilvl="8" w:tplc="F856BA82" w:tentative="1">
      <w:start w:val="1"/>
      <w:numFmt w:val="bullet"/>
      <w:lvlText w:val=""/>
      <w:lvlJc w:val="left"/>
      <w:pPr>
        <w:tabs>
          <w:tab w:val="num" w:pos="6480"/>
        </w:tabs>
        <w:ind w:left="6480" w:hanging="360"/>
      </w:pPr>
      <w:rPr>
        <w:rFonts w:ascii="Wingdings" w:hAnsi="Wingdings" w:hint="default"/>
      </w:rPr>
    </w:lvl>
  </w:abstractNum>
  <w:abstractNum w:abstractNumId="183">
    <w:nsid w:val="7F287EC6"/>
    <w:multiLevelType w:val="hybridMultilevel"/>
    <w:tmpl w:val="91944EBA"/>
    <w:lvl w:ilvl="0" w:tplc="9296F876">
      <w:start w:val="1"/>
      <w:numFmt w:val="bullet"/>
      <w:lvlText w:val="•"/>
      <w:lvlJc w:val="left"/>
      <w:pPr>
        <w:tabs>
          <w:tab w:val="num" w:pos="720"/>
        </w:tabs>
        <w:ind w:left="720" w:hanging="360"/>
      </w:pPr>
      <w:rPr>
        <w:rFonts w:ascii="宋体" w:hAnsi="宋体" w:hint="default"/>
      </w:rPr>
    </w:lvl>
    <w:lvl w:ilvl="1" w:tplc="56380E02" w:tentative="1">
      <w:start w:val="1"/>
      <w:numFmt w:val="bullet"/>
      <w:lvlText w:val="•"/>
      <w:lvlJc w:val="left"/>
      <w:pPr>
        <w:tabs>
          <w:tab w:val="num" w:pos="1440"/>
        </w:tabs>
        <w:ind w:left="1440" w:hanging="360"/>
      </w:pPr>
      <w:rPr>
        <w:rFonts w:ascii="宋体" w:hAnsi="宋体" w:hint="default"/>
      </w:rPr>
    </w:lvl>
    <w:lvl w:ilvl="2" w:tplc="C022728C" w:tentative="1">
      <w:start w:val="1"/>
      <w:numFmt w:val="bullet"/>
      <w:lvlText w:val="•"/>
      <w:lvlJc w:val="left"/>
      <w:pPr>
        <w:tabs>
          <w:tab w:val="num" w:pos="2160"/>
        </w:tabs>
        <w:ind w:left="2160" w:hanging="360"/>
      </w:pPr>
      <w:rPr>
        <w:rFonts w:ascii="宋体" w:hAnsi="宋体" w:hint="default"/>
      </w:rPr>
    </w:lvl>
    <w:lvl w:ilvl="3" w:tplc="C19AB6F2" w:tentative="1">
      <w:start w:val="1"/>
      <w:numFmt w:val="bullet"/>
      <w:lvlText w:val="•"/>
      <w:lvlJc w:val="left"/>
      <w:pPr>
        <w:tabs>
          <w:tab w:val="num" w:pos="2880"/>
        </w:tabs>
        <w:ind w:left="2880" w:hanging="360"/>
      </w:pPr>
      <w:rPr>
        <w:rFonts w:ascii="宋体" w:hAnsi="宋体" w:hint="default"/>
      </w:rPr>
    </w:lvl>
    <w:lvl w:ilvl="4" w:tplc="04C44F4A" w:tentative="1">
      <w:start w:val="1"/>
      <w:numFmt w:val="bullet"/>
      <w:lvlText w:val="•"/>
      <w:lvlJc w:val="left"/>
      <w:pPr>
        <w:tabs>
          <w:tab w:val="num" w:pos="3600"/>
        </w:tabs>
        <w:ind w:left="3600" w:hanging="360"/>
      </w:pPr>
      <w:rPr>
        <w:rFonts w:ascii="宋体" w:hAnsi="宋体" w:hint="default"/>
      </w:rPr>
    </w:lvl>
    <w:lvl w:ilvl="5" w:tplc="64604450" w:tentative="1">
      <w:start w:val="1"/>
      <w:numFmt w:val="bullet"/>
      <w:lvlText w:val="•"/>
      <w:lvlJc w:val="left"/>
      <w:pPr>
        <w:tabs>
          <w:tab w:val="num" w:pos="4320"/>
        </w:tabs>
        <w:ind w:left="4320" w:hanging="360"/>
      </w:pPr>
      <w:rPr>
        <w:rFonts w:ascii="宋体" w:hAnsi="宋体" w:hint="default"/>
      </w:rPr>
    </w:lvl>
    <w:lvl w:ilvl="6" w:tplc="13249CCA" w:tentative="1">
      <w:start w:val="1"/>
      <w:numFmt w:val="bullet"/>
      <w:lvlText w:val="•"/>
      <w:lvlJc w:val="left"/>
      <w:pPr>
        <w:tabs>
          <w:tab w:val="num" w:pos="5040"/>
        </w:tabs>
        <w:ind w:left="5040" w:hanging="360"/>
      </w:pPr>
      <w:rPr>
        <w:rFonts w:ascii="宋体" w:hAnsi="宋体" w:hint="default"/>
      </w:rPr>
    </w:lvl>
    <w:lvl w:ilvl="7" w:tplc="7EAC2546" w:tentative="1">
      <w:start w:val="1"/>
      <w:numFmt w:val="bullet"/>
      <w:lvlText w:val="•"/>
      <w:lvlJc w:val="left"/>
      <w:pPr>
        <w:tabs>
          <w:tab w:val="num" w:pos="5760"/>
        </w:tabs>
        <w:ind w:left="5760" w:hanging="360"/>
      </w:pPr>
      <w:rPr>
        <w:rFonts w:ascii="宋体" w:hAnsi="宋体" w:hint="default"/>
      </w:rPr>
    </w:lvl>
    <w:lvl w:ilvl="8" w:tplc="60C25762" w:tentative="1">
      <w:start w:val="1"/>
      <w:numFmt w:val="bullet"/>
      <w:lvlText w:val="•"/>
      <w:lvlJc w:val="left"/>
      <w:pPr>
        <w:tabs>
          <w:tab w:val="num" w:pos="6480"/>
        </w:tabs>
        <w:ind w:left="6480" w:hanging="360"/>
      </w:pPr>
      <w:rPr>
        <w:rFonts w:ascii="宋体" w:hAnsi="宋体" w:hint="default"/>
      </w:rPr>
    </w:lvl>
  </w:abstractNum>
  <w:abstractNum w:abstractNumId="184">
    <w:nsid w:val="7F7E4A52"/>
    <w:multiLevelType w:val="hybridMultilevel"/>
    <w:tmpl w:val="E50463EE"/>
    <w:lvl w:ilvl="0" w:tplc="0F3CD302">
      <w:start w:val="1"/>
      <w:numFmt w:val="bullet"/>
      <w:lvlText w:val=""/>
      <w:lvlJc w:val="left"/>
      <w:pPr>
        <w:tabs>
          <w:tab w:val="num" w:pos="720"/>
        </w:tabs>
        <w:ind w:left="720" w:hanging="360"/>
      </w:pPr>
      <w:rPr>
        <w:rFonts w:ascii="Wingdings" w:hAnsi="Wingdings" w:hint="default"/>
      </w:rPr>
    </w:lvl>
    <w:lvl w:ilvl="1" w:tplc="8430BA52" w:tentative="1">
      <w:start w:val="1"/>
      <w:numFmt w:val="bullet"/>
      <w:lvlText w:val=""/>
      <w:lvlJc w:val="left"/>
      <w:pPr>
        <w:tabs>
          <w:tab w:val="num" w:pos="1440"/>
        </w:tabs>
        <w:ind w:left="1440" w:hanging="360"/>
      </w:pPr>
      <w:rPr>
        <w:rFonts w:ascii="Wingdings" w:hAnsi="Wingdings" w:hint="default"/>
      </w:rPr>
    </w:lvl>
    <w:lvl w:ilvl="2" w:tplc="7AE640E6" w:tentative="1">
      <w:start w:val="1"/>
      <w:numFmt w:val="bullet"/>
      <w:lvlText w:val=""/>
      <w:lvlJc w:val="left"/>
      <w:pPr>
        <w:tabs>
          <w:tab w:val="num" w:pos="2160"/>
        </w:tabs>
        <w:ind w:left="2160" w:hanging="360"/>
      </w:pPr>
      <w:rPr>
        <w:rFonts w:ascii="Wingdings" w:hAnsi="Wingdings" w:hint="default"/>
      </w:rPr>
    </w:lvl>
    <w:lvl w:ilvl="3" w:tplc="173E2986" w:tentative="1">
      <w:start w:val="1"/>
      <w:numFmt w:val="bullet"/>
      <w:lvlText w:val=""/>
      <w:lvlJc w:val="left"/>
      <w:pPr>
        <w:tabs>
          <w:tab w:val="num" w:pos="2880"/>
        </w:tabs>
        <w:ind w:left="2880" w:hanging="360"/>
      </w:pPr>
      <w:rPr>
        <w:rFonts w:ascii="Wingdings" w:hAnsi="Wingdings" w:hint="default"/>
      </w:rPr>
    </w:lvl>
    <w:lvl w:ilvl="4" w:tplc="60AE4ECA" w:tentative="1">
      <w:start w:val="1"/>
      <w:numFmt w:val="bullet"/>
      <w:lvlText w:val=""/>
      <w:lvlJc w:val="left"/>
      <w:pPr>
        <w:tabs>
          <w:tab w:val="num" w:pos="3600"/>
        </w:tabs>
        <w:ind w:left="3600" w:hanging="360"/>
      </w:pPr>
      <w:rPr>
        <w:rFonts w:ascii="Wingdings" w:hAnsi="Wingdings" w:hint="default"/>
      </w:rPr>
    </w:lvl>
    <w:lvl w:ilvl="5" w:tplc="0C2E8F32" w:tentative="1">
      <w:start w:val="1"/>
      <w:numFmt w:val="bullet"/>
      <w:lvlText w:val=""/>
      <w:lvlJc w:val="left"/>
      <w:pPr>
        <w:tabs>
          <w:tab w:val="num" w:pos="4320"/>
        </w:tabs>
        <w:ind w:left="4320" w:hanging="360"/>
      </w:pPr>
      <w:rPr>
        <w:rFonts w:ascii="Wingdings" w:hAnsi="Wingdings" w:hint="default"/>
      </w:rPr>
    </w:lvl>
    <w:lvl w:ilvl="6" w:tplc="138C4F3E" w:tentative="1">
      <w:start w:val="1"/>
      <w:numFmt w:val="bullet"/>
      <w:lvlText w:val=""/>
      <w:lvlJc w:val="left"/>
      <w:pPr>
        <w:tabs>
          <w:tab w:val="num" w:pos="5040"/>
        </w:tabs>
        <w:ind w:left="5040" w:hanging="360"/>
      </w:pPr>
      <w:rPr>
        <w:rFonts w:ascii="Wingdings" w:hAnsi="Wingdings" w:hint="default"/>
      </w:rPr>
    </w:lvl>
    <w:lvl w:ilvl="7" w:tplc="5FACADEC" w:tentative="1">
      <w:start w:val="1"/>
      <w:numFmt w:val="bullet"/>
      <w:lvlText w:val=""/>
      <w:lvlJc w:val="left"/>
      <w:pPr>
        <w:tabs>
          <w:tab w:val="num" w:pos="5760"/>
        </w:tabs>
        <w:ind w:left="5760" w:hanging="360"/>
      </w:pPr>
      <w:rPr>
        <w:rFonts w:ascii="Wingdings" w:hAnsi="Wingdings" w:hint="default"/>
      </w:rPr>
    </w:lvl>
    <w:lvl w:ilvl="8" w:tplc="EC16C41C"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19"/>
  </w:num>
  <w:num w:numId="3">
    <w:abstractNumId w:val="2"/>
  </w:num>
  <w:num w:numId="4">
    <w:abstractNumId w:val="161"/>
  </w:num>
  <w:num w:numId="5">
    <w:abstractNumId w:val="66"/>
  </w:num>
  <w:num w:numId="6">
    <w:abstractNumId w:val="33"/>
  </w:num>
  <w:num w:numId="7">
    <w:abstractNumId w:val="127"/>
  </w:num>
  <w:num w:numId="8">
    <w:abstractNumId w:val="165"/>
  </w:num>
  <w:num w:numId="9">
    <w:abstractNumId w:val="107"/>
  </w:num>
  <w:num w:numId="10">
    <w:abstractNumId w:val="136"/>
  </w:num>
  <w:num w:numId="11">
    <w:abstractNumId w:val="34"/>
  </w:num>
  <w:num w:numId="12">
    <w:abstractNumId w:val="25"/>
  </w:num>
  <w:num w:numId="13">
    <w:abstractNumId w:val="45"/>
  </w:num>
  <w:num w:numId="14">
    <w:abstractNumId w:val="158"/>
  </w:num>
  <w:num w:numId="15">
    <w:abstractNumId w:val="109"/>
  </w:num>
  <w:num w:numId="16">
    <w:abstractNumId w:val="30"/>
  </w:num>
  <w:num w:numId="17">
    <w:abstractNumId w:val="140"/>
  </w:num>
  <w:num w:numId="18">
    <w:abstractNumId w:val="42"/>
  </w:num>
  <w:num w:numId="19">
    <w:abstractNumId w:val="175"/>
  </w:num>
  <w:num w:numId="20">
    <w:abstractNumId w:val="102"/>
  </w:num>
  <w:num w:numId="21">
    <w:abstractNumId w:val="72"/>
  </w:num>
  <w:num w:numId="22">
    <w:abstractNumId w:val="48"/>
  </w:num>
  <w:num w:numId="23">
    <w:abstractNumId w:val="1"/>
  </w:num>
  <w:num w:numId="24">
    <w:abstractNumId w:val="108"/>
  </w:num>
  <w:num w:numId="25">
    <w:abstractNumId w:val="6"/>
  </w:num>
  <w:num w:numId="26">
    <w:abstractNumId w:val="3"/>
  </w:num>
  <w:num w:numId="27">
    <w:abstractNumId w:val="28"/>
  </w:num>
  <w:num w:numId="28">
    <w:abstractNumId w:val="143"/>
  </w:num>
  <w:num w:numId="29">
    <w:abstractNumId w:val="106"/>
  </w:num>
  <w:num w:numId="30">
    <w:abstractNumId w:val="41"/>
  </w:num>
  <w:num w:numId="31">
    <w:abstractNumId w:val="39"/>
  </w:num>
  <w:num w:numId="32">
    <w:abstractNumId w:val="78"/>
  </w:num>
  <w:num w:numId="33">
    <w:abstractNumId w:val="114"/>
  </w:num>
  <w:num w:numId="34">
    <w:abstractNumId w:val="55"/>
  </w:num>
  <w:num w:numId="35">
    <w:abstractNumId w:val="62"/>
  </w:num>
  <w:num w:numId="36">
    <w:abstractNumId w:val="156"/>
  </w:num>
  <w:num w:numId="37">
    <w:abstractNumId w:val="17"/>
  </w:num>
  <w:num w:numId="38">
    <w:abstractNumId w:val="92"/>
  </w:num>
  <w:num w:numId="39">
    <w:abstractNumId w:val="171"/>
  </w:num>
  <w:num w:numId="40">
    <w:abstractNumId w:val="50"/>
  </w:num>
  <w:num w:numId="41">
    <w:abstractNumId w:val="160"/>
  </w:num>
  <w:num w:numId="42">
    <w:abstractNumId w:val="122"/>
  </w:num>
  <w:num w:numId="43">
    <w:abstractNumId w:val="67"/>
  </w:num>
  <w:num w:numId="44">
    <w:abstractNumId w:val="8"/>
  </w:num>
  <w:num w:numId="45">
    <w:abstractNumId w:val="81"/>
  </w:num>
  <w:num w:numId="46">
    <w:abstractNumId w:val="26"/>
  </w:num>
  <w:num w:numId="47">
    <w:abstractNumId w:val="75"/>
  </w:num>
  <w:num w:numId="48">
    <w:abstractNumId w:val="124"/>
  </w:num>
  <w:num w:numId="49">
    <w:abstractNumId w:val="37"/>
  </w:num>
  <w:num w:numId="50">
    <w:abstractNumId w:val="135"/>
  </w:num>
  <w:num w:numId="51">
    <w:abstractNumId w:val="146"/>
  </w:num>
  <w:num w:numId="52">
    <w:abstractNumId w:val="179"/>
  </w:num>
  <w:num w:numId="53">
    <w:abstractNumId w:val="74"/>
  </w:num>
  <w:num w:numId="54">
    <w:abstractNumId w:val="91"/>
  </w:num>
  <w:num w:numId="55">
    <w:abstractNumId w:val="14"/>
  </w:num>
  <w:num w:numId="56">
    <w:abstractNumId w:val="59"/>
  </w:num>
  <w:num w:numId="57">
    <w:abstractNumId w:val="12"/>
  </w:num>
  <w:num w:numId="58">
    <w:abstractNumId w:val="46"/>
  </w:num>
  <w:num w:numId="59">
    <w:abstractNumId w:val="35"/>
  </w:num>
  <w:num w:numId="60">
    <w:abstractNumId w:val="128"/>
  </w:num>
  <w:num w:numId="61">
    <w:abstractNumId w:val="137"/>
  </w:num>
  <w:num w:numId="62">
    <w:abstractNumId w:val="10"/>
  </w:num>
  <w:num w:numId="63">
    <w:abstractNumId w:val="57"/>
  </w:num>
  <w:num w:numId="64">
    <w:abstractNumId w:val="27"/>
  </w:num>
  <w:num w:numId="65">
    <w:abstractNumId w:val="71"/>
  </w:num>
  <w:num w:numId="66">
    <w:abstractNumId w:val="184"/>
  </w:num>
  <w:num w:numId="67">
    <w:abstractNumId w:val="94"/>
  </w:num>
  <w:num w:numId="68">
    <w:abstractNumId w:val="167"/>
  </w:num>
  <w:num w:numId="69">
    <w:abstractNumId w:val="113"/>
  </w:num>
  <w:num w:numId="70">
    <w:abstractNumId w:val="80"/>
  </w:num>
  <w:num w:numId="71">
    <w:abstractNumId w:val="105"/>
  </w:num>
  <w:num w:numId="72">
    <w:abstractNumId w:val="150"/>
  </w:num>
  <w:num w:numId="73">
    <w:abstractNumId w:val="5"/>
  </w:num>
  <w:num w:numId="74">
    <w:abstractNumId w:val="87"/>
  </w:num>
  <w:num w:numId="75">
    <w:abstractNumId w:val="144"/>
  </w:num>
  <w:num w:numId="76">
    <w:abstractNumId w:val="23"/>
  </w:num>
  <w:num w:numId="77">
    <w:abstractNumId w:val="54"/>
  </w:num>
  <w:num w:numId="78">
    <w:abstractNumId w:val="77"/>
  </w:num>
  <w:num w:numId="79">
    <w:abstractNumId w:val="53"/>
  </w:num>
  <w:num w:numId="80">
    <w:abstractNumId w:val="49"/>
  </w:num>
  <w:num w:numId="81">
    <w:abstractNumId w:val="170"/>
  </w:num>
  <w:num w:numId="82">
    <w:abstractNumId w:val="104"/>
  </w:num>
  <w:num w:numId="83">
    <w:abstractNumId w:val="85"/>
  </w:num>
  <w:num w:numId="84">
    <w:abstractNumId w:val="79"/>
  </w:num>
  <w:num w:numId="85">
    <w:abstractNumId w:val="56"/>
  </w:num>
  <w:num w:numId="86">
    <w:abstractNumId w:val="98"/>
  </w:num>
  <w:num w:numId="87">
    <w:abstractNumId w:val="13"/>
  </w:num>
  <w:num w:numId="88">
    <w:abstractNumId w:val="138"/>
  </w:num>
  <w:num w:numId="89">
    <w:abstractNumId w:val="178"/>
  </w:num>
  <w:num w:numId="90">
    <w:abstractNumId w:val="152"/>
  </w:num>
  <w:num w:numId="91">
    <w:abstractNumId w:val="16"/>
  </w:num>
  <w:num w:numId="92">
    <w:abstractNumId w:val="183"/>
  </w:num>
  <w:num w:numId="93">
    <w:abstractNumId w:val="164"/>
  </w:num>
  <w:num w:numId="94">
    <w:abstractNumId w:val="68"/>
  </w:num>
  <w:num w:numId="95">
    <w:abstractNumId w:val="21"/>
  </w:num>
  <w:num w:numId="96">
    <w:abstractNumId w:val="65"/>
  </w:num>
  <w:num w:numId="97">
    <w:abstractNumId w:val="7"/>
  </w:num>
  <w:num w:numId="98">
    <w:abstractNumId w:val="32"/>
  </w:num>
  <w:num w:numId="99">
    <w:abstractNumId w:val="169"/>
  </w:num>
  <w:num w:numId="100">
    <w:abstractNumId w:val="95"/>
  </w:num>
  <w:num w:numId="101">
    <w:abstractNumId w:val="155"/>
  </w:num>
  <w:num w:numId="102">
    <w:abstractNumId w:val="159"/>
  </w:num>
  <w:num w:numId="103">
    <w:abstractNumId w:val="97"/>
  </w:num>
  <w:num w:numId="104">
    <w:abstractNumId w:val="18"/>
  </w:num>
  <w:num w:numId="105">
    <w:abstractNumId w:val="176"/>
  </w:num>
  <w:num w:numId="106">
    <w:abstractNumId w:val="134"/>
  </w:num>
  <w:num w:numId="107">
    <w:abstractNumId w:val="44"/>
  </w:num>
  <w:num w:numId="108">
    <w:abstractNumId w:val="133"/>
  </w:num>
  <w:num w:numId="109">
    <w:abstractNumId w:val="103"/>
  </w:num>
  <w:num w:numId="110">
    <w:abstractNumId w:val="88"/>
  </w:num>
  <w:num w:numId="111">
    <w:abstractNumId w:val="82"/>
  </w:num>
  <w:num w:numId="112">
    <w:abstractNumId w:val="141"/>
  </w:num>
  <w:num w:numId="113">
    <w:abstractNumId w:val="142"/>
  </w:num>
  <w:num w:numId="114">
    <w:abstractNumId w:val="121"/>
  </w:num>
  <w:num w:numId="115">
    <w:abstractNumId w:val="4"/>
  </w:num>
  <w:num w:numId="116">
    <w:abstractNumId w:val="120"/>
  </w:num>
  <w:num w:numId="117">
    <w:abstractNumId w:val="180"/>
  </w:num>
  <w:num w:numId="118">
    <w:abstractNumId w:val="36"/>
  </w:num>
  <w:num w:numId="119">
    <w:abstractNumId w:val="76"/>
  </w:num>
  <w:num w:numId="120">
    <w:abstractNumId w:val="93"/>
  </w:num>
  <w:num w:numId="121">
    <w:abstractNumId w:val="139"/>
  </w:num>
  <w:num w:numId="122">
    <w:abstractNumId w:val="118"/>
  </w:num>
  <w:num w:numId="123">
    <w:abstractNumId w:val="129"/>
  </w:num>
  <w:num w:numId="124">
    <w:abstractNumId w:val="151"/>
  </w:num>
  <w:num w:numId="125">
    <w:abstractNumId w:val="52"/>
  </w:num>
  <w:num w:numId="126">
    <w:abstractNumId w:val="111"/>
  </w:num>
  <w:num w:numId="127">
    <w:abstractNumId w:val="149"/>
  </w:num>
  <w:num w:numId="128">
    <w:abstractNumId w:val="123"/>
  </w:num>
  <w:num w:numId="129">
    <w:abstractNumId w:val="40"/>
  </w:num>
  <w:num w:numId="130">
    <w:abstractNumId w:val="60"/>
  </w:num>
  <w:num w:numId="131">
    <w:abstractNumId w:val="64"/>
  </w:num>
  <w:num w:numId="132">
    <w:abstractNumId w:val="24"/>
  </w:num>
  <w:num w:numId="133">
    <w:abstractNumId w:val="131"/>
  </w:num>
  <w:num w:numId="134">
    <w:abstractNumId w:val="148"/>
  </w:num>
  <w:num w:numId="135">
    <w:abstractNumId w:val="99"/>
  </w:num>
  <w:num w:numId="136">
    <w:abstractNumId w:val="115"/>
  </w:num>
  <w:num w:numId="137">
    <w:abstractNumId w:val="132"/>
  </w:num>
  <w:num w:numId="138">
    <w:abstractNumId w:val="73"/>
  </w:num>
  <w:num w:numId="139">
    <w:abstractNumId w:val="172"/>
  </w:num>
  <w:num w:numId="140">
    <w:abstractNumId w:val="119"/>
  </w:num>
  <w:num w:numId="141">
    <w:abstractNumId w:val="86"/>
  </w:num>
  <w:num w:numId="142">
    <w:abstractNumId w:val="11"/>
  </w:num>
  <w:num w:numId="143">
    <w:abstractNumId w:val="168"/>
  </w:num>
  <w:num w:numId="144">
    <w:abstractNumId w:val="147"/>
  </w:num>
  <w:num w:numId="145">
    <w:abstractNumId w:val="63"/>
  </w:num>
  <w:num w:numId="146">
    <w:abstractNumId w:val="112"/>
  </w:num>
  <w:num w:numId="147">
    <w:abstractNumId w:val="15"/>
  </w:num>
  <w:num w:numId="148">
    <w:abstractNumId w:val="117"/>
  </w:num>
  <w:num w:numId="149">
    <w:abstractNumId w:val="174"/>
  </w:num>
  <w:num w:numId="150">
    <w:abstractNumId w:val="58"/>
  </w:num>
  <w:num w:numId="151">
    <w:abstractNumId w:val="177"/>
  </w:num>
  <w:num w:numId="152">
    <w:abstractNumId w:val="38"/>
  </w:num>
  <w:num w:numId="153">
    <w:abstractNumId w:val="31"/>
  </w:num>
  <w:num w:numId="154">
    <w:abstractNumId w:val="20"/>
  </w:num>
  <w:num w:numId="155">
    <w:abstractNumId w:val="130"/>
  </w:num>
  <w:num w:numId="156">
    <w:abstractNumId w:val="47"/>
  </w:num>
  <w:num w:numId="157">
    <w:abstractNumId w:val="51"/>
  </w:num>
  <w:num w:numId="158">
    <w:abstractNumId w:val="126"/>
  </w:num>
  <w:num w:numId="159">
    <w:abstractNumId w:val="166"/>
  </w:num>
  <w:num w:numId="160">
    <w:abstractNumId w:val="96"/>
  </w:num>
  <w:num w:numId="161">
    <w:abstractNumId w:val="173"/>
  </w:num>
  <w:num w:numId="162">
    <w:abstractNumId w:val="116"/>
  </w:num>
  <w:num w:numId="163">
    <w:abstractNumId w:val="100"/>
  </w:num>
  <w:num w:numId="164">
    <w:abstractNumId w:val="125"/>
  </w:num>
  <w:num w:numId="165">
    <w:abstractNumId w:val="69"/>
  </w:num>
  <w:num w:numId="166">
    <w:abstractNumId w:val="145"/>
  </w:num>
  <w:num w:numId="167">
    <w:abstractNumId w:val="181"/>
  </w:num>
  <w:num w:numId="168">
    <w:abstractNumId w:val="70"/>
  </w:num>
  <w:num w:numId="169">
    <w:abstractNumId w:val="110"/>
  </w:num>
  <w:num w:numId="170">
    <w:abstractNumId w:val="163"/>
  </w:num>
  <w:num w:numId="171">
    <w:abstractNumId w:val="89"/>
  </w:num>
  <w:num w:numId="172">
    <w:abstractNumId w:val="29"/>
  </w:num>
  <w:num w:numId="173">
    <w:abstractNumId w:val="157"/>
  </w:num>
  <w:num w:numId="174">
    <w:abstractNumId w:val="43"/>
  </w:num>
  <w:num w:numId="175">
    <w:abstractNumId w:val="101"/>
  </w:num>
  <w:num w:numId="176">
    <w:abstractNumId w:val="153"/>
  </w:num>
  <w:num w:numId="177">
    <w:abstractNumId w:val="61"/>
  </w:num>
  <w:num w:numId="178">
    <w:abstractNumId w:val="9"/>
  </w:num>
  <w:num w:numId="179">
    <w:abstractNumId w:val="182"/>
  </w:num>
  <w:num w:numId="180">
    <w:abstractNumId w:val="154"/>
  </w:num>
  <w:num w:numId="181">
    <w:abstractNumId w:val="0"/>
  </w:num>
  <w:num w:numId="182">
    <w:abstractNumId w:val="83"/>
  </w:num>
  <w:num w:numId="183">
    <w:abstractNumId w:val="162"/>
  </w:num>
  <w:num w:numId="184">
    <w:abstractNumId w:val="84"/>
  </w:num>
  <w:num w:numId="185">
    <w:abstractNumId w:val="90"/>
  </w:num>
  <w:numIdMacAtCleanup w:val="1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03E9"/>
    <w:rsid w:val="00016010"/>
    <w:rsid w:val="00147275"/>
    <w:rsid w:val="00172E9F"/>
    <w:rsid w:val="0027484F"/>
    <w:rsid w:val="002E1896"/>
    <w:rsid w:val="00335841"/>
    <w:rsid w:val="003867D6"/>
    <w:rsid w:val="00411C76"/>
    <w:rsid w:val="004A1F1E"/>
    <w:rsid w:val="004E2505"/>
    <w:rsid w:val="00502DD2"/>
    <w:rsid w:val="005C64D4"/>
    <w:rsid w:val="00603B91"/>
    <w:rsid w:val="00657ADF"/>
    <w:rsid w:val="006B7204"/>
    <w:rsid w:val="00756C3D"/>
    <w:rsid w:val="007A036B"/>
    <w:rsid w:val="007A2051"/>
    <w:rsid w:val="007E0E08"/>
    <w:rsid w:val="00907389"/>
    <w:rsid w:val="00945F0A"/>
    <w:rsid w:val="009755FD"/>
    <w:rsid w:val="00982C32"/>
    <w:rsid w:val="00983CEB"/>
    <w:rsid w:val="00A22981"/>
    <w:rsid w:val="00A55919"/>
    <w:rsid w:val="00B036E7"/>
    <w:rsid w:val="00BA7A32"/>
    <w:rsid w:val="00BB4BF9"/>
    <w:rsid w:val="00C00ABE"/>
    <w:rsid w:val="00C103E9"/>
    <w:rsid w:val="00C17727"/>
    <w:rsid w:val="00CC262D"/>
    <w:rsid w:val="00CD3C01"/>
    <w:rsid w:val="00D42629"/>
    <w:rsid w:val="00D433F2"/>
    <w:rsid w:val="00D523A0"/>
    <w:rsid w:val="00E233E9"/>
    <w:rsid w:val="00E77BC9"/>
    <w:rsid w:val="00E80643"/>
    <w:rsid w:val="00E973EA"/>
    <w:rsid w:val="00EB02D3"/>
    <w:rsid w:val="00F00FE7"/>
    <w:rsid w:val="00F46910"/>
    <w:rsid w:val="00F646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824EF63-6F3D-4853-B892-490BA82A8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7727"/>
    <w:pPr>
      <w:widowControl w:val="0"/>
      <w:jc w:val="both"/>
    </w:pPr>
  </w:style>
  <w:style w:type="paragraph" w:styleId="1">
    <w:name w:val="heading 1"/>
    <w:basedOn w:val="a"/>
    <w:next w:val="a"/>
    <w:link w:val="1Char"/>
    <w:uiPriority w:val="9"/>
    <w:qFormat/>
    <w:rsid w:val="00C1772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177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1772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036E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1772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17727"/>
    <w:rPr>
      <w:sz w:val="18"/>
      <w:szCs w:val="18"/>
    </w:rPr>
  </w:style>
  <w:style w:type="paragraph" w:styleId="a4">
    <w:name w:val="footer"/>
    <w:basedOn w:val="a"/>
    <w:link w:val="Char0"/>
    <w:uiPriority w:val="99"/>
    <w:unhideWhenUsed/>
    <w:rsid w:val="00C17727"/>
    <w:pPr>
      <w:tabs>
        <w:tab w:val="center" w:pos="4153"/>
        <w:tab w:val="right" w:pos="8306"/>
      </w:tabs>
      <w:snapToGrid w:val="0"/>
      <w:jc w:val="left"/>
    </w:pPr>
    <w:rPr>
      <w:sz w:val="18"/>
      <w:szCs w:val="18"/>
    </w:rPr>
  </w:style>
  <w:style w:type="character" w:customStyle="1" w:styleId="Char0">
    <w:name w:val="页脚 Char"/>
    <w:basedOn w:val="a0"/>
    <w:link w:val="a4"/>
    <w:uiPriority w:val="99"/>
    <w:rsid w:val="00C17727"/>
    <w:rPr>
      <w:sz w:val="18"/>
      <w:szCs w:val="18"/>
    </w:rPr>
  </w:style>
  <w:style w:type="character" w:customStyle="1" w:styleId="1Char">
    <w:name w:val="标题 1 Char"/>
    <w:basedOn w:val="a0"/>
    <w:link w:val="1"/>
    <w:uiPriority w:val="9"/>
    <w:rsid w:val="00C17727"/>
    <w:rPr>
      <w:b/>
      <w:bCs/>
      <w:kern w:val="44"/>
      <w:sz w:val="44"/>
      <w:szCs w:val="44"/>
    </w:rPr>
  </w:style>
  <w:style w:type="character" w:customStyle="1" w:styleId="2Char">
    <w:name w:val="标题 2 Char"/>
    <w:basedOn w:val="a0"/>
    <w:link w:val="2"/>
    <w:uiPriority w:val="9"/>
    <w:rsid w:val="00C1772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17727"/>
    <w:rPr>
      <w:b/>
      <w:bCs/>
      <w:sz w:val="32"/>
      <w:szCs w:val="32"/>
    </w:rPr>
  </w:style>
  <w:style w:type="table" w:styleId="a5">
    <w:name w:val="Table Grid"/>
    <w:basedOn w:val="a1"/>
    <w:uiPriority w:val="59"/>
    <w:rsid w:val="00C177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semiHidden/>
    <w:unhideWhenUsed/>
    <w:rsid w:val="00C17727"/>
    <w:rPr>
      <w:color w:val="0000FF"/>
      <w:u w:val="single"/>
    </w:rPr>
  </w:style>
  <w:style w:type="character" w:customStyle="1" w:styleId="headline-content">
    <w:name w:val="headline-content"/>
    <w:basedOn w:val="a0"/>
    <w:rsid w:val="00C17727"/>
  </w:style>
  <w:style w:type="paragraph" w:customStyle="1" w:styleId="pic-info">
    <w:name w:val="pic-info"/>
    <w:basedOn w:val="a"/>
    <w:rsid w:val="00C17727"/>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1"/>
    <w:uiPriority w:val="99"/>
    <w:semiHidden/>
    <w:unhideWhenUsed/>
    <w:rsid w:val="00C17727"/>
    <w:rPr>
      <w:sz w:val="18"/>
      <w:szCs w:val="18"/>
    </w:rPr>
  </w:style>
  <w:style w:type="character" w:customStyle="1" w:styleId="Char1">
    <w:name w:val="批注框文本 Char"/>
    <w:basedOn w:val="a0"/>
    <w:link w:val="a7"/>
    <w:uiPriority w:val="99"/>
    <w:semiHidden/>
    <w:rsid w:val="00C17727"/>
    <w:rPr>
      <w:sz w:val="18"/>
      <w:szCs w:val="18"/>
    </w:rPr>
  </w:style>
  <w:style w:type="character" w:customStyle="1" w:styleId="4Char">
    <w:name w:val="标题 4 Char"/>
    <w:basedOn w:val="a0"/>
    <w:link w:val="4"/>
    <w:uiPriority w:val="9"/>
    <w:rsid w:val="00B036E7"/>
    <w:rPr>
      <w:rFonts w:asciiTheme="majorHAnsi" w:eastAsiaTheme="majorEastAsia" w:hAnsiTheme="majorHAnsi" w:cstheme="majorBidi"/>
      <w:b/>
      <w:bCs/>
      <w:sz w:val="28"/>
      <w:szCs w:val="28"/>
    </w:rPr>
  </w:style>
  <w:style w:type="paragraph" w:styleId="a8">
    <w:name w:val="Normal (Web)"/>
    <w:basedOn w:val="a"/>
    <w:uiPriority w:val="99"/>
    <w:unhideWhenUsed/>
    <w:rsid w:val="00E80643"/>
    <w:pPr>
      <w:widowControl/>
      <w:spacing w:before="100" w:beforeAutospacing="1" w:after="100" w:afterAutospacing="1"/>
      <w:jc w:val="left"/>
    </w:pPr>
    <w:rPr>
      <w:rFonts w:ascii="宋体" w:eastAsia="宋体" w:hAnsi="宋体" w:cs="宋体"/>
      <w:kern w:val="0"/>
      <w:sz w:val="24"/>
      <w:szCs w:val="24"/>
    </w:rPr>
  </w:style>
  <w:style w:type="paragraph" w:styleId="a9">
    <w:name w:val="List Paragraph"/>
    <w:basedOn w:val="a"/>
    <w:uiPriority w:val="34"/>
    <w:qFormat/>
    <w:rsid w:val="00E8064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6.png"/><Relationship Id="rId21" Type="http://schemas.openxmlformats.org/officeDocument/2006/relationships/hyperlink" Target="http://baike.baidu.com/view/500774.htm" TargetMode="External"/><Relationship Id="rId42" Type="http://schemas.openxmlformats.org/officeDocument/2006/relationships/hyperlink" Target="http://baike.baidu.com/view/300881.htm" TargetMode="External"/><Relationship Id="rId63" Type="http://schemas.openxmlformats.org/officeDocument/2006/relationships/hyperlink" Target="http://baike.baidu.com/view/93201.htm" TargetMode="External"/><Relationship Id="rId84" Type="http://schemas.openxmlformats.org/officeDocument/2006/relationships/hyperlink" Target="http://baike.baidu.com/view/266782.htm" TargetMode="External"/><Relationship Id="rId138" Type="http://schemas.openxmlformats.org/officeDocument/2006/relationships/oleObject" Target="embeddings/oleObject9.bin"/><Relationship Id="rId159" Type="http://schemas.openxmlformats.org/officeDocument/2006/relationships/image" Target="media/image41.png"/><Relationship Id="rId170" Type="http://schemas.openxmlformats.org/officeDocument/2006/relationships/image" Target="media/image50.png"/><Relationship Id="rId191" Type="http://schemas.openxmlformats.org/officeDocument/2006/relationships/image" Target="media/image68.png"/><Relationship Id="rId205" Type="http://schemas.openxmlformats.org/officeDocument/2006/relationships/oleObject" Target="embeddings/oleObject25.bin"/><Relationship Id="rId226" Type="http://schemas.openxmlformats.org/officeDocument/2006/relationships/image" Target="media/image95.png"/><Relationship Id="rId247" Type="http://schemas.openxmlformats.org/officeDocument/2006/relationships/image" Target="media/image112.png"/><Relationship Id="rId107" Type="http://schemas.openxmlformats.org/officeDocument/2006/relationships/hyperlink" Target="http://baike.baidu.com/view/1132.htm" TargetMode="External"/><Relationship Id="rId11" Type="http://schemas.openxmlformats.org/officeDocument/2006/relationships/image" Target="media/image5.png"/><Relationship Id="rId32" Type="http://schemas.openxmlformats.org/officeDocument/2006/relationships/hyperlink" Target="http://baike.baidu.com/view/15565.htm" TargetMode="External"/><Relationship Id="rId53" Type="http://schemas.openxmlformats.org/officeDocument/2006/relationships/hyperlink" Target="http://baike.baidu.com/view/60376.htm" TargetMode="External"/><Relationship Id="rId74" Type="http://schemas.openxmlformats.org/officeDocument/2006/relationships/hyperlink" Target="http://baike.baidu.com/view/4541016.htm" TargetMode="External"/><Relationship Id="rId128" Type="http://schemas.openxmlformats.org/officeDocument/2006/relationships/image" Target="media/image23.png"/><Relationship Id="rId149" Type="http://schemas.openxmlformats.org/officeDocument/2006/relationships/image" Target="media/image36.png"/><Relationship Id="rId5" Type="http://schemas.openxmlformats.org/officeDocument/2006/relationships/footnotes" Target="footnotes.xml"/><Relationship Id="rId95" Type="http://schemas.openxmlformats.org/officeDocument/2006/relationships/hyperlink" Target="http://baike.baidu.com/view/1634.htm" TargetMode="External"/><Relationship Id="rId160" Type="http://schemas.openxmlformats.org/officeDocument/2006/relationships/image" Target="media/image42.png"/><Relationship Id="rId181" Type="http://schemas.openxmlformats.org/officeDocument/2006/relationships/image" Target="media/image60.png"/><Relationship Id="rId216" Type="http://schemas.openxmlformats.org/officeDocument/2006/relationships/oleObject" Target="embeddings/oleObject29.bin"/><Relationship Id="rId237" Type="http://schemas.openxmlformats.org/officeDocument/2006/relationships/oleObject" Target="embeddings/oleObject34.bin"/><Relationship Id="rId22" Type="http://schemas.openxmlformats.org/officeDocument/2006/relationships/hyperlink" Target="http://baike.baidu.com/view/7860.htm" TargetMode="External"/><Relationship Id="rId43" Type="http://schemas.openxmlformats.org/officeDocument/2006/relationships/hyperlink" Target="http://baike.baidu.com/view/1082.htm" TargetMode="External"/><Relationship Id="rId64" Type="http://schemas.openxmlformats.org/officeDocument/2006/relationships/hyperlink" Target="http://baike.baidu.com/view/6159.htm" TargetMode="External"/><Relationship Id="rId118" Type="http://schemas.openxmlformats.org/officeDocument/2006/relationships/oleObject" Target="embeddings/oleObject2.bin"/><Relationship Id="rId139" Type="http://schemas.openxmlformats.org/officeDocument/2006/relationships/image" Target="media/image30.png"/><Relationship Id="rId85" Type="http://schemas.openxmlformats.org/officeDocument/2006/relationships/hyperlink" Target="http://baike.baidu.com/view/6814120.htm" TargetMode="External"/><Relationship Id="rId150" Type="http://schemas.openxmlformats.org/officeDocument/2006/relationships/oleObject" Target="embeddings/oleObject14.bin"/><Relationship Id="rId171" Type="http://schemas.openxmlformats.org/officeDocument/2006/relationships/oleObject" Target="embeddings/oleObject21.bin"/><Relationship Id="rId192" Type="http://schemas.openxmlformats.org/officeDocument/2006/relationships/image" Target="media/image69.png"/><Relationship Id="rId206" Type="http://schemas.openxmlformats.org/officeDocument/2006/relationships/image" Target="media/image81.png"/><Relationship Id="rId227" Type="http://schemas.openxmlformats.org/officeDocument/2006/relationships/oleObject" Target="embeddings/oleObject32.bin"/><Relationship Id="rId248" Type="http://schemas.openxmlformats.org/officeDocument/2006/relationships/image" Target="media/image113.png"/><Relationship Id="rId12" Type="http://schemas.openxmlformats.org/officeDocument/2006/relationships/image" Target="media/image6.png"/><Relationship Id="rId33" Type="http://schemas.openxmlformats.org/officeDocument/2006/relationships/hyperlink" Target="http://baike.baidu.com/view/182267.htm" TargetMode="External"/><Relationship Id="rId108" Type="http://schemas.openxmlformats.org/officeDocument/2006/relationships/hyperlink" Target="http://baike.baidu.com/view/4274331.htm" TargetMode="External"/><Relationship Id="rId129" Type="http://schemas.openxmlformats.org/officeDocument/2006/relationships/oleObject" Target="embeddings/oleObject6.bin"/><Relationship Id="rId54" Type="http://schemas.openxmlformats.org/officeDocument/2006/relationships/hyperlink" Target="http://baike.baidu.com/view/3281.htm" TargetMode="External"/><Relationship Id="rId75" Type="http://schemas.openxmlformats.org/officeDocument/2006/relationships/hyperlink" Target="http://baike.baidu.com/picture/573460/573460/0/34bbf8cddce9b61c0fb3458a?fr=lemma&amp;ct=single" TargetMode="External"/><Relationship Id="rId96" Type="http://schemas.openxmlformats.org/officeDocument/2006/relationships/hyperlink" Target="http://baike.baidu.com/view/266782.htm" TargetMode="External"/><Relationship Id="rId140" Type="http://schemas.openxmlformats.org/officeDocument/2006/relationships/image" Target="media/image31.png"/><Relationship Id="rId161" Type="http://schemas.openxmlformats.org/officeDocument/2006/relationships/image" Target="media/image43.png"/><Relationship Id="rId182" Type="http://schemas.openxmlformats.org/officeDocument/2006/relationships/image" Target="media/image61.png"/><Relationship Id="rId217" Type="http://schemas.openxmlformats.org/officeDocument/2006/relationships/image" Target="media/image88.png"/><Relationship Id="rId6" Type="http://schemas.openxmlformats.org/officeDocument/2006/relationships/endnotes" Target="endnotes.xml"/><Relationship Id="rId238" Type="http://schemas.openxmlformats.org/officeDocument/2006/relationships/image" Target="media/image104.png"/><Relationship Id="rId23" Type="http://schemas.openxmlformats.org/officeDocument/2006/relationships/hyperlink" Target="http://baike.baidu.com/view/1634.htm" TargetMode="External"/><Relationship Id="rId119" Type="http://schemas.openxmlformats.org/officeDocument/2006/relationships/image" Target="media/image17.png"/><Relationship Id="rId44" Type="http://schemas.openxmlformats.org/officeDocument/2006/relationships/hyperlink" Target="http://baike.baidu.com/view/364947.htm" TargetMode="External"/><Relationship Id="rId65" Type="http://schemas.openxmlformats.org/officeDocument/2006/relationships/hyperlink" Target="http://baike.baidu.com/view/4274331.htm" TargetMode="External"/><Relationship Id="rId86" Type="http://schemas.openxmlformats.org/officeDocument/2006/relationships/hyperlink" Target="http://baike.baidu.com/view/1082.htm" TargetMode="External"/><Relationship Id="rId130" Type="http://schemas.openxmlformats.org/officeDocument/2006/relationships/image" Target="media/image24.png"/><Relationship Id="rId151" Type="http://schemas.openxmlformats.org/officeDocument/2006/relationships/image" Target="media/image37.png"/><Relationship Id="rId172" Type="http://schemas.openxmlformats.org/officeDocument/2006/relationships/image" Target="media/image51.png"/><Relationship Id="rId193" Type="http://schemas.openxmlformats.org/officeDocument/2006/relationships/image" Target="media/image70.png"/><Relationship Id="rId207" Type="http://schemas.openxmlformats.org/officeDocument/2006/relationships/image" Target="media/image82.png"/><Relationship Id="rId228" Type="http://schemas.openxmlformats.org/officeDocument/2006/relationships/oleObject" Target="embeddings/oleObject33.bin"/><Relationship Id="rId249" Type="http://schemas.openxmlformats.org/officeDocument/2006/relationships/image" Target="media/image114.png"/><Relationship Id="rId13" Type="http://schemas.openxmlformats.org/officeDocument/2006/relationships/image" Target="media/image7.png"/><Relationship Id="rId109" Type="http://schemas.openxmlformats.org/officeDocument/2006/relationships/image" Target="media/image12.png"/><Relationship Id="rId34" Type="http://schemas.openxmlformats.org/officeDocument/2006/relationships/hyperlink" Target="http://baike.baidu.com/view/386432.htm" TargetMode="External"/><Relationship Id="rId55" Type="http://schemas.openxmlformats.org/officeDocument/2006/relationships/hyperlink" Target="http://baike.baidu.com/view/4274331.htm" TargetMode="External"/><Relationship Id="rId76" Type="http://schemas.openxmlformats.org/officeDocument/2006/relationships/image" Target="media/image11.jpeg"/><Relationship Id="rId97" Type="http://schemas.openxmlformats.org/officeDocument/2006/relationships/hyperlink" Target="http://baike.baidu.com/view/5059658.htm" TargetMode="External"/><Relationship Id="rId120" Type="http://schemas.openxmlformats.org/officeDocument/2006/relationships/oleObject" Target="embeddings/oleObject3.bin"/><Relationship Id="rId141" Type="http://schemas.openxmlformats.org/officeDocument/2006/relationships/oleObject" Target="embeddings/oleObject10.bin"/><Relationship Id="rId7" Type="http://schemas.openxmlformats.org/officeDocument/2006/relationships/image" Target="media/image1.png"/><Relationship Id="rId162" Type="http://schemas.openxmlformats.org/officeDocument/2006/relationships/image" Target="media/image44.png"/><Relationship Id="rId183" Type="http://schemas.openxmlformats.org/officeDocument/2006/relationships/oleObject" Target="embeddings/oleObject22.bin"/><Relationship Id="rId218" Type="http://schemas.openxmlformats.org/officeDocument/2006/relationships/image" Target="media/image89.png"/><Relationship Id="rId239" Type="http://schemas.openxmlformats.org/officeDocument/2006/relationships/oleObject" Target="embeddings/oleObject35.bin"/><Relationship Id="rId250" Type="http://schemas.openxmlformats.org/officeDocument/2006/relationships/header" Target="header1.xml"/><Relationship Id="rId24" Type="http://schemas.openxmlformats.org/officeDocument/2006/relationships/hyperlink" Target="http://baike.baidu.com/view/1366.htm" TargetMode="External"/><Relationship Id="rId45" Type="http://schemas.openxmlformats.org/officeDocument/2006/relationships/hyperlink" Target="http://baike.baidu.com/view/1082.htm" TargetMode="External"/><Relationship Id="rId66" Type="http://schemas.openxmlformats.org/officeDocument/2006/relationships/hyperlink" Target="http://baike.baidu.com/view/185287.htm" TargetMode="External"/><Relationship Id="rId87" Type="http://schemas.openxmlformats.org/officeDocument/2006/relationships/hyperlink" Target="http://baike.baidu.com/view/1082.htm" TargetMode="External"/><Relationship Id="rId110" Type="http://schemas.openxmlformats.org/officeDocument/2006/relationships/hyperlink" Target="http://search.51job.com/list/co,c,1284425,000000,10,1.html" TargetMode="External"/><Relationship Id="rId131" Type="http://schemas.openxmlformats.org/officeDocument/2006/relationships/oleObject" Target="embeddings/oleObject7.bin"/><Relationship Id="rId152" Type="http://schemas.openxmlformats.org/officeDocument/2006/relationships/oleObject" Target="embeddings/oleObject15.bin"/><Relationship Id="rId173" Type="http://schemas.openxmlformats.org/officeDocument/2006/relationships/image" Target="media/image52.png"/><Relationship Id="rId194" Type="http://schemas.openxmlformats.org/officeDocument/2006/relationships/oleObject" Target="embeddings/oleObject24.bin"/><Relationship Id="rId208" Type="http://schemas.openxmlformats.org/officeDocument/2006/relationships/image" Target="media/image83.png"/><Relationship Id="rId229" Type="http://schemas.openxmlformats.org/officeDocument/2006/relationships/image" Target="media/image96.png"/><Relationship Id="rId240" Type="http://schemas.openxmlformats.org/officeDocument/2006/relationships/image" Target="media/image105.png"/><Relationship Id="rId14" Type="http://schemas.openxmlformats.org/officeDocument/2006/relationships/image" Target="media/image8.png"/><Relationship Id="rId35" Type="http://schemas.openxmlformats.org/officeDocument/2006/relationships/hyperlink" Target="http://baike.baidu.com/view/1188494.htm" TargetMode="External"/><Relationship Id="rId56" Type="http://schemas.openxmlformats.org/officeDocument/2006/relationships/hyperlink" Target="http://baike.baidu.com/view/2369016.htm" TargetMode="External"/><Relationship Id="rId77" Type="http://schemas.openxmlformats.org/officeDocument/2006/relationships/hyperlink" Target="http://baike.baidu.com/view/976.htm" TargetMode="External"/><Relationship Id="rId100" Type="http://schemas.openxmlformats.org/officeDocument/2006/relationships/hyperlink" Target="http://baike.baidu.com/view/5059658.htm" TargetMode="External"/><Relationship Id="rId8" Type="http://schemas.openxmlformats.org/officeDocument/2006/relationships/image" Target="media/image2.png"/><Relationship Id="rId98" Type="http://schemas.openxmlformats.org/officeDocument/2006/relationships/hyperlink" Target="http://baike.baidu.com/view/266782.htm" TargetMode="External"/><Relationship Id="rId121" Type="http://schemas.openxmlformats.org/officeDocument/2006/relationships/image" Target="media/image18.png"/><Relationship Id="rId142" Type="http://schemas.openxmlformats.org/officeDocument/2006/relationships/image" Target="media/image32.png"/><Relationship Id="rId163" Type="http://schemas.openxmlformats.org/officeDocument/2006/relationships/image" Target="media/image45.png"/><Relationship Id="rId184" Type="http://schemas.openxmlformats.org/officeDocument/2006/relationships/image" Target="media/image62.png"/><Relationship Id="rId219" Type="http://schemas.openxmlformats.org/officeDocument/2006/relationships/image" Target="media/image90.png"/><Relationship Id="rId230" Type="http://schemas.openxmlformats.org/officeDocument/2006/relationships/image" Target="media/image97.png"/><Relationship Id="rId251" Type="http://schemas.openxmlformats.org/officeDocument/2006/relationships/footer" Target="footer1.xml"/><Relationship Id="rId25" Type="http://schemas.openxmlformats.org/officeDocument/2006/relationships/hyperlink" Target="http://baike.baidu.com/view/15565.htm" TargetMode="External"/><Relationship Id="rId46" Type="http://schemas.openxmlformats.org/officeDocument/2006/relationships/hyperlink" Target="http://baike.baidu.com/view/1936417.htm" TargetMode="External"/><Relationship Id="rId67" Type="http://schemas.openxmlformats.org/officeDocument/2006/relationships/hyperlink" Target="http://baike.baidu.com/view/16068.htm" TargetMode="External"/><Relationship Id="rId88" Type="http://schemas.openxmlformats.org/officeDocument/2006/relationships/hyperlink" Target="http://baike.baidu.com/view/1082.htm" TargetMode="External"/><Relationship Id="rId111" Type="http://schemas.openxmlformats.org/officeDocument/2006/relationships/hyperlink" Target="http://search.51job.com/list/co,c,235896,000000,10,1.html" TargetMode="External"/><Relationship Id="rId132" Type="http://schemas.openxmlformats.org/officeDocument/2006/relationships/image" Target="media/image25.png"/><Relationship Id="rId153" Type="http://schemas.openxmlformats.org/officeDocument/2006/relationships/image" Target="media/image38.png"/><Relationship Id="rId174" Type="http://schemas.openxmlformats.org/officeDocument/2006/relationships/image" Target="media/image53.png"/><Relationship Id="rId195" Type="http://schemas.openxmlformats.org/officeDocument/2006/relationships/image" Target="media/image71.png"/><Relationship Id="rId209" Type="http://schemas.openxmlformats.org/officeDocument/2006/relationships/image" Target="media/image84.png"/><Relationship Id="rId220" Type="http://schemas.openxmlformats.org/officeDocument/2006/relationships/image" Target="media/image91.png"/><Relationship Id="rId241" Type="http://schemas.openxmlformats.org/officeDocument/2006/relationships/image" Target="media/image106.wmf"/><Relationship Id="rId15" Type="http://schemas.openxmlformats.org/officeDocument/2006/relationships/image" Target="media/image9.png"/><Relationship Id="rId36" Type="http://schemas.openxmlformats.org/officeDocument/2006/relationships/hyperlink" Target="http://baike.baidu.com/view/1188494.htm" TargetMode="External"/><Relationship Id="rId57" Type="http://schemas.openxmlformats.org/officeDocument/2006/relationships/hyperlink" Target="http://baike.baidu.com/view/1188494.htm" TargetMode="External"/><Relationship Id="rId78" Type="http://schemas.openxmlformats.org/officeDocument/2006/relationships/hyperlink" Target="http://baike.baidu.com/view/1188494.htm" TargetMode="External"/><Relationship Id="rId99" Type="http://schemas.openxmlformats.org/officeDocument/2006/relationships/hyperlink" Target="http://baike.baidu.com/view/15565.htm" TargetMode="External"/><Relationship Id="rId101" Type="http://schemas.openxmlformats.org/officeDocument/2006/relationships/hyperlink" Target="http://baike.baidu.com/view/1936417.htm" TargetMode="External"/><Relationship Id="rId122" Type="http://schemas.openxmlformats.org/officeDocument/2006/relationships/oleObject" Target="embeddings/oleObject4.bin"/><Relationship Id="rId143" Type="http://schemas.openxmlformats.org/officeDocument/2006/relationships/oleObject" Target="embeddings/oleObject11.bin"/><Relationship Id="rId164" Type="http://schemas.openxmlformats.org/officeDocument/2006/relationships/image" Target="media/image46.png"/><Relationship Id="rId185" Type="http://schemas.openxmlformats.org/officeDocument/2006/relationships/image" Target="media/image63.png"/><Relationship Id="rId9" Type="http://schemas.openxmlformats.org/officeDocument/2006/relationships/image" Target="media/image3.png"/><Relationship Id="rId210" Type="http://schemas.openxmlformats.org/officeDocument/2006/relationships/oleObject" Target="embeddings/oleObject26.bin"/><Relationship Id="rId26" Type="http://schemas.openxmlformats.org/officeDocument/2006/relationships/hyperlink" Target="http://baike.baidu.com/view/15565.htm" TargetMode="External"/><Relationship Id="rId231" Type="http://schemas.openxmlformats.org/officeDocument/2006/relationships/image" Target="media/image98.png"/><Relationship Id="rId252" Type="http://schemas.openxmlformats.org/officeDocument/2006/relationships/fontTable" Target="fontTable.xml"/><Relationship Id="rId47" Type="http://schemas.openxmlformats.org/officeDocument/2006/relationships/hyperlink" Target="http://baike.baidu.com/view/1188494.htm" TargetMode="External"/><Relationship Id="rId68" Type="http://schemas.openxmlformats.org/officeDocument/2006/relationships/hyperlink" Target="http://baike.baidu.com/view/15007.htm" TargetMode="External"/><Relationship Id="rId89" Type="http://schemas.openxmlformats.org/officeDocument/2006/relationships/hyperlink" Target="http://baike.baidu.com/view/1082.htm" TargetMode="External"/><Relationship Id="rId112" Type="http://schemas.openxmlformats.org/officeDocument/2006/relationships/hyperlink" Target="http://search.51job.com/list/co,c,804886,000000,10,1.html" TargetMode="External"/><Relationship Id="rId133" Type="http://schemas.openxmlformats.org/officeDocument/2006/relationships/image" Target="media/image26.png"/><Relationship Id="rId154" Type="http://schemas.openxmlformats.org/officeDocument/2006/relationships/oleObject" Target="embeddings/oleObject16.bin"/><Relationship Id="rId175" Type="http://schemas.openxmlformats.org/officeDocument/2006/relationships/image" Target="media/image54.png"/><Relationship Id="rId196" Type="http://schemas.openxmlformats.org/officeDocument/2006/relationships/image" Target="media/image72.png"/><Relationship Id="rId200" Type="http://schemas.openxmlformats.org/officeDocument/2006/relationships/image" Target="media/image76.png"/><Relationship Id="rId16" Type="http://schemas.openxmlformats.org/officeDocument/2006/relationships/image" Target="media/image10.png"/><Relationship Id="rId221" Type="http://schemas.openxmlformats.org/officeDocument/2006/relationships/oleObject" Target="embeddings/oleObject30.bin"/><Relationship Id="rId242" Type="http://schemas.openxmlformats.org/officeDocument/2006/relationships/image" Target="media/image107.png"/><Relationship Id="rId37" Type="http://schemas.openxmlformats.org/officeDocument/2006/relationships/hyperlink" Target="http://baike.baidu.com/view/60376.htm" TargetMode="External"/><Relationship Id="rId58" Type="http://schemas.openxmlformats.org/officeDocument/2006/relationships/hyperlink" Target="http://baike.baidu.com/view/2369016.htm" TargetMode="External"/><Relationship Id="rId79" Type="http://schemas.openxmlformats.org/officeDocument/2006/relationships/hyperlink" Target="http://baike.baidu.com/view/1082.htm" TargetMode="External"/><Relationship Id="rId102" Type="http://schemas.openxmlformats.org/officeDocument/2006/relationships/hyperlink" Target="http://baike.baidu.com/view/444964.htm" TargetMode="External"/><Relationship Id="rId123" Type="http://schemas.openxmlformats.org/officeDocument/2006/relationships/image" Target="media/image19.png"/><Relationship Id="rId144" Type="http://schemas.openxmlformats.org/officeDocument/2006/relationships/image" Target="media/image33.png"/><Relationship Id="rId90" Type="http://schemas.openxmlformats.org/officeDocument/2006/relationships/hyperlink" Target="http://baike.baidu.com/view/4541016.htm" TargetMode="External"/><Relationship Id="rId165" Type="http://schemas.openxmlformats.org/officeDocument/2006/relationships/image" Target="media/image47.png"/><Relationship Id="rId186" Type="http://schemas.openxmlformats.org/officeDocument/2006/relationships/image" Target="media/image64.png"/><Relationship Id="rId211" Type="http://schemas.openxmlformats.org/officeDocument/2006/relationships/image" Target="media/image85.png"/><Relationship Id="rId232" Type="http://schemas.openxmlformats.org/officeDocument/2006/relationships/image" Target="media/image99.png"/><Relationship Id="rId253" Type="http://schemas.openxmlformats.org/officeDocument/2006/relationships/theme" Target="theme/theme1.xml"/><Relationship Id="rId27" Type="http://schemas.openxmlformats.org/officeDocument/2006/relationships/hyperlink" Target="http://baike.baidu.com/view/182267.htm" TargetMode="External"/><Relationship Id="rId48" Type="http://schemas.openxmlformats.org/officeDocument/2006/relationships/hyperlink" Target="http://baike.baidu.com/view/4541016.htm" TargetMode="External"/><Relationship Id="rId69" Type="http://schemas.openxmlformats.org/officeDocument/2006/relationships/hyperlink" Target="http://baike.baidu.com/view/364947.htm" TargetMode="External"/><Relationship Id="rId113" Type="http://schemas.openxmlformats.org/officeDocument/2006/relationships/image" Target="media/image13.png"/><Relationship Id="rId134" Type="http://schemas.openxmlformats.org/officeDocument/2006/relationships/image" Target="media/image27.png"/><Relationship Id="rId80" Type="http://schemas.openxmlformats.org/officeDocument/2006/relationships/hyperlink" Target="http://baike.baidu.com/view/4541016.htm" TargetMode="External"/><Relationship Id="rId155" Type="http://schemas.openxmlformats.org/officeDocument/2006/relationships/image" Target="media/image39.png"/><Relationship Id="rId176" Type="http://schemas.openxmlformats.org/officeDocument/2006/relationships/image" Target="media/image55.png"/><Relationship Id="rId197" Type="http://schemas.openxmlformats.org/officeDocument/2006/relationships/image" Target="media/image73.png"/><Relationship Id="rId201" Type="http://schemas.openxmlformats.org/officeDocument/2006/relationships/image" Target="media/image77.png"/><Relationship Id="rId222" Type="http://schemas.openxmlformats.org/officeDocument/2006/relationships/image" Target="media/image92.png"/><Relationship Id="rId243" Type="http://schemas.openxmlformats.org/officeDocument/2006/relationships/image" Target="media/image108.png"/><Relationship Id="rId17" Type="http://schemas.openxmlformats.org/officeDocument/2006/relationships/hyperlink" Target="http://baike.baidu.com/view/880.htm" TargetMode="External"/><Relationship Id="rId38" Type="http://schemas.openxmlformats.org/officeDocument/2006/relationships/hyperlink" Target="http://baike.baidu.com/view/1188494.htm" TargetMode="External"/><Relationship Id="rId59" Type="http://schemas.openxmlformats.org/officeDocument/2006/relationships/hyperlink" Target="http://baike.baidu.com/view/1634.htm" TargetMode="External"/><Relationship Id="rId103" Type="http://schemas.openxmlformats.org/officeDocument/2006/relationships/hyperlink" Target="http://baike.baidu.com/view/16603.htm" TargetMode="External"/><Relationship Id="rId124" Type="http://schemas.openxmlformats.org/officeDocument/2006/relationships/image" Target="media/image20.png"/><Relationship Id="rId70" Type="http://schemas.openxmlformats.org/officeDocument/2006/relationships/hyperlink" Target="http://baike.baidu.com/view/2963962.htm" TargetMode="External"/><Relationship Id="rId91" Type="http://schemas.openxmlformats.org/officeDocument/2006/relationships/hyperlink" Target="http://baike.baidu.com/view/60376.htm" TargetMode="External"/><Relationship Id="rId145" Type="http://schemas.openxmlformats.org/officeDocument/2006/relationships/image" Target="media/image34.png"/><Relationship Id="rId166" Type="http://schemas.openxmlformats.org/officeDocument/2006/relationships/oleObject" Target="embeddings/oleObject19.bin"/><Relationship Id="rId187" Type="http://schemas.openxmlformats.org/officeDocument/2006/relationships/image" Target="media/image65.png"/><Relationship Id="rId1" Type="http://schemas.openxmlformats.org/officeDocument/2006/relationships/numbering" Target="numbering.xml"/><Relationship Id="rId212" Type="http://schemas.openxmlformats.org/officeDocument/2006/relationships/oleObject" Target="embeddings/oleObject27.bin"/><Relationship Id="rId233" Type="http://schemas.openxmlformats.org/officeDocument/2006/relationships/image" Target="media/image100.png"/><Relationship Id="rId28" Type="http://schemas.openxmlformats.org/officeDocument/2006/relationships/hyperlink" Target="http://baike.baidu.com/view/386432.htm" TargetMode="External"/><Relationship Id="rId49" Type="http://schemas.openxmlformats.org/officeDocument/2006/relationships/hyperlink" Target="http://baike.baidu.com/view/969924.htm" TargetMode="External"/><Relationship Id="rId114" Type="http://schemas.openxmlformats.org/officeDocument/2006/relationships/image" Target="media/image14.png"/><Relationship Id="rId60" Type="http://schemas.openxmlformats.org/officeDocument/2006/relationships/hyperlink" Target="http://baike.baidu.com/view/1634.htm" TargetMode="External"/><Relationship Id="rId81" Type="http://schemas.openxmlformats.org/officeDocument/2006/relationships/hyperlink" Target="http://baike.baidu.com/view/266782.htm" TargetMode="External"/><Relationship Id="rId135" Type="http://schemas.openxmlformats.org/officeDocument/2006/relationships/image" Target="media/image28.png"/><Relationship Id="rId156" Type="http://schemas.openxmlformats.org/officeDocument/2006/relationships/oleObject" Target="embeddings/oleObject17.bin"/><Relationship Id="rId177" Type="http://schemas.openxmlformats.org/officeDocument/2006/relationships/image" Target="media/image56.png"/><Relationship Id="rId198" Type="http://schemas.openxmlformats.org/officeDocument/2006/relationships/image" Target="media/image74.png"/><Relationship Id="rId202" Type="http://schemas.openxmlformats.org/officeDocument/2006/relationships/image" Target="media/image78.png"/><Relationship Id="rId223" Type="http://schemas.openxmlformats.org/officeDocument/2006/relationships/oleObject" Target="embeddings/oleObject31.bin"/><Relationship Id="rId244" Type="http://schemas.openxmlformats.org/officeDocument/2006/relationships/image" Target="media/image109.png"/><Relationship Id="rId18" Type="http://schemas.openxmlformats.org/officeDocument/2006/relationships/hyperlink" Target="http://baike.baidu.com/view/20509.htm" TargetMode="External"/><Relationship Id="rId39" Type="http://schemas.openxmlformats.org/officeDocument/2006/relationships/hyperlink" Target="http://baike.baidu.com/view/928365.htm" TargetMode="External"/><Relationship Id="rId50" Type="http://schemas.openxmlformats.org/officeDocument/2006/relationships/hyperlink" Target="http://baike.baidu.com/view/163694.htm" TargetMode="External"/><Relationship Id="rId104" Type="http://schemas.openxmlformats.org/officeDocument/2006/relationships/hyperlink" Target="http://baike.baidu.com/view/1333903.htm" TargetMode="External"/><Relationship Id="rId125" Type="http://schemas.openxmlformats.org/officeDocument/2006/relationships/image" Target="media/image21.png"/><Relationship Id="rId146" Type="http://schemas.openxmlformats.org/officeDocument/2006/relationships/oleObject" Target="embeddings/oleObject12.bin"/><Relationship Id="rId167" Type="http://schemas.openxmlformats.org/officeDocument/2006/relationships/image" Target="media/image48.png"/><Relationship Id="rId188" Type="http://schemas.openxmlformats.org/officeDocument/2006/relationships/oleObject" Target="embeddings/oleObject23.bin"/><Relationship Id="rId71" Type="http://schemas.openxmlformats.org/officeDocument/2006/relationships/hyperlink" Target="http://baike.baidu.com/view/364947.htm" TargetMode="External"/><Relationship Id="rId92" Type="http://schemas.openxmlformats.org/officeDocument/2006/relationships/hyperlink" Target="http://baike.baidu.com/view/1634.htm" TargetMode="External"/><Relationship Id="rId213" Type="http://schemas.openxmlformats.org/officeDocument/2006/relationships/image" Target="media/image86.png"/><Relationship Id="rId234" Type="http://schemas.openxmlformats.org/officeDocument/2006/relationships/image" Target="media/image101.png"/><Relationship Id="rId2" Type="http://schemas.openxmlformats.org/officeDocument/2006/relationships/styles" Target="styles.xml"/><Relationship Id="rId29" Type="http://schemas.openxmlformats.org/officeDocument/2006/relationships/hyperlink" Target="http://baike.baidu.com/view/1634.htm" TargetMode="External"/><Relationship Id="rId40" Type="http://schemas.openxmlformats.org/officeDocument/2006/relationships/hyperlink" Target="http://baike.baidu.com/view/1188494.htm" TargetMode="External"/><Relationship Id="rId115" Type="http://schemas.openxmlformats.org/officeDocument/2006/relationships/image" Target="media/image15.png"/><Relationship Id="rId136" Type="http://schemas.openxmlformats.org/officeDocument/2006/relationships/oleObject" Target="embeddings/oleObject8.bin"/><Relationship Id="rId157" Type="http://schemas.openxmlformats.org/officeDocument/2006/relationships/image" Target="media/image40.png"/><Relationship Id="rId178" Type="http://schemas.openxmlformats.org/officeDocument/2006/relationships/image" Target="media/image57.png"/><Relationship Id="rId61" Type="http://schemas.openxmlformats.org/officeDocument/2006/relationships/hyperlink" Target="http://baike.baidu.com/view/1188494.htm" TargetMode="External"/><Relationship Id="rId82" Type="http://schemas.openxmlformats.org/officeDocument/2006/relationships/hyperlink" Target="http://baike.baidu.com/view/266782.htm" TargetMode="External"/><Relationship Id="rId199" Type="http://schemas.openxmlformats.org/officeDocument/2006/relationships/image" Target="media/image75.png"/><Relationship Id="rId203" Type="http://schemas.openxmlformats.org/officeDocument/2006/relationships/image" Target="media/image79.png"/><Relationship Id="rId19" Type="http://schemas.openxmlformats.org/officeDocument/2006/relationships/hyperlink" Target="http://baike.baidu.com/view/1960.htm" TargetMode="External"/><Relationship Id="rId224" Type="http://schemas.openxmlformats.org/officeDocument/2006/relationships/image" Target="media/image93.png"/><Relationship Id="rId245" Type="http://schemas.openxmlformats.org/officeDocument/2006/relationships/image" Target="media/image110.png"/><Relationship Id="rId30" Type="http://schemas.openxmlformats.org/officeDocument/2006/relationships/hyperlink" Target="http://baike.baidu.com/view/1366.htm" TargetMode="External"/><Relationship Id="rId105" Type="http://schemas.openxmlformats.org/officeDocument/2006/relationships/hyperlink" Target="http://baike.baidu.com/view/551014.htm" TargetMode="External"/><Relationship Id="rId126" Type="http://schemas.openxmlformats.org/officeDocument/2006/relationships/image" Target="media/image22.png"/><Relationship Id="rId147" Type="http://schemas.openxmlformats.org/officeDocument/2006/relationships/image" Target="media/image35.png"/><Relationship Id="rId168" Type="http://schemas.openxmlformats.org/officeDocument/2006/relationships/oleObject" Target="embeddings/oleObject20.bin"/><Relationship Id="rId51" Type="http://schemas.openxmlformats.org/officeDocument/2006/relationships/hyperlink" Target="http://baike.baidu.com/view/6744074.htm" TargetMode="External"/><Relationship Id="rId72" Type="http://schemas.openxmlformats.org/officeDocument/2006/relationships/hyperlink" Target="http://baike.baidu.com/view/60376.htm" TargetMode="External"/><Relationship Id="rId93" Type="http://schemas.openxmlformats.org/officeDocument/2006/relationships/hyperlink" Target="http://baike.baidu.com/view/671797.htm" TargetMode="External"/><Relationship Id="rId189" Type="http://schemas.openxmlformats.org/officeDocument/2006/relationships/image" Target="media/image66.png"/><Relationship Id="rId3" Type="http://schemas.openxmlformats.org/officeDocument/2006/relationships/settings" Target="settings.xml"/><Relationship Id="rId214" Type="http://schemas.openxmlformats.org/officeDocument/2006/relationships/oleObject" Target="embeddings/oleObject28.bin"/><Relationship Id="rId235" Type="http://schemas.openxmlformats.org/officeDocument/2006/relationships/image" Target="media/image102.png"/><Relationship Id="rId116" Type="http://schemas.openxmlformats.org/officeDocument/2006/relationships/oleObject" Target="embeddings/oleObject1.bin"/><Relationship Id="rId137" Type="http://schemas.openxmlformats.org/officeDocument/2006/relationships/image" Target="media/image29.png"/><Relationship Id="rId158" Type="http://schemas.openxmlformats.org/officeDocument/2006/relationships/oleObject" Target="embeddings/oleObject18.bin"/><Relationship Id="rId20" Type="http://schemas.openxmlformats.org/officeDocument/2006/relationships/hyperlink" Target="http://baike.baidu.com/view/1960.htm" TargetMode="External"/><Relationship Id="rId41" Type="http://schemas.openxmlformats.org/officeDocument/2006/relationships/hyperlink" Target="http://baike.baidu.com/view/15007.htm" TargetMode="External"/><Relationship Id="rId62" Type="http://schemas.openxmlformats.org/officeDocument/2006/relationships/hyperlink" Target="http://baike.baidu.com/view/364947.htm" TargetMode="External"/><Relationship Id="rId83" Type="http://schemas.openxmlformats.org/officeDocument/2006/relationships/hyperlink" Target="http://baike.baidu.com/view/4541016.htm" TargetMode="External"/><Relationship Id="rId179" Type="http://schemas.openxmlformats.org/officeDocument/2006/relationships/image" Target="media/image58.png"/><Relationship Id="rId190" Type="http://schemas.openxmlformats.org/officeDocument/2006/relationships/image" Target="media/image67.png"/><Relationship Id="rId204" Type="http://schemas.openxmlformats.org/officeDocument/2006/relationships/image" Target="media/image80.png"/><Relationship Id="rId225" Type="http://schemas.openxmlformats.org/officeDocument/2006/relationships/image" Target="media/image94.png"/><Relationship Id="rId246" Type="http://schemas.openxmlformats.org/officeDocument/2006/relationships/image" Target="media/image111.png"/><Relationship Id="rId106" Type="http://schemas.openxmlformats.org/officeDocument/2006/relationships/hyperlink" Target="http://baike.baidu.com/view/635537.htm" TargetMode="External"/><Relationship Id="rId127" Type="http://schemas.openxmlformats.org/officeDocument/2006/relationships/oleObject" Target="embeddings/oleObject5.bin"/><Relationship Id="rId10" Type="http://schemas.openxmlformats.org/officeDocument/2006/relationships/image" Target="media/image4.png"/><Relationship Id="rId31" Type="http://schemas.openxmlformats.org/officeDocument/2006/relationships/hyperlink" Target="http://baike.baidu.com/view/15565.htm" TargetMode="External"/><Relationship Id="rId52" Type="http://schemas.openxmlformats.org/officeDocument/2006/relationships/hyperlink" Target="http://baike.baidu.com/view/330120.htm" TargetMode="External"/><Relationship Id="rId73" Type="http://schemas.openxmlformats.org/officeDocument/2006/relationships/hyperlink" Target="http://baike.baidu.com/view/1188494.htm" TargetMode="External"/><Relationship Id="rId94" Type="http://schemas.openxmlformats.org/officeDocument/2006/relationships/hyperlink" Target="http://baike.baidu.com/view/60376.htm" TargetMode="External"/><Relationship Id="rId148" Type="http://schemas.openxmlformats.org/officeDocument/2006/relationships/oleObject" Target="embeddings/oleObject13.bin"/><Relationship Id="rId169" Type="http://schemas.openxmlformats.org/officeDocument/2006/relationships/image" Target="media/image49.png"/><Relationship Id="rId4" Type="http://schemas.openxmlformats.org/officeDocument/2006/relationships/webSettings" Target="webSettings.xml"/><Relationship Id="rId180" Type="http://schemas.openxmlformats.org/officeDocument/2006/relationships/image" Target="media/image59.png"/><Relationship Id="rId215" Type="http://schemas.openxmlformats.org/officeDocument/2006/relationships/image" Target="media/image87.png"/><Relationship Id="rId236" Type="http://schemas.openxmlformats.org/officeDocument/2006/relationships/image" Target="media/image103.png"/></Relationships>
</file>

<file path=word/_rels/header1.xml.rels><?xml version="1.0" encoding="UTF-8" standalone="yes"?>
<Relationships xmlns="http://schemas.openxmlformats.org/package/2006/relationships"><Relationship Id="rId1" Type="http://schemas.openxmlformats.org/officeDocument/2006/relationships/image" Target="media/image11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459</TotalTime>
  <Pages>151</Pages>
  <Words>15448</Words>
  <Characters>88058</Characters>
  <Application>Microsoft Office Word</Application>
  <DocSecurity>0</DocSecurity>
  <Lines>733</Lines>
  <Paragraphs>206</Paragraphs>
  <ScaleCrop>false</ScaleCrop>
  <Company>微软中国</Company>
  <LinksUpToDate>false</LinksUpToDate>
  <CharactersWithSpaces>103300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afei</cp:lastModifiedBy>
  <cp:revision>43</cp:revision>
  <dcterms:created xsi:type="dcterms:W3CDTF">2015-07-15T14:18:00Z</dcterms:created>
  <dcterms:modified xsi:type="dcterms:W3CDTF">2016-08-18T14:05:00Z</dcterms:modified>
</cp:coreProperties>
</file>